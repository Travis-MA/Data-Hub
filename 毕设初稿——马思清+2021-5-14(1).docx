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9E81" w14:textId="77777777" w:rsidR="000937F0" w:rsidRDefault="00A00550">
      <w:pPr>
        <w:spacing w:line="360" w:lineRule="auto"/>
        <w:rPr>
          <w:sz w:val="24"/>
          <w:szCs w:val="24"/>
        </w:rPr>
      </w:pPr>
      <w:r>
        <w:rPr>
          <w:rFonts w:hint="eastAsia"/>
          <w:sz w:val="24"/>
          <w:szCs w:val="24"/>
        </w:rPr>
        <w:t>分类号</w:t>
      </w:r>
      <w:r>
        <w:rPr>
          <w:rFonts w:hint="eastAsia"/>
          <w:sz w:val="24"/>
          <w:szCs w:val="24"/>
          <w:u w:val="single"/>
        </w:rPr>
        <w:t xml:space="preserve">           </w:t>
      </w:r>
      <w:r>
        <w:rPr>
          <w:rFonts w:hint="eastAsia"/>
          <w:sz w:val="24"/>
          <w:szCs w:val="24"/>
        </w:rPr>
        <w:t xml:space="preserve">                                         </w:t>
      </w:r>
      <w:r>
        <w:rPr>
          <w:rFonts w:hint="eastAsia"/>
          <w:sz w:val="24"/>
          <w:szCs w:val="24"/>
        </w:rPr>
        <w:t>编</w:t>
      </w:r>
      <w:r>
        <w:rPr>
          <w:rFonts w:hint="eastAsia"/>
          <w:sz w:val="24"/>
          <w:szCs w:val="24"/>
        </w:rPr>
        <w:t xml:space="preserve"> </w:t>
      </w:r>
      <w:r>
        <w:rPr>
          <w:rFonts w:hint="eastAsia"/>
          <w:sz w:val="24"/>
          <w:szCs w:val="24"/>
        </w:rPr>
        <w:t>号</w:t>
      </w:r>
      <w:r>
        <w:rPr>
          <w:rFonts w:hint="eastAsia"/>
          <w:sz w:val="24"/>
          <w:szCs w:val="24"/>
          <w:u w:val="single"/>
        </w:rPr>
        <w:t xml:space="preserve">           </w:t>
      </w:r>
    </w:p>
    <w:p w14:paraId="666B887D" w14:textId="77777777" w:rsidR="000937F0" w:rsidRDefault="00A00550">
      <w:pPr>
        <w:spacing w:line="360" w:lineRule="auto"/>
        <w:rPr>
          <w:sz w:val="24"/>
          <w:szCs w:val="24"/>
          <w:u w:val="single"/>
        </w:rPr>
      </w:pPr>
      <w:r>
        <w:rPr>
          <w:rFonts w:ascii="Times New Roman" w:hAnsi="Times New Roman" w:cs="Times New Roman"/>
          <w:sz w:val="24"/>
          <w:szCs w:val="24"/>
        </w:rPr>
        <w:t>U</w:t>
      </w:r>
      <w:r>
        <w:rPr>
          <w:rFonts w:ascii="Times New Roman" w:hAnsi="Times New Roman" w:cs="Times New Roman" w:hint="eastAsia"/>
          <w:sz w:val="10"/>
          <w:szCs w:val="10"/>
        </w:rPr>
        <w:t xml:space="preserve"> </w:t>
      </w:r>
      <w:r>
        <w:rPr>
          <w:rFonts w:ascii="Times New Roman" w:hAnsi="Times New Roman" w:cs="Times New Roman"/>
          <w:sz w:val="10"/>
          <w:szCs w:val="10"/>
        </w:rPr>
        <w:t xml:space="preserve"> </w:t>
      </w:r>
      <w:r>
        <w:rPr>
          <w:rFonts w:ascii="Times New Roman" w:hAnsi="Times New Roman" w:cs="Times New Roman"/>
          <w:sz w:val="24"/>
          <w:szCs w:val="24"/>
        </w:rPr>
        <w:t>D</w:t>
      </w:r>
      <w:r>
        <w:rPr>
          <w:rFonts w:ascii="Times New Roman" w:hAnsi="Times New Roman" w:cs="Times New Roman"/>
          <w:sz w:val="10"/>
          <w:szCs w:val="10"/>
        </w:rPr>
        <w:t xml:space="preserve"> </w:t>
      </w:r>
      <w:r>
        <w:rPr>
          <w:rFonts w:ascii="Times New Roman" w:hAnsi="Times New Roman" w:cs="Times New Roman" w:hint="eastAsia"/>
          <w:sz w:val="10"/>
          <w:szCs w:val="10"/>
        </w:rPr>
        <w:t xml:space="preserve"> </w:t>
      </w:r>
      <w:r>
        <w:rPr>
          <w:rFonts w:ascii="Times New Roman" w:hAnsi="Times New Roman" w:cs="Times New Roman"/>
          <w:sz w:val="24"/>
          <w:szCs w:val="24"/>
        </w:rPr>
        <w:t>C</w:t>
      </w:r>
      <w:r>
        <w:rPr>
          <w:rFonts w:hint="eastAsia"/>
          <w:sz w:val="24"/>
          <w:szCs w:val="24"/>
          <w:u w:val="single"/>
        </w:rPr>
        <w:t xml:space="preserve">           </w:t>
      </w:r>
      <w:r>
        <w:rPr>
          <w:rFonts w:hint="eastAsia"/>
          <w:sz w:val="24"/>
          <w:szCs w:val="24"/>
        </w:rPr>
        <w:t xml:space="preserve">                                         </w:t>
      </w:r>
      <w:r>
        <w:rPr>
          <w:rFonts w:hint="eastAsia"/>
          <w:sz w:val="24"/>
          <w:szCs w:val="24"/>
        </w:rPr>
        <w:t>密</w:t>
      </w:r>
      <w:r>
        <w:rPr>
          <w:rFonts w:hint="eastAsia"/>
          <w:sz w:val="24"/>
          <w:szCs w:val="24"/>
        </w:rPr>
        <w:t xml:space="preserve"> </w:t>
      </w:r>
      <w:r>
        <w:rPr>
          <w:rFonts w:hint="eastAsia"/>
          <w:sz w:val="24"/>
          <w:szCs w:val="24"/>
        </w:rPr>
        <w:t>级</w:t>
      </w:r>
      <w:r>
        <w:rPr>
          <w:rFonts w:hint="eastAsia"/>
          <w:sz w:val="24"/>
          <w:szCs w:val="24"/>
          <w:u w:val="single"/>
        </w:rPr>
        <w:t xml:space="preserve">           </w:t>
      </w:r>
    </w:p>
    <w:p w14:paraId="46600424" w14:textId="77777777" w:rsidR="000937F0" w:rsidRDefault="000937F0">
      <w:pPr>
        <w:jc w:val="center"/>
      </w:pPr>
    </w:p>
    <w:p w14:paraId="6C8BC605" w14:textId="77777777" w:rsidR="000937F0" w:rsidRDefault="00A00550">
      <w:pPr>
        <w:jc w:val="center"/>
      </w:pPr>
      <w:r>
        <w:rPr>
          <w:noProof/>
        </w:rPr>
        <w:drawing>
          <wp:anchor distT="0" distB="0" distL="114300" distR="114300" simplePos="0" relativeHeight="251659264" behindDoc="0" locked="0" layoutInCell="1" allowOverlap="1" wp14:anchorId="1C2AC082" wp14:editId="2F280ACD">
            <wp:simplePos x="0" y="0"/>
            <wp:positionH relativeFrom="column">
              <wp:posOffset>13970</wp:posOffset>
            </wp:positionH>
            <wp:positionV relativeFrom="paragraph">
              <wp:posOffset>146050</wp:posOffset>
            </wp:positionV>
            <wp:extent cx="5834380" cy="1496060"/>
            <wp:effectExtent l="0" t="0" r="0" b="0"/>
            <wp:wrapNone/>
            <wp:docPr id="1" name="图片 1"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834380" cy="1496060"/>
                    </a:xfrm>
                    <a:prstGeom prst="rect">
                      <a:avLst/>
                    </a:prstGeom>
                    <a:noFill/>
                    <a:ln>
                      <a:noFill/>
                    </a:ln>
                  </pic:spPr>
                </pic:pic>
              </a:graphicData>
            </a:graphic>
          </wp:anchor>
        </w:drawing>
      </w:r>
    </w:p>
    <w:p w14:paraId="4938B211" w14:textId="77777777" w:rsidR="000937F0" w:rsidRDefault="000937F0">
      <w:pPr>
        <w:jc w:val="center"/>
      </w:pPr>
    </w:p>
    <w:p w14:paraId="1F140095" w14:textId="77777777" w:rsidR="000937F0" w:rsidRDefault="000937F0">
      <w:pPr>
        <w:jc w:val="center"/>
      </w:pPr>
    </w:p>
    <w:p w14:paraId="5D6715C4" w14:textId="77777777" w:rsidR="000937F0" w:rsidRDefault="000937F0">
      <w:pPr>
        <w:jc w:val="center"/>
      </w:pPr>
    </w:p>
    <w:p w14:paraId="56BADE89" w14:textId="77777777" w:rsidR="000937F0" w:rsidRDefault="000937F0">
      <w:pPr>
        <w:jc w:val="center"/>
      </w:pPr>
    </w:p>
    <w:p w14:paraId="59F821E8" w14:textId="77777777" w:rsidR="000937F0" w:rsidRDefault="000937F0">
      <w:pPr>
        <w:jc w:val="center"/>
        <w:rPr>
          <w:rFonts w:asciiTheme="minorEastAsia" w:hAnsiTheme="minorEastAsia"/>
          <w:sz w:val="32"/>
          <w:szCs w:val="32"/>
        </w:rPr>
      </w:pPr>
    </w:p>
    <w:p w14:paraId="1F39AFF4" w14:textId="77777777" w:rsidR="000937F0" w:rsidRDefault="00A00550">
      <w:pPr>
        <w:spacing w:beforeLines="100" w:before="312"/>
        <w:jc w:val="center"/>
        <w:rPr>
          <w:rFonts w:asciiTheme="minorEastAsia" w:hAnsiTheme="minorEastAsia"/>
          <w:b/>
          <w:sz w:val="72"/>
          <w:szCs w:val="72"/>
        </w:rPr>
      </w:pPr>
      <w:r>
        <w:rPr>
          <w:rFonts w:asciiTheme="minorEastAsia" w:hAnsiTheme="minorEastAsia" w:hint="eastAsia"/>
          <w:b/>
          <w:sz w:val="72"/>
          <w:szCs w:val="72"/>
        </w:rPr>
        <w:t xml:space="preserve"> </w:t>
      </w:r>
      <w:r>
        <w:rPr>
          <w:rFonts w:asciiTheme="minorEastAsia" w:hAnsiTheme="minorEastAsia" w:hint="eastAsia"/>
          <w:b/>
          <w:sz w:val="52"/>
          <w:szCs w:val="52"/>
        </w:rPr>
        <w:t xml:space="preserve"> </w:t>
      </w:r>
      <w:r>
        <w:rPr>
          <w:rFonts w:asciiTheme="minorEastAsia" w:hAnsiTheme="minorEastAsia" w:hint="eastAsia"/>
          <w:b/>
          <w:sz w:val="72"/>
          <w:szCs w:val="72"/>
        </w:rPr>
        <w:t>本科生毕业设计（论文）</w:t>
      </w:r>
    </w:p>
    <w:p w14:paraId="031FE1FC" w14:textId="77777777" w:rsidR="000937F0" w:rsidRDefault="000937F0">
      <w:pPr>
        <w:jc w:val="left"/>
        <w:rPr>
          <w:rFonts w:asciiTheme="minorEastAsia" w:hAnsiTheme="minorEastAsia"/>
          <w:sz w:val="28"/>
          <w:szCs w:val="28"/>
        </w:rPr>
      </w:pPr>
    </w:p>
    <w:p w14:paraId="792D38D1" w14:textId="77777777" w:rsidR="000937F0" w:rsidRDefault="000937F0">
      <w:pPr>
        <w:jc w:val="left"/>
        <w:rPr>
          <w:rFonts w:asciiTheme="minorEastAsia" w:hAnsiTheme="minorEastAsia"/>
          <w:sz w:val="28"/>
          <w:szCs w:val="28"/>
        </w:rPr>
      </w:pPr>
    </w:p>
    <w:p w14:paraId="56E99393" w14:textId="12C91084"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题    目：</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工业物联网数据管理信息系统</w:t>
      </w:r>
      <w:r>
        <w:rPr>
          <w:rFonts w:asciiTheme="minorEastAsia" w:hAnsiTheme="minorEastAsia" w:hint="eastAsia"/>
          <w:b/>
          <w:sz w:val="32"/>
          <w:szCs w:val="32"/>
          <w:u w:val="single"/>
        </w:rPr>
        <w:t xml:space="preserve">  </w:t>
      </w:r>
    </w:p>
    <w:p w14:paraId="59CF63AA" w14:textId="02500E61"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 xml:space="preserve">          </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与终端硬件设计</w:t>
      </w:r>
      <w:r>
        <w:rPr>
          <w:rFonts w:asciiTheme="minorEastAsia" w:hAnsiTheme="minorEastAsia" w:hint="eastAsia"/>
          <w:b/>
          <w:sz w:val="32"/>
          <w:szCs w:val="32"/>
          <w:u w:val="single"/>
        </w:rPr>
        <w:t xml:space="preserve">              </w:t>
      </w:r>
    </w:p>
    <w:p w14:paraId="042F54DE" w14:textId="77777777" w:rsidR="000937F0" w:rsidRDefault="000937F0">
      <w:pPr>
        <w:spacing w:line="500" w:lineRule="exact"/>
        <w:ind w:firstLineChars="400" w:firstLine="1280"/>
        <w:jc w:val="left"/>
        <w:rPr>
          <w:rFonts w:asciiTheme="minorEastAsia" w:hAnsiTheme="minorEastAsia"/>
          <w:sz w:val="32"/>
          <w:szCs w:val="32"/>
        </w:rPr>
      </w:pPr>
    </w:p>
    <w:p w14:paraId="26D76F8A" w14:textId="77777777" w:rsidR="000937F0" w:rsidRDefault="000937F0">
      <w:pPr>
        <w:spacing w:line="500" w:lineRule="exact"/>
        <w:ind w:firstLineChars="400" w:firstLine="1280"/>
        <w:jc w:val="left"/>
        <w:rPr>
          <w:rFonts w:asciiTheme="minorEastAsia" w:hAnsiTheme="minorEastAsia"/>
          <w:sz w:val="32"/>
          <w:szCs w:val="32"/>
        </w:rPr>
      </w:pPr>
    </w:p>
    <w:p w14:paraId="31DEBF06" w14:textId="666FF049"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马思清</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p>
    <w:p w14:paraId="4953245E" w14:textId="6F62164E"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11712610</w:t>
      </w:r>
      <w:r>
        <w:rPr>
          <w:rFonts w:asciiTheme="minorEastAsia" w:hAnsiTheme="minorEastAsia" w:hint="eastAsia"/>
          <w:b/>
          <w:sz w:val="32"/>
          <w:szCs w:val="32"/>
          <w:u w:val="single"/>
        </w:rPr>
        <w:t xml:space="preserve">            </w:t>
      </w:r>
    </w:p>
    <w:p w14:paraId="15A7062A" w14:textId="62D45466"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电子与电气工程系</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p>
    <w:p w14:paraId="43A42ED5" w14:textId="309233DD"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专    业：</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信息工程</w:t>
      </w:r>
      <w:r>
        <w:rPr>
          <w:rFonts w:asciiTheme="minorEastAsia" w:hAnsiTheme="minorEastAsia" w:hint="eastAsia"/>
          <w:b/>
          <w:sz w:val="32"/>
          <w:szCs w:val="32"/>
          <w:u w:val="single"/>
        </w:rPr>
        <w:t xml:space="preserve">            </w:t>
      </w:r>
    </w:p>
    <w:p w14:paraId="0CA5765A" w14:textId="521715BF"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r w:rsidR="00CB1AA2">
        <w:rPr>
          <w:rFonts w:asciiTheme="minorEastAsia" w:hAnsiTheme="minorEastAsia" w:hint="eastAsia"/>
          <w:b/>
          <w:sz w:val="32"/>
          <w:szCs w:val="32"/>
          <w:u w:val="single"/>
        </w:rPr>
        <w:t>虞亚军</w:t>
      </w:r>
      <w:r>
        <w:rPr>
          <w:rFonts w:asciiTheme="minorEastAsia" w:hAnsiTheme="minorEastAsia" w:hint="eastAsia"/>
          <w:b/>
          <w:sz w:val="32"/>
          <w:szCs w:val="32"/>
          <w:u w:val="single"/>
        </w:rPr>
        <w:t xml:space="preserve">              </w:t>
      </w:r>
    </w:p>
    <w:p w14:paraId="42BA0D6C" w14:textId="77777777" w:rsidR="000937F0" w:rsidRDefault="000937F0">
      <w:pPr>
        <w:ind w:firstLineChars="400" w:firstLine="1200"/>
        <w:jc w:val="left"/>
        <w:rPr>
          <w:rFonts w:asciiTheme="minorEastAsia" w:hAnsiTheme="minorEastAsia"/>
          <w:sz w:val="30"/>
          <w:szCs w:val="30"/>
        </w:rPr>
      </w:pPr>
    </w:p>
    <w:p w14:paraId="76A1C0F2" w14:textId="77777777" w:rsidR="000937F0" w:rsidRDefault="00A00550">
      <w:pPr>
        <w:jc w:val="left"/>
        <w:rPr>
          <w:rFonts w:asciiTheme="minorEastAsia" w:hAnsiTheme="minorEastAsia"/>
          <w:sz w:val="30"/>
          <w:szCs w:val="30"/>
        </w:rPr>
      </w:pPr>
      <w:r>
        <w:rPr>
          <w:rFonts w:asciiTheme="minorEastAsia" w:hAnsiTheme="minorEastAsia" w:hint="eastAsia"/>
          <w:sz w:val="30"/>
          <w:szCs w:val="30"/>
        </w:rPr>
        <w:t xml:space="preserve">        </w:t>
      </w:r>
    </w:p>
    <w:p w14:paraId="36740684" w14:textId="64D59E92" w:rsidR="000937F0" w:rsidRDefault="00A00550">
      <w:pPr>
        <w:jc w:val="center"/>
        <w:rPr>
          <w:rFonts w:asciiTheme="minorEastAsia" w:hAnsiTheme="minorEastAsia"/>
          <w:sz w:val="32"/>
          <w:szCs w:val="32"/>
        </w:rPr>
      </w:pPr>
      <w:r>
        <w:rPr>
          <w:rFonts w:asciiTheme="minorEastAsia" w:hAnsiTheme="minorEastAsia" w:hint="eastAsia"/>
          <w:sz w:val="32"/>
          <w:szCs w:val="32"/>
        </w:rPr>
        <w:t>20</w:t>
      </w:r>
      <w:r w:rsidR="00000E79">
        <w:rPr>
          <w:rFonts w:asciiTheme="minorEastAsia" w:hAnsiTheme="minorEastAsia" w:hint="eastAsia"/>
          <w:sz w:val="32"/>
          <w:szCs w:val="32"/>
        </w:rPr>
        <w:t>21</w:t>
      </w:r>
      <w:r>
        <w:rPr>
          <w:rFonts w:asciiTheme="minorEastAsia" w:hAnsiTheme="minorEastAsia" w:hint="eastAsia"/>
          <w:sz w:val="32"/>
          <w:szCs w:val="32"/>
        </w:rPr>
        <w:t xml:space="preserve">  年  </w:t>
      </w:r>
      <w:r w:rsidR="00A44C37">
        <w:rPr>
          <w:rFonts w:asciiTheme="minorEastAsia" w:hAnsiTheme="minorEastAsia"/>
          <w:sz w:val="32"/>
          <w:szCs w:val="32"/>
        </w:rPr>
        <w:t>5</w:t>
      </w:r>
      <w:r>
        <w:rPr>
          <w:rFonts w:asciiTheme="minorEastAsia" w:hAnsiTheme="minorEastAsia" w:hint="eastAsia"/>
          <w:sz w:val="32"/>
          <w:szCs w:val="32"/>
        </w:rPr>
        <w:t xml:space="preserve">月  </w:t>
      </w:r>
      <w:ins w:id="0" w:author="Archimboldi Garcia" w:date="2021-05-24T17:46:00Z">
        <w:r w:rsidR="00984622">
          <w:rPr>
            <w:rFonts w:asciiTheme="minorEastAsia" w:hAnsiTheme="minorEastAsia"/>
            <w:sz w:val="32"/>
            <w:szCs w:val="32"/>
          </w:rPr>
          <w:t>2</w:t>
        </w:r>
      </w:ins>
      <w:del w:id="1" w:author="Archimboldi Garcia" w:date="2021-05-24T17:46:00Z">
        <w:r w:rsidR="00A44C37" w:rsidDel="00984622">
          <w:rPr>
            <w:rFonts w:asciiTheme="minorEastAsia" w:hAnsiTheme="minorEastAsia"/>
            <w:sz w:val="32"/>
            <w:szCs w:val="32"/>
          </w:rPr>
          <w:delText>1</w:delText>
        </w:r>
      </w:del>
      <w:ins w:id="2" w:author="Archimboldi Garcia" w:date="2021-05-28T08:43:00Z">
        <w:r w:rsidR="00D7181D">
          <w:rPr>
            <w:rFonts w:asciiTheme="minorEastAsia" w:hAnsiTheme="minorEastAsia"/>
            <w:sz w:val="32"/>
            <w:szCs w:val="32"/>
          </w:rPr>
          <w:t>9</w:t>
        </w:r>
      </w:ins>
      <w:del w:id="3" w:author="Archimboldi Garcia" w:date="2021-05-14T22:50:00Z">
        <w:r w:rsidR="00A44C37" w:rsidDel="00D502CC">
          <w:rPr>
            <w:rFonts w:asciiTheme="minorEastAsia" w:hAnsiTheme="minorEastAsia"/>
            <w:sz w:val="32"/>
            <w:szCs w:val="32"/>
          </w:rPr>
          <w:delText>0</w:delText>
        </w:r>
      </w:del>
      <w:r>
        <w:rPr>
          <w:rFonts w:asciiTheme="minorEastAsia" w:hAnsiTheme="minorEastAsia" w:hint="eastAsia"/>
          <w:sz w:val="32"/>
          <w:szCs w:val="32"/>
        </w:rPr>
        <w:t>日</w:t>
      </w:r>
    </w:p>
    <w:p w14:paraId="0BAF723B" w14:textId="77777777" w:rsidR="00AF5F8D" w:rsidRDefault="00AF5F8D" w:rsidP="00AF5F8D">
      <w:pPr>
        <w:jc w:val="center"/>
        <w:rPr>
          <w:rFonts w:ascii="黑体" w:eastAsia="黑体"/>
          <w:b/>
          <w:sz w:val="44"/>
          <w:szCs w:val="44"/>
        </w:rPr>
      </w:pPr>
      <w:r>
        <w:rPr>
          <w:rFonts w:ascii="黑体" w:eastAsia="黑体" w:hint="eastAsia"/>
          <w:b/>
          <w:sz w:val="44"/>
          <w:szCs w:val="44"/>
        </w:rPr>
        <w:lastRenderedPageBreak/>
        <w:t>诚信承诺书</w:t>
      </w:r>
    </w:p>
    <w:p w14:paraId="64BDE852" w14:textId="77777777" w:rsidR="00AF5F8D" w:rsidRDefault="00AF5F8D" w:rsidP="00AF5F8D">
      <w:pPr>
        <w:spacing w:line="360" w:lineRule="auto"/>
        <w:rPr>
          <w:rFonts w:asciiTheme="minorEastAsia" w:hAnsiTheme="minorEastAsia"/>
          <w:b/>
          <w:sz w:val="28"/>
          <w:szCs w:val="28"/>
        </w:rPr>
      </w:pPr>
    </w:p>
    <w:p w14:paraId="6486760B" w14:textId="77777777" w:rsidR="00AF5F8D" w:rsidRDefault="00AF5F8D" w:rsidP="00AF5F8D">
      <w:pPr>
        <w:spacing w:line="360" w:lineRule="auto"/>
        <w:rPr>
          <w:rFonts w:asciiTheme="minorEastAsia" w:hAnsiTheme="minorEastAsia"/>
          <w:b/>
          <w:sz w:val="28"/>
          <w:szCs w:val="28"/>
        </w:rPr>
      </w:pPr>
    </w:p>
    <w:p w14:paraId="156B5F30"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32F6A16"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5D05A9E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3D54E46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7CCC290C" w14:textId="77777777" w:rsidR="00AF5F8D" w:rsidRDefault="00AF5F8D" w:rsidP="00AF5F8D">
      <w:pPr>
        <w:spacing w:line="360" w:lineRule="auto"/>
        <w:ind w:firstLineChars="200" w:firstLine="560"/>
        <w:rPr>
          <w:rFonts w:ascii="宋体" w:hAnsi="宋体"/>
          <w:sz w:val="28"/>
          <w:szCs w:val="28"/>
        </w:rPr>
      </w:pPr>
    </w:p>
    <w:p w14:paraId="3F4FB070" w14:textId="77777777" w:rsidR="00AF5F8D" w:rsidRDefault="00AF5F8D" w:rsidP="00AF5F8D">
      <w:pPr>
        <w:spacing w:line="360" w:lineRule="auto"/>
        <w:ind w:firstLineChars="200" w:firstLine="560"/>
        <w:rPr>
          <w:rFonts w:ascii="宋体" w:hAnsi="宋体"/>
          <w:sz w:val="28"/>
          <w:szCs w:val="28"/>
        </w:rPr>
      </w:pPr>
    </w:p>
    <w:p w14:paraId="6F3094EC" w14:textId="77777777" w:rsidR="00AF5F8D" w:rsidRDefault="00AF5F8D" w:rsidP="00AF5F8D">
      <w:pPr>
        <w:spacing w:line="360" w:lineRule="auto"/>
        <w:ind w:firstLineChars="200" w:firstLine="560"/>
        <w:rPr>
          <w:rFonts w:ascii="宋体" w:hAnsi="宋体"/>
          <w:sz w:val="28"/>
          <w:szCs w:val="28"/>
        </w:rPr>
      </w:pPr>
    </w:p>
    <w:p w14:paraId="35CE1294" w14:textId="5938C15A" w:rsidR="00AF5F8D" w:rsidRDefault="00AF5F8D" w:rsidP="00AF5F8D">
      <w:pPr>
        <w:spacing w:line="360" w:lineRule="auto"/>
        <w:ind w:firstLineChars="200" w:firstLine="560"/>
        <w:rPr>
          <w:ins w:id="4" w:author="Garcia" w:date="2021-05-14T11:26:00Z"/>
          <w:rFonts w:ascii="宋体" w:hAnsi="宋体"/>
          <w:sz w:val="28"/>
          <w:szCs w:val="28"/>
        </w:rPr>
      </w:pPr>
    </w:p>
    <w:p w14:paraId="715E909B" w14:textId="5A39AF89" w:rsidR="0046083B" w:rsidRDefault="0046083B" w:rsidP="00AF5F8D">
      <w:pPr>
        <w:spacing w:line="360" w:lineRule="auto"/>
        <w:ind w:firstLineChars="200" w:firstLine="560"/>
        <w:rPr>
          <w:ins w:id="5" w:author="Garcia" w:date="2021-05-14T11:26:00Z"/>
          <w:rFonts w:ascii="宋体" w:hAnsi="宋体"/>
          <w:sz w:val="28"/>
          <w:szCs w:val="28"/>
        </w:rPr>
      </w:pPr>
    </w:p>
    <w:p w14:paraId="1738E62C" w14:textId="2C4870CB" w:rsidR="0046083B" w:rsidRDefault="0046083B" w:rsidP="00AF5F8D">
      <w:pPr>
        <w:spacing w:line="360" w:lineRule="auto"/>
        <w:ind w:firstLineChars="200" w:firstLine="560"/>
        <w:rPr>
          <w:ins w:id="6" w:author="Garcia" w:date="2021-05-14T11:26:00Z"/>
          <w:rFonts w:ascii="宋体" w:hAnsi="宋体"/>
          <w:sz w:val="28"/>
          <w:szCs w:val="28"/>
        </w:rPr>
      </w:pPr>
    </w:p>
    <w:p w14:paraId="24DFFF80" w14:textId="5C9FD7A9" w:rsidR="0046083B" w:rsidRDefault="0046083B" w:rsidP="00AF5F8D">
      <w:pPr>
        <w:spacing w:line="360" w:lineRule="auto"/>
        <w:ind w:firstLineChars="200" w:firstLine="560"/>
        <w:rPr>
          <w:ins w:id="7" w:author="Garcia" w:date="2021-05-14T11:26:00Z"/>
          <w:rFonts w:ascii="宋体" w:hAnsi="宋体"/>
          <w:sz w:val="28"/>
          <w:szCs w:val="28"/>
        </w:rPr>
      </w:pPr>
    </w:p>
    <w:p w14:paraId="46D06B2A" w14:textId="72100730" w:rsidR="0046083B" w:rsidRPr="0046083B" w:rsidRDefault="00D502CC" w:rsidP="00AF5F8D">
      <w:pPr>
        <w:spacing w:line="360" w:lineRule="auto"/>
        <w:ind w:firstLineChars="200" w:firstLine="560"/>
        <w:rPr>
          <w:rFonts w:ascii="宋体" w:hAnsi="宋体"/>
          <w:sz w:val="28"/>
          <w:szCs w:val="28"/>
        </w:rPr>
      </w:pPr>
      <w:ins w:id="8" w:author="Archimboldi Garcia" w:date="2021-05-14T22:50:00Z">
        <w:r w:rsidRPr="00D502CC">
          <w:rPr>
            <w:rFonts w:ascii="宋体" w:hAnsi="宋体"/>
            <w:noProof/>
            <w:sz w:val="28"/>
            <w:szCs w:val="28"/>
          </w:rPr>
          <w:drawing>
            <wp:anchor distT="0" distB="0" distL="114300" distR="114300" simplePos="0" relativeHeight="251666432" behindDoc="0" locked="0" layoutInCell="1" allowOverlap="1" wp14:anchorId="10FE3396" wp14:editId="19BF601B">
              <wp:simplePos x="0" y="0"/>
              <wp:positionH relativeFrom="column">
                <wp:posOffset>4407194</wp:posOffset>
              </wp:positionH>
              <wp:positionV relativeFrom="paragraph">
                <wp:posOffset>389255</wp:posOffset>
              </wp:positionV>
              <wp:extent cx="812042" cy="360400"/>
              <wp:effectExtent l="0" t="0" r="7620" b="190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2042" cy="36040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DAB8085" w14:textId="6E008F72" w:rsidR="00AF5F8D" w:rsidRDefault="00AF5F8D" w:rsidP="00AF5F8D">
      <w:pPr>
        <w:ind w:firstLineChars="1900" w:firstLine="5320"/>
        <w:rPr>
          <w:rFonts w:ascii="宋体" w:hAnsi="宋体"/>
          <w:sz w:val="28"/>
          <w:szCs w:val="28"/>
        </w:rPr>
      </w:pPr>
      <w:r>
        <w:rPr>
          <w:rFonts w:ascii="宋体" w:hAnsi="宋体" w:hint="eastAsia"/>
          <w:sz w:val="28"/>
          <w:szCs w:val="28"/>
        </w:rPr>
        <w:t>作者签名：</w:t>
      </w:r>
    </w:p>
    <w:p w14:paraId="776E5677" w14:textId="62FABB92" w:rsidR="00AF5F8D" w:rsidRDefault="00AF5F8D" w:rsidP="00AF5F8D">
      <w:pPr>
        <w:ind w:firstLineChars="200" w:firstLine="560"/>
        <w:jc w:val="left"/>
        <w:rPr>
          <w:rFonts w:ascii="宋体" w:hAnsi="宋体"/>
          <w:sz w:val="28"/>
          <w:szCs w:val="28"/>
        </w:rPr>
      </w:pPr>
      <w:r>
        <w:rPr>
          <w:rFonts w:ascii="宋体" w:hAnsi="宋体" w:hint="eastAsia"/>
          <w:sz w:val="28"/>
          <w:szCs w:val="28"/>
        </w:rPr>
        <w:t xml:space="preserve">                                 </w:t>
      </w:r>
      <w:r>
        <w:rPr>
          <w:rFonts w:ascii="宋体" w:hAnsi="宋体" w:hint="eastAsia"/>
          <w:sz w:val="28"/>
          <w:szCs w:val="28"/>
          <w:u w:val="single"/>
        </w:rPr>
        <w:t xml:space="preserve">  </w:t>
      </w:r>
      <w:ins w:id="9" w:author="Archimboldi Garcia" w:date="2021-05-14T22:50:00Z">
        <w:r w:rsidR="00D502CC">
          <w:rPr>
            <w:rFonts w:ascii="宋体" w:hAnsi="宋体"/>
            <w:sz w:val="28"/>
            <w:szCs w:val="28"/>
            <w:u w:val="single"/>
          </w:rPr>
          <w:t>2021</w:t>
        </w:r>
      </w:ins>
      <w:del w:id="10" w:author="Archimboldi Garcia" w:date="2021-05-14T22:50:00Z">
        <w:r w:rsidDel="00D502CC">
          <w:rPr>
            <w:rFonts w:ascii="宋体" w:hAnsi="宋体" w:hint="eastAsia"/>
            <w:sz w:val="28"/>
            <w:szCs w:val="28"/>
            <w:u w:val="single"/>
          </w:rPr>
          <w:delText xml:space="preserve">    </w:delText>
        </w:r>
      </w:del>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ins w:id="11" w:author="Archimboldi Garcia" w:date="2021-05-14T22:50:00Z">
        <w:r w:rsidR="00D502CC">
          <w:rPr>
            <w:rFonts w:ascii="宋体" w:hAnsi="宋体"/>
            <w:sz w:val="28"/>
            <w:szCs w:val="28"/>
            <w:u w:val="single"/>
          </w:rPr>
          <w:t>5</w:t>
        </w:r>
      </w:ins>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ins w:id="12" w:author="Archimboldi Garcia" w:date="2021-05-24T17:46:00Z">
        <w:r w:rsidR="00EE792E">
          <w:rPr>
            <w:rFonts w:ascii="宋体" w:hAnsi="宋体"/>
            <w:sz w:val="28"/>
            <w:szCs w:val="28"/>
            <w:u w:val="single"/>
          </w:rPr>
          <w:t>2</w:t>
        </w:r>
      </w:ins>
      <w:ins w:id="13" w:author="Archimboldi Garcia" w:date="2021-05-28T08:43:00Z">
        <w:r w:rsidR="00D7181D">
          <w:rPr>
            <w:rFonts w:ascii="宋体" w:hAnsi="宋体"/>
            <w:sz w:val="28"/>
            <w:szCs w:val="28"/>
            <w:u w:val="single"/>
          </w:rPr>
          <w:t>9</w:t>
        </w:r>
      </w:ins>
      <w:r>
        <w:rPr>
          <w:rFonts w:ascii="宋体" w:hAnsi="宋体" w:hint="eastAsia"/>
          <w:sz w:val="28"/>
          <w:szCs w:val="28"/>
          <w:u w:val="single"/>
        </w:rPr>
        <w:t xml:space="preserve">  </w:t>
      </w:r>
      <w:r>
        <w:rPr>
          <w:rFonts w:ascii="宋体" w:hAnsi="宋体" w:hint="eastAsia"/>
          <w:sz w:val="28"/>
          <w:szCs w:val="28"/>
        </w:rPr>
        <w:t>日</w:t>
      </w:r>
    </w:p>
    <w:p w14:paraId="7357D5BC" w14:textId="13D01FA8" w:rsidR="00AF5F8D" w:rsidDel="0046083B" w:rsidRDefault="00AF5F8D">
      <w:pPr>
        <w:jc w:val="center"/>
        <w:rPr>
          <w:del w:id="14" w:author="Garcia" w:date="2021-05-14T11:26:00Z"/>
          <w:rFonts w:asciiTheme="minorEastAsia" w:hAnsiTheme="minorEastAsia"/>
          <w:sz w:val="32"/>
          <w:szCs w:val="32"/>
        </w:rPr>
      </w:pPr>
    </w:p>
    <w:p w14:paraId="2026FC4A" w14:textId="12A96533" w:rsidR="0036494D" w:rsidDel="0046083B" w:rsidRDefault="0036494D">
      <w:pPr>
        <w:jc w:val="center"/>
        <w:rPr>
          <w:del w:id="15" w:author="Garcia" w:date="2021-05-14T11:26:00Z"/>
          <w:rFonts w:asciiTheme="minorEastAsia" w:hAnsiTheme="minorEastAsia"/>
          <w:sz w:val="32"/>
          <w:szCs w:val="32"/>
        </w:rPr>
      </w:pPr>
    </w:p>
    <w:p w14:paraId="079BFF7E" w14:textId="06A52D77" w:rsidR="0036494D" w:rsidDel="0046083B" w:rsidRDefault="0036494D">
      <w:pPr>
        <w:jc w:val="center"/>
        <w:rPr>
          <w:del w:id="16" w:author="Garcia" w:date="2021-05-14T11:26:00Z"/>
          <w:rFonts w:asciiTheme="minorEastAsia" w:hAnsiTheme="minorEastAsia"/>
          <w:sz w:val="32"/>
          <w:szCs w:val="32"/>
        </w:rPr>
      </w:pPr>
    </w:p>
    <w:p w14:paraId="09CDD38C" w14:textId="383966DE" w:rsidR="0036494D" w:rsidDel="0046083B" w:rsidRDefault="0036494D">
      <w:pPr>
        <w:jc w:val="center"/>
        <w:rPr>
          <w:del w:id="17" w:author="Garcia" w:date="2021-05-14T11:26:00Z"/>
          <w:rFonts w:asciiTheme="minorEastAsia" w:hAnsiTheme="minorEastAsia"/>
          <w:sz w:val="32"/>
          <w:szCs w:val="32"/>
        </w:rPr>
      </w:pPr>
    </w:p>
    <w:p w14:paraId="0D2C37A8" w14:textId="745FD5CF" w:rsidR="0036494D" w:rsidRDefault="0036494D">
      <w:pPr>
        <w:jc w:val="center"/>
        <w:rPr>
          <w:rFonts w:asciiTheme="minorEastAsia" w:hAnsiTheme="minorEastAsia"/>
          <w:sz w:val="32"/>
          <w:szCs w:val="32"/>
        </w:rPr>
      </w:pPr>
    </w:p>
    <w:p w14:paraId="7C82C078" w14:textId="22D417B5" w:rsidR="0036494D" w:rsidRDefault="004241E5" w:rsidP="0036494D">
      <w:pPr>
        <w:pageBreakBefore/>
        <w:spacing w:beforeLines="50" w:before="156"/>
        <w:jc w:val="center"/>
        <w:rPr>
          <w:rFonts w:ascii="黑体" w:eastAsia="黑体" w:hAnsi="宋体"/>
          <w:sz w:val="44"/>
          <w:szCs w:val="44"/>
        </w:rPr>
      </w:pPr>
      <w:bookmarkStart w:id="18" w:name="_Hlk66979519"/>
      <w:r w:rsidRPr="004241E5">
        <w:rPr>
          <w:rFonts w:ascii="黑体" w:eastAsia="黑体" w:hAnsi="宋体" w:hint="eastAsia"/>
          <w:sz w:val="44"/>
          <w:szCs w:val="44"/>
        </w:rPr>
        <w:lastRenderedPageBreak/>
        <w:t>工业物联网数据管理信息系统与终端硬件</w:t>
      </w:r>
      <w:bookmarkEnd w:id="18"/>
      <w:r w:rsidRPr="004241E5">
        <w:rPr>
          <w:rFonts w:ascii="黑体" w:eastAsia="黑体" w:hAnsi="宋体" w:hint="eastAsia"/>
          <w:sz w:val="44"/>
          <w:szCs w:val="44"/>
        </w:rPr>
        <w:t>设计</w:t>
      </w:r>
    </w:p>
    <w:p w14:paraId="19F1C908" w14:textId="2B46DF27" w:rsidR="0036494D" w:rsidRDefault="004241E5" w:rsidP="0036494D">
      <w:pPr>
        <w:spacing w:beforeLines="100" w:before="312"/>
        <w:jc w:val="center"/>
        <w:rPr>
          <w:rFonts w:ascii="宋体" w:hAnsi="宋体"/>
          <w:sz w:val="28"/>
          <w:szCs w:val="28"/>
        </w:rPr>
      </w:pPr>
      <w:r>
        <w:rPr>
          <w:rFonts w:ascii="宋体" w:hAnsi="宋体" w:hint="eastAsia"/>
          <w:sz w:val="28"/>
          <w:szCs w:val="28"/>
        </w:rPr>
        <w:t>马思清</w:t>
      </w:r>
    </w:p>
    <w:p w14:paraId="6BB9EB9B" w14:textId="58EB9AC8" w:rsidR="0036494D" w:rsidRDefault="0036494D" w:rsidP="0036494D">
      <w:pPr>
        <w:spacing w:beforeLines="50" w:before="156"/>
        <w:jc w:val="center"/>
        <w:rPr>
          <w:rFonts w:ascii="楷体_GB2312" w:eastAsia="楷体_GB2312" w:hAnsi="宋体"/>
          <w:sz w:val="24"/>
        </w:rPr>
      </w:pPr>
      <w:r>
        <w:rPr>
          <w:rFonts w:ascii="楷体_GB2312" w:eastAsia="楷体_GB2312" w:hAnsi="宋体" w:hint="eastAsia"/>
          <w:sz w:val="24"/>
        </w:rPr>
        <w:t>（</w:t>
      </w:r>
      <w:r w:rsidR="004241E5">
        <w:rPr>
          <w:rFonts w:ascii="楷体_GB2312" w:eastAsia="楷体_GB2312" w:hAnsi="宋体" w:hint="eastAsia"/>
          <w:sz w:val="24"/>
        </w:rPr>
        <w:t>电子与电气工程</w:t>
      </w:r>
      <w:r>
        <w:rPr>
          <w:rFonts w:ascii="楷体_GB2312" w:eastAsia="楷体_GB2312" w:hAnsi="宋体" w:hint="eastAsia"/>
          <w:sz w:val="24"/>
        </w:rPr>
        <w:t>系  指导教师：</w:t>
      </w:r>
      <w:r w:rsidR="004241E5">
        <w:rPr>
          <w:rFonts w:ascii="楷体_GB2312" w:eastAsia="楷体_GB2312" w:hAnsi="宋体" w:hint="eastAsia"/>
          <w:sz w:val="24"/>
        </w:rPr>
        <w:t>虞亚军</w:t>
      </w:r>
      <w:r>
        <w:rPr>
          <w:rFonts w:ascii="楷体_GB2312" w:eastAsia="楷体_GB2312" w:hAnsi="宋体" w:hint="eastAsia"/>
          <w:sz w:val="24"/>
        </w:rPr>
        <w:t>）</w:t>
      </w:r>
    </w:p>
    <w:p w14:paraId="56907FE2" w14:textId="77777777" w:rsidR="0036494D" w:rsidRDefault="0036494D" w:rsidP="0036494D">
      <w:pPr>
        <w:spacing w:beforeLines="50" w:before="156"/>
        <w:jc w:val="center"/>
        <w:rPr>
          <w:rFonts w:ascii="楷体_GB2312" w:eastAsia="楷体_GB2312" w:hAnsi="宋体"/>
          <w:szCs w:val="21"/>
        </w:rPr>
      </w:pPr>
    </w:p>
    <w:p w14:paraId="0086F492" w14:textId="77777777" w:rsidR="0036494D" w:rsidRDefault="0036494D" w:rsidP="0036494D">
      <w:pPr>
        <w:spacing w:beforeLines="50" w:before="156"/>
        <w:jc w:val="center"/>
        <w:rPr>
          <w:rFonts w:ascii="楷体_GB2312" w:eastAsia="楷体_GB2312" w:hAnsi="宋体"/>
          <w:szCs w:val="21"/>
        </w:rPr>
      </w:pPr>
    </w:p>
    <w:p w14:paraId="303AD7B5" w14:textId="3851D272" w:rsidR="0036494D" w:rsidRDefault="0036494D" w:rsidP="0036494D">
      <w:pPr>
        <w:rPr>
          <w:rFonts w:asciiTheme="minorEastAsia" w:hAnsiTheme="minorEastAsia"/>
          <w:color w:val="FF0000"/>
          <w:sz w:val="28"/>
          <w:szCs w:val="28"/>
        </w:rPr>
      </w:pPr>
      <w:r>
        <w:rPr>
          <w:rFonts w:ascii="黑体" w:eastAsia="黑体" w:hAnsi="宋体" w:hint="eastAsia"/>
          <w:sz w:val="32"/>
          <w:szCs w:val="32"/>
        </w:rPr>
        <w:t>[摘要]：</w:t>
      </w:r>
      <w:r w:rsidR="00B408ED">
        <w:rPr>
          <w:rFonts w:asciiTheme="minorEastAsia" w:hAnsiTheme="minorEastAsia"/>
          <w:color w:val="FF0000"/>
          <w:sz w:val="28"/>
          <w:szCs w:val="28"/>
        </w:rPr>
        <w:t xml:space="preserve"> </w:t>
      </w:r>
      <w:r w:rsidR="00A00550" w:rsidRPr="00B408ED">
        <w:rPr>
          <w:rFonts w:asciiTheme="minorEastAsia" w:hAnsiTheme="minorEastAsia" w:hint="eastAsia"/>
          <w:color w:val="000000" w:themeColor="text1"/>
          <w:sz w:val="28"/>
          <w:szCs w:val="28"/>
        </w:rPr>
        <w:t>本设计是关于工业企业物联网系统的一套完整搭建方案，</w:t>
      </w:r>
      <w:r w:rsidR="00A3406E" w:rsidRPr="00B408ED">
        <w:rPr>
          <w:rFonts w:asciiTheme="minorEastAsia" w:hAnsiTheme="minorEastAsia" w:hint="eastAsia"/>
          <w:color w:val="000000" w:themeColor="text1"/>
          <w:sz w:val="28"/>
          <w:szCs w:val="28"/>
        </w:rPr>
        <w:t>涉及设备数据采集，信号处理，信息分析以及信息的可视化应用，</w:t>
      </w:r>
      <w:r w:rsidR="00AE43B2" w:rsidRPr="00B408ED">
        <w:rPr>
          <w:rFonts w:asciiTheme="minorEastAsia" w:hAnsiTheme="minorEastAsia" w:hint="eastAsia"/>
          <w:color w:val="000000" w:themeColor="text1"/>
          <w:sz w:val="28"/>
          <w:szCs w:val="28"/>
        </w:rPr>
        <w:t>涵盖了物联网信息收集、处理、展示</w:t>
      </w:r>
      <w:ins w:id="19" w:author="Yu Fishress" w:date="2021-05-12T11:22:00Z">
        <w:r w:rsidR="00114800">
          <w:rPr>
            <w:rFonts w:asciiTheme="minorEastAsia" w:hAnsiTheme="minorEastAsia" w:hint="eastAsia"/>
            <w:color w:val="000000" w:themeColor="text1"/>
            <w:sz w:val="28"/>
            <w:szCs w:val="28"/>
          </w:rPr>
          <w:t>的</w:t>
        </w:r>
      </w:ins>
      <w:del w:id="20" w:author="Yu Fishress" w:date="2021-05-12T11:22:00Z">
        <w:r w:rsidR="00AE43B2" w:rsidRPr="00B408ED" w:rsidDel="00114800">
          <w:rPr>
            <w:rFonts w:asciiTheme="minorEastAsia" w:hAnsiTheme="minorEastAsia" w:hint="eastAsia"/>
            <w:color w:val="000000" w:themeColor="text1"/>
            <w:sz w:val="28"/>
            <w:szCs w:val="28"/>
          </w:rPr>
          <w:delText xml:space="preserve"> </w:delText>
        </w:r>
      </w:del>
      <w:r w:rsidR="00AE43B2" w:rsidRPr="00B408ED">
        <w:rPr>
          <w:rFonts w:asciiTheme="minorEastAsia" w:hAnsiTheme="minorEastAsia" w:hint="eastAsia"/>
          <w:color w:val="000000" w:themeColor="text1"/>
          <w:sz w:val="28"/>
          <w:szCs w:val="28"/>
        </w:rPr>
        <w:t>全流程。</w:t>
      </w:r>
      <w:r w:rsidR="00A3406E" w:rsidRPr="00B408ED">
        <w:rPr>
          <w:rFonts w:asciiTheme="minorEastAsia" w:hAnsiTheme="minorEastAsia" w:hint="eastAsia"/>
          <w:color w:val="000000" w:themeColor="text1"/>
          <w:sz w:val="28"/>
          <w:szCs w:val="28"/>
        </w:rPr>
        <w:t>本方案</w:t>
      </w:r>
      <w:r w:rsidR="00AE43B2" w:rsidRPr="00B408ED">
        <w:rPr>
          <w:rFonts w:asciiTheme="minorEastAsia" w:hAnsiTheme="minorEastAsia" w:hint="eastAsia"/>
          <w:color w:val="000000" w:themeColor="text1"/>
          <w:sz w:val="28"/>
          <w:szCs w:val="28"/>
        </w:rPr>
        <w:t>的具体内容</w:t>
      </w:r>
      <w:r w:rsidR="00A00550" w:rsidRPr="00B408ED">
        <w:rPr>
          <w:rFonts w:asciiTheme="minorEastAsia" w:hAnsiTheme="minorEastAsia" w:hint="eastAsia"/>
          <w:color w:val="000000" w:themeColor="text1"/>
          <w:sz w:val="28"/>
          <w:szCs w:val="28"/>
        </w:rPr>
        <w:t>包括一个数据采集硬件</w:t>
      </w:r>
      <w:r w:rsidR="00C25A22" w:rsidRPr="00B408ED">
        <w:rPr>
          <w:rFonts w:asciiTheme="minorEastAsia" w:hAnsiTheme="minorEastAsia" w:hint="eastAsia"/>
          <w:color w:val="000000" w:themeColor="text1"/>
          <w:sz w:val="28"/>
          <w:szCs w:val="28"/>
        </w:rPr>
        <w:t>设备</w:t>
      </w:r>
      <w:r w:rsidR="00A00550" w:rsidRPr="00B408ED">
        <w:rPr>
          <w:rFonts w:asciiTheme="minorEastAsia" w:hAnsiTheme="minorEastAsia" w:hint="eastAsia"/>
          <w:color w:val="000000" w:themeColor="text1"/>
          <w:sz w:val="28"/>
          <w:szCs w:val="28"/>
        </w:rPr>
        <w:t>，一个联接管理</w:t>
      </w:r>
      <w:r w:rsidR="00C25A22" w:rsidRPr="00B408ED">
        <w:rPr>
          <w:rFonts w:asciiTheme="minorEastAsia" w:hAnsiTheme="minorEastAsia" w:hint="eastAsia"/>
          <w:color w:val="000000" w:themeColor="text1"/>
          <w:sz w:val="28"/>
          <w:szCs w:val="28"/>
        </w:rPr>
        <w:t>软件系统</w:t>
      </w:r>
      <w:r w:rsidR="00A00550" w:rsidRPr="00B408ED">
        <w:rPr>
          <w:rFonts w:asciiTheme="minorEastAsia" w:hAnsiTheme="minorEastAsia" w:hint="eastAsia"/>
          <w:color w:val="000000" w:themeColor="text1"/>
          <w:sz w:val="28"/>
          <w:szCs w:val="28"/>
        </w:rPr>
        <w:t>，与</w:t>
      </w:r>
      <w:r w:rsidR="00462D20" w:rsidRPr="00B408ED">
        <w:rPr>
          <w:rFonts w:asciiTheme="minorEastAsia" w:hAnsiTheme="minorEastAsia" w:hint="eastAsia"/>
          <w:color w:val="000000" w:themeColor="text1"/>
          <w:sz w:val="28"/>
          <w:szCs w:val="28"/>
        </w:rPr>
        <w:t>一个</w:t>
      </w:r>
      <w:r w:rsidR="00874618" w:rsidRPr="00B408ED">
        <w:rPr>
          <w:rFonts w:asciiTheme="minorEastAsia" w:hAnsiTheme="minorEastAsia" w:hint="eastAsia"/>
          <w:color w:val="000000" w:themeColor="text1"/>
          <w:sz w:val="28"/>
          <w:szCs w:val="28"/>
        </w:rPr>
        <w:t>用户端</w:t>
      </w:r>
      <w:r w:rsidR="00D3309F" w:rsidRPr="00B408ED">
        <w:rPr>
          <w:rFonts w:asciiTheme="minorEastAsia" w:hAnsiTheme="minorEastAsia" w:hint="eastAsia"/>
          <w:color w:val="000000" w:themeColor="text1"/>
          <w:sz w:val="28"/>
          <w:szCs w:val="28"/>
        </w:rPr>
        <w:t>应用程序</w:t>
      </w:r>
      <w:r w:rsidR="00A00550" w:rsidRPr="00B408ED">
        <w:rPr>
          <w:rFonts w:asciiTheme="minorEastAsia" w:hAnsiTheme="minorEastAsia" w:hint="eastAsia"/>
          <w:color w:val="000000" w:themeColor="text1"/>
          <w:sz w:val="28"/>
          <w:szCs w:val="28"/>
        </w:rPr>
        <w:t>。</w:t>
      </w:r>
      <w:r w:rsidR="00C25A22" w:rsidRPr="00B408ED">
        <w:rPr>
          <w:rFonts w:asciiTheme="minorEastAsia" w:hAnsiTheme="minorEastAsia" w:hint="eastAsia"/>
          <w:color w:val="000000" w:themeColor="text1"/>
          <w:sz w:val="28"/>
          <w:szCs w:val="28"/>
        </w:rPr>
        <w:t>数据采集</w:t>
      </w:r>
      <w:r w:rsidR="009E6341">
        <w:rPr>
          <w:rFonts w:asciiTheme="minorEastAsia" w:hAnsiTheme="minorEastAsia" w:hint="eastAsia"/>
          <w:color w:val="000000" w:themeColor="text1"/>
          <w:sz w:val="28"/>
          <w:szCs w:val="28"/>
        </w:rPr>
        <w:t>终端</w:t>
      </w:r>
      <w:r w:rsidR="003166D6" w:rsidRPr="00B408ED">
        <w:rPr>
          <w:rFonts w:asciiTheme="minorEastAsia" w:hAnsiTheme="minorEastAsia" w:hint="eastAsia"/>
          <w:color w:val="000000" w:themeColor="text1"/>
          <w:sz w:val="28"/>
          <w:szCs w:val="28"/>
        </w:rPr>
        <w:t>按照工业标准设计，可</w:t>
      </w:r>
      <w:r w:rsidR="00C217AA" w:rsidRPr="00B408ED">
        <w:rPr>
          <w:rFonts w:asciiTheme="minorEastAsia" w:hAnsiTheme="minorEastAsia" w:hint="eastAsia"/>
          <w:color w:val="000000" w:themeColor="text1"/>
          <w:sz w:val="28"/>
          <w:szCs w:val="28"/>
        </w:rPr>
        <w:t>采集工业设备的各种数据，实现了多种模拟量与传感器信号的接入，并搭载最新的窄带物联网（NB-IoT）技术</w:t>
      </w:r>
      <w:r w:rsidR="003F5078" w:rsidRPr="00B408ED">
        <w:rPr>
          <w:rFonts w:asciiTheme="minorEastAsia" w:hAnsiTheme="minorEastAsia" w:hint="eastAsia"/>
          <w:color w:val="000000" w:themeColor="text1"/>
          <w:sz w:val="28"/>
          <w:szCs w:val="28"/>
        </w:rPr>
        <w:t>，有着良好的</w:t>
      </w:r>
      <w:r w:rsidR="00C217AA" w:rsidRPr="00B408ED">
        <w:rPr>
          <w:rFonts w:asciiTheme="minorEastAsia" w:hAnsiTheme="minorEastAsia" w:hint="eastAsia"/>
          <w:color w:val="000000" w:themeColor="text1"/>
          <w:sz w:val="28"/>
          <w:szCs w:val="28"/>
        </w:rPr>
        <w:t>无线通信</w:t>
      </w:r>
      <w:r w:rsidR="003F5078" w:rsidRPr="00B408ED">
        <w:rPr>
          <w:rFonts w:asciiTheme="minorEastAsia" w:hAnsiTheme="minorEastAsia" w:hint="eastAsia"/>
          <w:color w:val="000000" w:themeColor="text1"/>
          <w:sz w:val="28"/>
          <w:szCs w:val="28"/>
        </w:rPr>
        <w:t>性能</w:t>
      </w:r>
      <w:r w:rsidR="00C217AA" w:rsidRPr="00B408ED">
        <w:rPr>
          <w:rFonts w:asciiTheme="minorEastAsia" w:hAnsiTheme="minorEastAsia" w:hint="eastAsia"/>
          <w:color w:val="000000" w:themeColor="text1"/>
          <w:sz w:val="28"/>
          <w:szCs w:val="28"/>
        </w:rPr>
        <w:t>。</w:t>
      </w:r>
      <w:r w:rsidR="006264AE" w:rsidRPr="00B408ED">
        <w:rPr>
          <w:rFonts w:asciiTheme="minorEastAsia" w:hAnsiTheme="minorEastAsia" w:hint="eastAsia"/>
          <w:color w:val="000000" w:themeColor="text1"/>
          <w:sz w:val="28"/>
          <w:szCs w:val="28"/>
        </w:rPr>
        <w:t>联接管理系统是一个运行在云服务器上的程序，收集各个硬件终端通过互联网上报的消息数据，对其中的信号进行预处理和分析，</w:t>
      </w:r>
      <w:r w:rsidR="00CE6E9C">
        <w:rPr>
          <w:rFonts w:asciiTheme="minorEastAsia" w:hAnsiTheme="minorEastAsia" w:hint="eastAsia"/>
          <w:color w:val="000000" w:themeColor="text1"/>
          <w:sz w:val="28"/>
          <w:szCs w:val="28"/>
        </w:rPr>
        <w:t>转移和储存原数据及分析结果</w:t>
      </w:r>
      <w:r w:rsidR="006264AE" w:rsidRPr="00B408ED">
        <w:rPr>
          <w:rFonts w:asciiTheme="minorEastAsia" w:hAnsiTheme="minorEastAsia" w:hint="eastAsia"/>
          <w:color w:val="000000" w:themeColor="text1"/>
          <w:sz w:val="28"/>
          <w:szCs w:val="28"/>
        </w:rPr>
        <w:t>，并监控各个硬件终端的工作状态。</w:t>
      </w:r>
      <w:r w:rsidR="0023307B" w:rsidRPr="00B408ED">
        <w:rPr>
          <w:rFonts w:asciiTheme="minorEastAsia" w:hAnsiTheme="minorEastAsia" w:hint="eastAsia"/>
          <w:color w:val="000000" w:themeColor="text1"/>
          <w:sz w:val="28"/>
          <w:szCs w:val="28"/>
        </w:rPr>
        <w:t>用户端应用</w:t>
      </w:r>
      <w:r w:rsidR="00C15960">
        <w:rPr>
          <w:rFonts w:asciiTheme="minorEastAsia" w:hAnsiTheme="minorEastAsia" w:hint="eastAsia"/>
          <w:color w:val="000000" w:themeColor="text1"/>
          <w:sz w:val="28"/>
          <w:szCs w:val="28"/>
        </w:rPr>
        <w:t>程序</w:t>
      </w:r>
      <w:r w:rsidR="00B10D30">
        <w:rPr>
          <w:rFonts w:asciiTheme="minorEastAsia" w:hAnsiTheme="minorEastAsia" w:hint="eastAsia"/>
          <w:color w:val="000000" w:themeColor="text1"/>
          <w:sz w:val="28"/>
          <w:szCs w:val="28"/>
        </w:rPr>
        <w:t>基于WEB技术设计</w:t>
      </w:r>
      <w:r w:rsidR="0023307B" w:rsidRPr="00B408ED">
        <w:rPr>
          <w:rFonts w:asciiTheme="minorEastAsia" w:hAnsiTheme="minorEastAsia" w:hint="eastAsia"/>
          <w:color w:val="000000" w:themeColor="text1"/>
          <w:sz w:val="28"/>
          <w:szCs w:val="28"/>
        </w:rPr>
        <w:t>，</w:t>
      </w:r>
      <w:r w:rsidR="00D80BAF" w:rsidRPr="00B408ED">
        <w:rPr>
          <w:rFonts w:asciiTheme="minorEastAsia" w:hAnsiTheme="minorEastAsia" w:hint="eastAsia"/>
          <w:color w:val="000000" w:themeColor="text1"/>
          <w:sz w:val="28"/>
          <w:szCs w:val="28"/>
        </w:rPr>
        <w:t>实现了多种数据可视化展示</w:t>
      </w:r>
      <w:r w:rsidR="00FD0C95">
        <w:rPr>
          <w:rFonts w:asciiTheme="minorEastAsia" w:hAnsiTheme="minorEastAsia" w:hint="eastAsia"/>
          <w:color w:val="000000" w:themeColor="text1"/>
          <w:sz w:val="28"/>
          <w:szCs w:val="28"/>
        </w:rPr>
        <w:t>方式</w:t>
      </w:r>
      <w:r w:rsidR="00D80BAF" w:rsidRPr="00B408ED">
        <w:rPr>
          <w:rFonts w:asciiTheme="minorEastAsia" w:hAnsiTheme="minorEastAsia" w:hint="eastAsia"/>
          <w:color w:val="000000" w:themeColor="text1"/>
          <w:sz w:val="28"/>
          <w:szCs w:val="28"/>
        </w:rPr>
        <w:t>，</w:t>
      </w:r>
      <w:r w:rsidR="00FB4290">
        <w:rPr>
          <w:rFonts w:asciiTheme="minorEastAsia" w:hAnsiTheme="minorEastAsia" w:hint="eastAsia"/>
          <w:color w:val="000000" w:themeColor="text1"/>
          <w:sz w:val="28"/>
          <w:szCs w:val="28"/>
        </w:rPr>
        <w:t>支持</w:t>
      </w:r>
      <w:r w:rsidR="00D80BAF" w:rsidRPr="00B408ED">
        <w:rPr>
          <w:rFonts w:asciiTheme="minorEastAsia" w:hAnsiTheme="minorEastAsia" w:hint="eastAsia"/>
          <w:color w:val="000000" w:themeColor="text1"/>
          <w:sz w:val="28"/>
          <w:szCs w:val="28"/>
        </w:rPr>
        <w:t>用户异地远程监控设备工作情况。</w:t>
      </w:r>
      <w:r w:rsidR="000E4715">
        <w:rPr>
          <w:rFonts w:asciiTheme="minorEastAsia" w:hAnsiTheme="minorEastAsia" w:hint="eastAsia"/>
          <w:color w:val="000000" w:themeColor="text1"/>
          <w:sz w:val="28"/>
          <w:szCs w:val="28"/>
        </w:rPr>
        <w:t>本</w:t>
      </w:r>
      <w:r w:rsidR="00D40038">
        <w:rPr>
          <w:rFonts w:asciiTheme="minorEastAsia" w:hAnsiTheme="minorEastAsia" w:hint="eastAsia"/>
          <w:color w:val="000000" w:themeColor="text1"/>
          <w:sz w:val="28"/>
          <w:szCs w:val="28"/>
        </w:rPr>
        <w:t>工业物联网</w:t>
      </w:r>
      <w:r w:rsidR="002C1415">
        <w:rPr>
          <w:rFonts w:asciiTheme="minorEastAsia" w:hAnsiTheme="minorEastAsia" w:hint="eastAsia"/>
          <w:color w:val="000000" w:themeColor="text1"/>
          <w:sz w:val="28"/>
          <w:szCs w:val="28"/>
        </w:rPr>
        <w:t>搭建方案</w:t>
      </w:r>
      <w:r w:rsidR="00D80BAF" w:rsidRPr="00B408ED">
        <w:rPr>
          <w:rFonts w:asciiTheme="minorEastAsia" w:hAnsiTheme="minorEastAsia" w:hint="eastAsia"/>
          <w:color w:val="000000" w:themeColor="text1"/>
          <w:sz w:val="28"/>
          <w:szCs w:val="28"/>
        </w:rPr>
        <w:t>结合了电子技术，信息处理技术和计算机技术，解决了本地</w:t>
      </w:r>
      <w:r w:rsidR="00A97F74" w:rsidRPr="00B408ED">
        <w:rPr>
          <w:rFonts w:asciiTheme="minorEastAsia" w:hAnsiTheme="minorEastAsia" w:hint="eastAsia"/>
          <w:color w:val="000000" w:themeColor="text1"/>
          <w:sz w:val="28"/>
          <w:szCs w:val="28"/>
        </w:rPr>
        <w:t>设备</w:t>
      </w:r>
      <w:r w:rsidR="00D80BAF" w:rsidRPr="00B408ED">
        <w:rPr>
          <w:rFonts w:asciiTheme="minorEastAsia" w:hAnsiTheme="minorEastAsia" w:hint="eastAsia"/>
          <w:color w:val="000000" w:themeColor="text1"/>
          <w:sz w:val="28"/>
          <w:szCs w:val="28"/>
        </w:rPr>
        <w:t>数据难以</w:t>
      </w:r>
      <w:r w:rsidR="00A97F74" w:rsidRPr="00B408ED">
        <w:rPr>
          <w:rFonts w:asciiTheme="minorEastAsia" w:hAnsiTheme="minorEastAsia" w:hint="eastAsia"/>
          <w:color w:val="000000" w:themeColor="text1"/>
          <w:sz w:val="28"/>
          <w:szCs w:val="28"/>
        </w:rPr>
        <w:t>联网所</w:t>
      </w:r>
      <w:r w:rsidR="00BD10C9" w:rsidRPr="00B408ED">
        <w:rPr>
          <w:rFonts w:asciiTheme="minorEastAsia" w:hAnsiTheme="minorEastAsia" w:hint="eastAsia"/>
          <w:color w:val="000000" w:themeColor="text1"/>
          <w:sz w:val="28"/>
          <w:szCs w:val="28"/>
        </w:rPr>
        <w:t>形成</w:t>
      </w:r>
      <w:r w:rsidR="00A97F74" w:rsidRPr="00B408ED">
        <w:rPr>
          <w:rFonts w:asciiTheme="minorEastAsia" w:hAnsiTheme="minorEastAsia" w:hint="eastAsia"/>
          <w:color w:val="000000" w:themeColor="text1"/>
          <w:sz w:val="28"/>
          <w:szCs w:val="28"/>
        </w:rPr>
        <w:t>的信息孤岛</w:t>
      </w:r>
      <w:r w:rsidR="00BD10C9" w:rsidRPr="00B408ED">
        <w:rPr>
          <w:rFonts w:asciiTheme="minorEastAsia" w:hAnsiTheme="minorEastAsia" w:hint="eastAsia"/>
          <w:color w:val="000000" w:themeColor="text1"/>
          <w:sz w:val="28"/>
          <w:szCs w:val="28"/>
        </w:rPr>
        <w:t>问题</w:t>
      </w:r>
      <w:r w:rsidR="00A97F74" w:rsidRPr="00B408ED">
        <w:rPr>
          <w:rFonts w:asciiTheme="minorEastAsia" w:hAnsiTheme="minorEastAsia" w:hint="eastAsia"/>
          <w:color w:val="000000" w:themeColor="text1"/>
          <w:sz w:val="28"/>
          <w:szCs w:val="28"/>
        </w:rPr>
        <w:t>，</w:t>
      </w:r>
      <w:r w:rsidR="00C30429">
        <w:rPr>
          <w:rFonts w:asciiTheme="minorEastAsia" w:hAnsiTheme="minorEastAsia" w:hint="eastAsia"/>
          <w:color w:val="000000" w:themeColor="text1"/>
          <w:sz w:val="28"/>
          <w:szCs w:val="28"/>
        </w:rPr>
        <w:t>实现了数据的多样化采集，</w:t>
      </w:r>
      <w:r w:rsidR="00B53653">
        <w:rPr>
          <w:rFonts w:asciiTheme="minorEastAsia" w:hAnsiTheme="minorEastAsia" w:hint="eastAsia"/>
          <w:color w:val="000000" w:themeColor="text1"/>
          <w:sz w:val="28"/>
          <w:szCs w:val="28"/>
        </w:rPr>
        <w:t>实现了</w:t>
      </w:r>
      <w:r w:rsidR="00BD10C9" w:rsidRPr="00B408ED">
        <w:rPr>
          <w:rFonts w:asciiTheme="minorEastAsia" w:hAnsiTheme="minorEastAsia" w:hint="eastAsia"/>
          <w:color w:val="000000" w:themeColor="text1"/>
          <w:sz w:val="28"/>
          <w:szCs w:val="28"/>
        </w:rPr>
        <w:t>工业设备</w:t>
      </w:r>
      <w:r w:rsidR="00B53653">
        <w:rPr>
          <w:rFonts w:asciiTheme="minorEastAsia" w:hAnsiTheme="minorEastAsia" w:hint="eastAsia"/>
          <w:color w:val="000000" w:themeColor="text1"/>
          <w:sz w:val="28"/>
          <w:szCs w:val="28"/>
        </w:rPr>
        <w:t>的</w:t>
      </w:r>
      <w:r w:rsidR="00BD10C9" w:rsidRPr="00B408ED">
        <w:rPr>
          <w:rFonts w:asciiTheme="minorEastAsia" w:hAnsiTheme="minorEastAsia" w:hint="eastAsia"/>
          <w:color w:val="000000" w:themeColor="text1"/>
          <w:sz w:val="28"/>
          <w:szCs w:val="28"/>
        </w:rPr>
        <w:t>云监控</w:t>
      </w:r>
      <w:r w:rsidR="00B53653">
        <w:rPr>
          <w:rFonts w:asciiTheme="minorEastAsia" w:hAnsiTheme="minorEastAsia" w:hint="eastAsia"/>
          <w:color w:val="000000" w:themeColor="text1"/>
          <w:sz w:val="28"/>
          <w:szCs w:val="28"/>
        </w:rPr>
        <w:t>和</w:t>
      </w:r>
      <w:r w:rsidR="00BD10C9" w:rsidRPr="00B408ED">
        <w:rPr>
          <w:rFonts w:asciiTheme="minorEastAsia" w:hAnsiTheme="minorEastAsia" w:hint="eastAsia"/>
          <w:color w:val="000000" w:themeColor="text1"/>
          <w:sz w:val="28"/>
          <w:szCs w:val="28"/>
        </w:rPr>
        <w:t>工业数据</w:t>
      </w:r>
      <w:r w:rsidR="00B53653">
        <w:rPr>
          <w:rFonts w:asciiTheme="minorEastAsia" w:hAnsiTheme="minorEastAsia" w:hint="eastAsia"/>
          <w:color w:val="000000" w:themeColor="text1"/>
          <w:sz w:val="28"/>
          <w:szCs w:val="28"/>
        </w:rPr>
        <w:t>的</w:t>
      </w:r>
      <w:r w:rsidR="00BD10C9" w:rsidRPr="00B408ED">
        <w:rPr>
          <w:rFonts w:asciiTheme="minorEastAsia" w:hAnsiTheme="minorEastAsia" w:hint="eastAsia"/>
          <w:color w:val="000000" w:themeColor="text1"/>
          <w:sz w:val="28"/>
          <w:szCs w:val="28"/>
        </w:rPr>
        <w:t>云储存</w:t>
      </w:r>
      <w:r w:rsidR="001B6309">
        <w:rPr>
          <w:rFonts w:asciiTheme="minorEastAsia" w:hAnsiTheme="minorEastAsia" w:hint="eastAsia"/>
          <w:color w:val="000000" w:themeColor="text1"/>
          <w:sz w:val="28"/>
          <w:szCs w:val="28"/>
        </w:rPr>
        <w:t>。此外，</w:t>
      </w:r>
      <w:r w:rsidR="002C1415">
        <w:rPr>
          <w:rFonts w:asciiTheme="minorEastAsia" w:hAnsiTheme="minorEastAsia" w:hint="eastAsia"/>
          <w:color w:val="000000" w:themeColor="text1"/>
          <w:sz w:val="28"/>
          <w:szCs w:val="28"/>
        </w:rPr>
        <w:t>本</w:t>
      </w:r>
      <w:r w:rsidR="005266D4">
        <w:rPr>
          <w:rFonts w:asciiTheme="minorEastAsia" w:hAnsiTheme="minorEastAsia" w:hint="eastAsia"/>
          <w:color w:val="000000" w:themeColor="text1"/>
          <w:sz w:val="28"/>
          <w:szCs w:val="28"/>
        </w:rPr>
        <w:t>系统</w:t>
      </w:r>
      <w:r w:rsidR="001B6309">
        <w:rPr>
          <w:rFonts w:asciiTheme="minorEastAsia" w:hAnsiTheme="minorEastAsia" w:hint="eastAsia"/>
          <w:color w:val="000000" w:themeColor="text1"/>
          <w:sz w:val="28"/>
          <w:szCs w:val="28"/>
        </w:rPr>
        <w:t>为用户同时提供了软件和硬件解决方案，</w:t>
      </w:r>
      <w:r w:rsidR="001B6309" w:rsidRPr="00B408ED">
        <w:rPr>
          <w:rFonts w:asciiTheme="minorEastAsia" w:hAnsiTheme="minorEastAsia" w:hint="eastAsia"/>
          <w:color w:val="000000" w:themeColor="text1"/>
          <w:sz w:val="28"/>
          <w:szCs w:val="28"/>
        </w:rPr>
        <w:t>能一次性部署到位</w:t>
      </w:r>
      <w:r w:rsidR="009C772F">
        <w:rPr>
          <w:rFonts w:asciiTheme="minorEastAsia" w:hAnsiTheme="minorEastAsia" w:hint="eastAsia"/>
          <w:color w:val="000000" w:themeColor="text1"/>
          <w:sz w:val="28"/>
          <w:szCs w:val="28"/>
        </w:rPr>
        <w:t>，快速上线使用</w:t>
      </w:r>
      <w:r w:rsidR="001B6309" w:rsidRPr="00B408ED">
        <w:rPr>
          <w:rFonts w:asciiTheme="minorEastAsia" w:hAnsiTheme="minorEastAsia" w:hint="eastAsia"/>
          <w:color w:val="000000" w:themeColor="text1"/>
          <w:sz w:val="28"/>
          <w:szCs w:val="28"/>
        </w:rPr>
        <w:t>，</w:t>
      </w:r>
      <w:r w:rsidR="00B53653">
        <w:rPr>
          <w:rFonts w:asciiTheme="minorEastAsia" w:hAnsiTheme="minorEastAsia" w:hint="eastAsia"/>
          <w:color w:val="000000" w:themeColor="text1"/>
          <w:sz w:val="28"/>
          <w:szCs w:val="28"/>
        </w:rPr>
        <w:t>解决了因</w:t>
      </w:r>
      <w:r w:rsidR="00BD10C9" w:rsidRPr="00B408ED">
        <w:rPr>
          <w:rFonts w:asciiTheme="minorEastAsia" w:hAnsiTheme="minorEastAsia" w:hint="eastAsia"/>
          <w:color w:val="000000" w:themeColor="text1"/>
          <w:sz w:val="28"/>
          <w:szCs w:val="28"/>
        </w:rPr>
        <w:t>不同厂商硬件设备、云服务、可视化平台</w:t>
      </w:r>
      <w:r w:rsidR="00B53653">
        <w:rPr>
          <w:rFonts w:asciiTheme="minorEastAsia" w:hAnsiTheme="minorEastAsia" w:hint="eastAsia"/>
          <w:color w:val="000000" w:themeColor="text1"/>
          <w:sz w:val="28"/>
          <w:szCs w:val="28"/>
        </w:rPr>
        <w:t>标准不一，</w:t>
      </w:r>
      <w:r w:rsidR="00BD10C9" w:rsidRPr="00B408ED">
        <w:rPr>
          <w:rFonts w:asciiTheme="minorEastAsia" w:hAnsiTheme="minorEastAsia" w:hint="eastAsia"/>
          <w:color w:val="000000" w:themeColor="text1"/>
          <w:sz w:val="28"/>
          <w:szCs w:val="28"/>
        </w:rPr>
        <w:t>难以协同开发的问题</w:t>
      </w:r>
      <w:r w:rsidR="007F6376" w:rsidRPr="00B408ED">
        <w:rPr>
          <w:rFonts w:asciiTheme="minorEastAsia" w:hAnsiTheme="minorEastAsia" w:hint="eastAsia"/>
          <w:color w:val="000000" w:themeColor="text1"/>
          <w:sz w:val="28"/>
          <w:szCs w:val="28"/>
        </w:rPr>
        <w:t>，有很好的</w:t>
      </w:r>
      <w:r w:rsidR="000C48F2">
        <w:rPr>
          <w:rFonts w:asciiTheme="minorEastAsia" w:hAnsiTheme="minorEastAsia" w:hint="eastAsia"/>
          <w:color w:val="000000" w:themeColor="text1"/>
          <w:sz w:val="28"/>
          <w:szCs w:val="28"/>
        </w:rPr>
        <w:t>实用价值和</w:t>
      </w:r>
      <w:r w:rsidR="00227AB7">
        <w:rPr>
          <w:rFonts w:asciiTheme="minorEastAsia" w:hAnsiTheme="minorEastAsia" w:hint="eastAsia"/>
          <w:color w:val="000000" w:themeColor="text1"/>
          <w:sz w:val="28"/>
          <w:szCs w:val="28"/>
        </w:rPr>
        <w:t>发展</w:t>
      </w:r>
      <w:r w:rsidR="007F6376" w:rsidRPr="00B408ED">
        <w:rPr>
          <w:rFonts w:asciiTheme="minorEastAsia" w:hAnsiTheme="minorEastAsia" w:hint="eastAsia"/>
          <w:color w:val="000000" w:themeColor="text1"/>
          <w:sz w:val="28"/>
          <w:szCs w:val="28"/>
        </w:rPr>
        <w:t>前景。</w:t>
      </w:r>
    </w:p>
    <w:p w14:paraId="7C6BDDA0" w14:textId="5AE63173" w:rsidR="0036494D" w:rsidRDefault="0036494D" w:rsidP="0036494D">
      <w:pPr>
        <w:rPr>
          <w:rFonts w:ascii="黑体" w:eastAsia="黑体" w:hAnsi="宋体"/>
          <w:sz w:val="32"/>
          <w:szCs w:val="32"/>
        </w:rPr>
      </w:pPr>
    </w:p>
    <w:p w14:paraId="19D74B9A" w14:textId="77777777" w:rsidR="00E61D2F" w:rsidRDefault="00E61D2F" w:rsidP="00E61D2F">
      <w:pPr>
        <w:rPr>
          <w:ins w:id="21" w:author="Garcia" w:date="2021-05-13T15:14:00Z"/>
          <w:rFonts w:asciiTheme="minorEastAsia" w:hAnsiTheme="minorEastAsia"/>
          <w:sz w:val="28"/>
          <w:szCs w:val="28"/>
        </w:rPr>
      </w:pPr>
      <w:commentRangeStart w:id="22"/>
      <w:ins w:id="23" w:author="Garcia" w:date="2021-05-13T15:14:00Z">
        <w:r>
          <w:rPr>
            <w:rFonts w:ascii="黑体" w:eastAsia="黑体" w:hAnsi="宋体" w:hint="eastAsia"/>
            <w:sz w:val="32"/>
            <w:szCs w:val="32"/>
          </w:rPr>
          <w:t>[关键词]：</w:t>
        </w:r>
        <w:r>
          <w:rPr>
            <w:rFonts w:asciiTheme="minorEastAsia" w:hAnsiTheme="minorEastAsia" w:hint="eastAsia"/>
            <w:sz w:val="28"/>
            <w:szCs w:val="28"/>
          </w:rPr>
          <w:t>物联网; 智能硬件;</w:t>
        </w:r>
        <w:r>
          <w:rPr>
            <w:rFonts w:asciiTheme="minorEastAsia" w:hAnsiTheme="minorEastAsia"/>
            <w:sz w:val="28"/>
            <w:szCs w:val="28"/>
          </w:rPr>
          <w:t xml:space="preserve"> </w:t>
        </w:r>
        <w:r>
          <w:rPr>
            <w:rFonts w:asciiTheme="minorEastAsia" w:hAnsiTheme="minorEastAsia" w:hint="eastAsia"/>
            <w:sz w:val="28"/>
            <w:szCs w:val="28"/>
          </w:rPr>
          <w:t>云服务</w:t>
        </w:r>
        <w:commentRangeEnd w:id="22"/>
        <w:r>
          <w:rPr>
            <w:rStyle w:val="af7"/>
          </w:rPr>
          <w:commentReference w:id="22"/>
        </w:r>
      </w:ins>
    </w:p>
    <w:p w14:paraId="4C03E038" w14:textId="5308C136" w:rsidR="006F3085" w:rsidDel="000A1A2C" w:rsidRDefault="006F3085" w:rsidP="00EB493B">
      <w:pPr>
        <w:rPr>
          <w:del w:id="24" w:author="Archimboldi Garcia" w:date="2021-05-28T08:44:00Z"/>
          <w:rFonts w:ascii="Times New Roman" w:eastAsia="黑体" w:hAnsi="Times New Roman" w:cs="Times New Roman"/>
          <w:sz w:val="32"/>
          <w:szCs w:val="32"/>
        </w:rPr>
      </w:pPr>
    </w:p>
    <w:p w14:paraId="11E91727" w14:textId="77777777" w:rsidR="000A1A2C" w:rsidRPr="00E61D2F" w:rsidRDefault="000A1A2C" w:rsidP="0036494D">
      <w:pPr>
        <w:rPr>
          <w:ins w:id="25" w:author="Archimboldi Garcia" w:date="2021-05-28T08:44:00Z"/>
          <w:rFonts w:ascii="黑体" w:eastAsia="黑体" w:hAnsi="宋体"/>
          <w:sz w:val="32"/>
          <w:szCs w:val="32"/>
        </w:rPr>
      </w:pPr>
    </w:p>
    <w:p w14:paraId="33D3A8CD" w14:textId="4721A4CB" w:rsidR="00EB493B" w:rsidRPr="00B96B35" w:rsidRDefault="00EB493B" w:rsidP="00EB493B">
      <w:pPr>
        <w:rPr>
          <w:rFonts w:ascii="Times New Roman" w:eastAsia="黑体" w:hAnsi="Times New Roman" w:cs="Times New Roman"/>
          <w:sz w:val="28"/>
          <w:szCs w:val="28"/>
        </w:rPr>
      </w:pPr>
      <w:r w:rsidRPr="00EB493B">
        <w:rPr>
          <w:rFonts w:ascii="Times New Roman" w:eastAsia="黑体" w:hAnsi="Times New Roman" w:cs="Times New Roman"/>
          <w:sz w:val="32"/>
          <w:szCs w:val="32"/>
        </w:rPr>
        <w:t>[A</w:t>
      </w:r>
      <w:r>
        <w:rPr>
          <w:rFonts w:ascii="Times New Roman" w:eastAsia="黑体" w:hAnsi="Times New Roman" w:cs="Times New Roman"/>
          <w:sz w:val="32"/>
          <w:szCs w:val="32"/>
        </w:rPr>
        <w:t>BSTRACT</w:t>
      </w:r>
      <w:r w:rsidRPr="00EB493B">
        <w:rPr>
          <w:rFonts w:ascii="Times New Roman" w:eastAsia="黑体" w:hAnsi="Times New Roman" w:cs="Times New Roman"/>
          <w:sz w:val="32"/>
          <w:szCs w:val="32"/>
        </w:rPr>
        <w:t>]:</w:t>
      </w:r>
      <w:r w:rsidR="000721A1">
        <w:rPr>
          <w:rFonts w:ascii="Times New Roman" w:eastAsia="黑体" w:hAnsi="Times New Roman" w:cs="Times New Roman"/>
          <w:sz w:val="32"/>
          <w:szCs w:val="32"/>
        </w:rPr>
        <w:t xml:space="preserve"> </w:t>
      </w:r>
      <w:r w:rsidRPr="00EB493B">
        <w:rPr>
          <w:rFonts w:ascii="Times New Roman" w:eastAsia="黑体" w:hAnsi="Times New Roman" w:cs="Times New Roman"/>
          <w:sz w:val="28"/>
          <w:szCs w:val="28"/>
        </w:rPr>
        <w:t xml:space="preserve">This design </w:t>
      </w:r>
      <w:del w:id="26" w:author="Yu Fishress" w:date="2021-05-12T11:31:00Z">
        <w:r w:rsidRPr="00EB493B" w:rsidDel="00DE306F">
          <w:rPr>
            <w:rFonts w:ascii="Times New Roman" w:eastAsia="黑体" w:hAnsi="Times New Roman" w:cs="Times New Roman"/>
            <w:sz w:val="28"/>
            <w:szCs w:val="28"/>
          </w:rPr>
          <w:delText xml:space="preserve">is </w:delText>
        </w:r>
      </w:del>
      <w:ins w:id="27" w:author="Yu Fishress" w:date="2021-05-12T11:31:00Z">
        <w:r w:rsidR="00DE306F">
          <w:rPr>
            <w:rFonts w:ascii="Times New Roman" w:eastAsia="黑体" w:hAnsi="Times New Roman" w:cs="Times New Roman"/>
            <w:sz w:val="28"/>
            <w:szCs w:val="28"/>
          </w:rPr>
          <w:t>provides</w:t>
        </w:r>
        <w:r w:rsidR="00DE306F"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a complete </w:t>
      </w:r>
      <w:del w:id="28" w:author="Yu Fishress" w:date="2021-05-12T11:24:00Z">
        <w:r w:rsidRPr="00EB493B" w:rsidDel="00114800">
          <w:rPr>
            <w:rFonts w:ascii="Times New Roman" w:eastAsia="黑体" w:hAnsi="Times New Roman" w:cs="Times New Roman" w:hint="eastAsia"/>
            <w:sz w:val="28"/>
            <w:szCs w:val="28"/>
          </w:rPr>
          <w:delText>set of building scheme</w:delText>
        </w:r>
      </w:del>
      <w:ins w:id="29" w:author="Yu Fishress" w:date="2021-05-12T11:24:00Z">
        <w:r w:rsidR="00114800">
          <w:rPr>
            <w:rFonts w:ascii="Times New Roman" w:eastAsia="黑体" w:hAnsi="Times New Roman" w:cs="Times New Roman" w:hint="eastAsia"/>
            <w:sz w:val="28"/>
            <w:szCs w:val="28"/>
          </w:rPr>
          <w:t>s</w:t>
        </w:r>
        <w:r w:rsidR="00114800">
          <w:rPr>
            <w:rFonts w:ascii="Times New Roman" w:eastAsia="黑体" w:hAnsi="Times New Roman" w:cs="Times New Roman"/>
            <w:sz w:val="28"/>
            <w:szCs w:val="28"/>
          </w:rPr>
          <w:t>olution</w:t>
        </w:r>
      </w:ins>
      <w:r w:rsidRPr="00EB493B">
        <w:rPr>
          <w:rFonts w:ascii="Times New Roman" w:eastAsia="黑体" w:hAnsi="Times New Roman" w:cs="Times New Roman"/>
          <w:sz w:val="28"/>
          <w:szCs w:val="28"/>
        </w:rPr>
        <w:t xml:space="preserve"> for industrial enterprise IOT system</w:t>
      </w:r>
      <w:ins w:id="30" w:author="Yu Fishress" w:date="2021-05-12T11:34:00Z">
        <w:r w:rsidR="00DE306F">
          <w:rPr>
            <w:rFonts w:ascii="Times New Roman" w:eastAsia="黑体" w:hAnsi="Times New Roman" w:cs="Times New Roman"/>
            <w:sz w:val="28"/>
            <w:szCs w:val="28"/>
          </w:rPr>
          <w:t xml:space="preserve">. </w:t>
        </w:r>
      </w:ins>
      <w:del w:id="31" w:author="Yu Fishress" w:date="2021-05-12T11:34:00Z">
        <w:r w:rsidRPr="00EB493B" w:rsidDel="00DE306F">
          <w:rPr>
            <w:rFonts w:ascii="Times New Roman" w:eastAsia="黑体" w:hAnsi="Times New Roman" w:cs="Times New Roman"/>
            <w:sz w:val="28"/>
            <w:szCs w:val="28"/>
          </w:rPr>
          <w:delText>,</w:delText>
        </w:r>
      </w:del>
      <w:r w:rsidRPr="00EB493B">
        <w:rPr>
          <w:rFonts w:ascii="Times New Roman" w:eastAsia="黑体" w:hAnsi="Times New Roman" w:cs="Times New Roman"/>
          <w:sz w:val="28"/>
          <w:szCs w:val="28"/>
        </w:rPr>
        <w:t xml:space="preserve"> </w:t>
      </w:r>
      <w:ins w:id="32" w:author="Yu Fishress" w:date="2021-05-12T11:34:00Z">
        <w:r w:rsidR="00DE306F">
          <w:rPr>
            <w:rFonts w:ascii="Times New Roman" w:eastAsia="黑体" w:hAnsi="Times New Roman" w:cs="Times New Roman"/>
            <w:sz w:val="28"/>
            <w:szCs w:val="28"/>
          </w:rPr>
          <w:t xml:space="preserve">The solution </w:t>
        </w:r>
      </w:ins>
      <w:r w:rsidRPr="00EB493B">
        <w:rPr>
          <w:rFonts w:ascii="Times New Roman" w:eastAsia="黑体" w:hAnsi="Times New Roman" w:cs="Times New Roman"/>
          <w:sz w:val="28"/>
          <w:szCs w:val="28"/>
        </w:rPr>
        <w:t>involv</w:t>
      </w:r>
      <w:ins w:id="33" w:author="Yu Fishress" w:date="2021-05-12T11:34:00Z">
        <w:r w:rsidR="00DE306F">
          <w:rPr>
            <w:rFonts w:ascii="Times New Roman" w:eastAsia="黑体" w:hAnsi="Times New Roman" w:cs="Times New Roman"/>
            <w:sz w:val="28"/>
            <w:szCs w:val="28"/>
          </w:rPr>
          <w:t>es</w:t>
        </w:r>
      </w:ins>
      <w:del w:id="34" w:author="Yu Fishress" w:date="2021-05-12T11:34:00Z">
        <w:r w:rsidRPr="00EB493B" w:rsidDel="00DE306F">
          <w:rPr>
            <w:rFonts w:ascii="Times New Roman" w:eastAsia="黑体" w:hAnsi="Times New Roman" w:cs="Times New Roman"/>
            <w:sz w:val="28"/>
            <w:szCs w:val="28"/>
          </w:rPr>
          <w:delText>ing</w:delText>
        </w:r>
      </w:del>
      <w:r w:rsidRPr="00EB493B">
        <w:rPr>
          <w:rFonts w:ascii="Times New Roman" w:eastAsia="黑体" w:hAnsi="Times New Roman" w:cs="Times New Roman"/>
          <w:sz w:val="28"/>
          <w:szCs w:val="28"/>
        </w:rPr>
        <w:t xml:space="preserve"> </w:t>
      </w:r>
      <w:del w:id="35" w:author="Yu Fishress" w:date="2021-05-12T11:31:00Z">
        <w:r w:rsidRPr="00EB493B" w:rsidDel="00DE306F">
          <w:rPr>
            <w:rFonts w:ascii="Times New Roman" w:eastAsia="黑体" w:hAnsi="Times New Roman" w:cs="Times New Roman"/>
            <w:sz w:val="28"/>
            <w:szCs w:val="28"/>
          </w:rPr>
          <w:delText xml:space="preserve">equipment </w:delText>
        </w:r>
      </w:del>
      <w:r w:rsidRPr="00EB493B">
        <w:rPr>
          <w:rFonts w:ascii="Times New Roman" w:eastAsia="黑体" w:hAnsi="Times New Roman" w:cs="Times New Roman"/>
          <w:sz w:val="28"/>
          <w:szCs w:val="28"/>
        </w:rPr>
        <w:t>data acquisition</w:t>
      </w:r>
      <w:ins w:id="36" w:author="Yu Fishress" w:date="2021-05-12T11:31:00Z">
        <w:r w:rsidR="00DE306F">
          <w:rPr>
            <w:rFonts w:ascii="Times New Roman" w:eastAsia="黑体" w:hAnsi="Times New Roman" w:cs="Times New Roman"/>
            <w:sz w:val="28"/>
            <w:szCs w:val="28"/>
          </w:rPr>
          <w:t xml:space="preserve"> from equipment</w:t>
        </w:r>
      </w:ins>
      <w:r w:rsidRPr="00EB493B">
        <w:rPr>
          <w:rFonts w:ascii="Times New Roman" w:eastAsia="黑体" w:hAnsi="Times New Roman" w:cs="Times New Roman"/>
          <w:sz w:val="28"/>
          <w:szCs w:val="28"/>
        </w:rPr>
        <w:t xml:space="preserve">, </w:t>
      </w:r>
      <w:ins w:id="37" w:author="Yu Fishress" w:date="2021-05-12T11:34:00Z">
        <w:r w:rsidR="00DE306F">
          <w:rPr>
            <w:rFonts w:ascii="Times New Roman" w:eastAsia="黑体" w:hAnsi="Times New Roman" w:cs="Times New Roman"/>
            <w:sz w:val="28"/>
            <w:szCs w:val="28"/>
          </w:rPr>
          <w:t xml:space="preserve">and </w:t>
        </w:r>
      </w:ins>
      <w:r w:rsidRPr="00EB493B">
        <w:rPr>
          <w:rFonts w:ascii="Times New Roman" w:eastAsia="黑体" w:hAnsi="Times New Roman" w:cs="Times New Roman"/>
          <w:sz w:val="28"/>
          <w:szCs w:val="28"/>
        </w:rPr>
        <w:t>signal processing, information analysis and information visualization</w:t>
      </w:r>
      <w:del w:id="38" w:author="Yu Fishress" w:date="2021-05-12T18:38:00Z">
        <w:r w:rsidRPr="00EB493B" w:rsidDel="00311CD0">
          <w:rPr>
            <w:rFonts w:ascii="Times New Roman" w:eastAsia="黑体" w:hAnsi="Times New Roman" w:cs="Times New Roman"/>
            <w:sz w:val="28"/>
            <w:szCs w:val="28"/>
          </w:rPr>
          <w:delText xml:space="preserve"> application</w:delText>
        </w:r>
      </w:del>
      <w:r w:rsidRPr="00EB493B">
        <w:rPr>
          <w:rFonts w:ascii="Times New Roman" w:eastAsia="黑体" w:hAnsi="Times New Roman" w:cs="Times New Roman"/>
          <w:sz w:val="28"/>
          <w:szCs w:val="28"/>
        </w:rPr>
        <w:t xml:space="preserve">, covering the whole process of </w:t>
      </w:r>
      <w:del w:id="39" w:author="Yu Fishress" w:date="2021-05-12T11:35:00Z">
        <w:r w:rsidRPr="00EB493B" w:rsidDel="00DE306F">
          <w:rPr>
            <w:rFonts w:ascii="Times New Roman" w:eastAsia="黑体" w:hAnsi="Times New Roman" w:cs="Times New Roman"/>
            <w:sz w:val="28"/>
            <w:szCs w:val="28"/>
          </w:rPr>
          <w:delText xml:space="preserve">IOT </w:delText>
        </w:r>
      </w:del>
      <w:r w:rsidRPr="00EB493B">
        <w:rPr>
          <w:rFonts w:ascii="Times New Roman" w:eastAsia="黑体" w:hAnsi="Times New Roman" w:cs="Times New Roman"/>
          <w:sz w:val="28"/>
          <w:szCs w:val="28"/>
        </w:rPr>
        <w:t xml:space="preserve">information collection, processing and </w:t>
      </w:r>
      <w:del w:id="40" w:author="Yu Fishress" w:date="2021-05-12T18:39:00Z">
        <w:r w:rsidRPr="00EB493B" w:rsidDel="00311CD0">
          <w:rPr>
            <w:rFonts w:ascii="Times New Roman" w:eastAsia="黑体" w:hAnsi="Times New Roman" w:cs="Times New Roman"/>
            <w:sz w:val="28"/>
            <w:szCs w:val="28"/>
          </w:rPr>
          <w:delText>display</w:delText>
        </w:r>
      </w:del>
      <w:ins w:id="41" w:author="Yu Fishress" w:date="2021-05-12T18:39:00Z">
        <w:r w:rsidR="00311CD0">
          <w:rPr>
            <w:rFonts w:ascii="Times New Roman" w:eastAsia="黑体" w:hAnsi="Times New Roman" w:cs="Times New Roman"/>
            <w:sz w:val="28"/>
            <w:szCs w:val="28"/>
          </w:rPr>
          <w:t>visualization for</w:t>
        </w:r>
      </w:ins>
      <w:ins w:id="42" w:author="Yu Fishress" w:date="2021-05-12T11:35:00Z">
        <w:r w:rsidR="00DE306F">
          <w:rPr>
            <w:rFonts w:ascii="Times New Roman" w:eastAsia="黑体" w:hAnsi="Times New Roman" w:cs="Times New Roman"/>
            <w:sz w:val="28"/>
            <w:szCs w:val="28"/>
          </w:rPr>
          <w:t xml:space="preserve"> IOT</w:t>
        </w:r>
      </w:ins>
      <w:r w:rsidRPr="00EB493B">
        <w:rPr>
          <w:rFonts w:ascii="Times New Roman" w:eastAsia="黑体" w:hAnsi="Times New Roman" w:cs="Times New Roman"/>
          <w:sz w:val="28"/>
          <w:szCs w:val="28"/>
        </w:rPr>
        <w:t>. Th</w:t>
      </w:r>
      <w:r w:rsidR="00433411">
        <w:rPr>
          <w:rFonts w:ascii="Times New Roman" w:eastAsia="黑体" w:hAnsi="Times New Roman" w:cs="Times New Roman" w:hint="eastAsia"/>
          <w:sz w:val="28"/>
          <w:szCs w:val="28"/>
        </w:rPr>
        <w:t>is</w:t>
      </w:r>
      <w:r w:rsidR="00433411">
        <w:rPr>
          <w:rFonts w:ascii="Times New Roman" w:eastAsia="黑体" w:hAnsi="Times New Roman" w:cs="Times New Roman"/>
          <w:sz w:val="28"/>
          <w:szCs w:val="28"/>
        </w:rPr>
        <w:t xml:space="preserve"> system</w:t>
      </w:r>
      <w:r w:rsidRPr="00EB493B">
        <w:rPr>
          <w:rFonts w:ascii="Times New Roman" w:eastAsia="黑体" w:hAnsi="Times New Roman" w:cs="Times New Roman"/>
          <w:sz w:val="28"/>
          <w:szCs w:val="28"/>
        </w:rPr>
        <w:t xml:space="preserve"> includes a data </w:t>
      </w:r>
      <w:r w:rsidR="001A04A5">
        <w:rPr>
          <w:rFonts w:ascii="Times New Roman" w:eastAsia="黑体" w:hAnsi="Times New Roman" w:cs="Times New Roman"/>
          <w:sz w:val="28"/>
          <w:szCs w:val="28"/>
        </w:rPr>
        <w:t xml:space="preserve">collection </w:t>
      </w:r>
      <w:r w:rsidRPr="00EB493B">
        <w:rPr>
          <w:rFonts w:ascii="Times New Roman" w:eastAsia="黑体" w:hAnsi="Times New Roman" w:cs="Times New Roman"/>
          <w:sz w:val="28"/>
          <w:szCs w:val="28"/>
        </w:rPr>
        <w:t xml:space="preserve">device, a </w:t>
      </w:r>
      <w:del w:id="43" w:author="Yu Fishress" w:date="2021-05-12T11:36:00Z">
        <w:r w:rsidRPr="00EB493B" w:rsidDel="008C3FA1">
          <w:rPr>
            <w:rFonts w:ascii="Times New Roman" w:eastAsia="黑体" w:hAnsi="Times New Roman" w:cs="Times New Roman"/>
            <w:sz w:val="28"/>
            <w:szCs w:val="28"/>
          </w:rPr>
          <w:delText xml:space="preserve">connection management </w:delText>
        </w:r>
      </w:del>
      <w:r w:rsidRPr="00EB493B">
        <w:rPr>
          <w:rFonts w:ascii="Times New Roman" w:eastAsia="黑体" w:hAnsi="Times New Roman" w:cs="Times New Roman"/>
          <w:sz w:val="28"/>
          <w:szCs w:val="28"/>
        </w:rPr>
        <w:t>software system</w:t>
      </w:r>
      <w:ins w:id="44" w:author="Yu Fishress" w:date="2021-05-12T11:36:00Z">
        <w:r w:rsidR="008C3FA1">
          <w:rPr>
            <w:rFonts w:ascii="Times New Roman" w:eastAsia="黑体" w:hAnsi="Times New Roman" w:cs="Times New Roman"/>
            <w:sz w:val="28"/>
            <w:szCs w:val="28"/>
          </w:rPr>
          <w:t xml:space="preserve"> to manage the connection between </w:t>
        </w:r>
      </w:ins>
      <w:ins w:id="45" w:author="Archimboldi Garcia" w:date="2021-05-14T20:57:00Z">
        <w:r w:rsidR="00606641">
          <w:rPr>
            <w:rFonts w:ascii="Times New Roman" w:eastAsia="黑体" w:hAnsi="Times New Roman" w:cs="Times New Roman"/>
            <w:sz w:val="28"/>
            <w:szCs w:val="28"/>
          </w:rPr>
          <w:t>hardware devices</w:t>
        </w:r>
      </w:ins>
      <w:commentRangeStart w:id="46"/>
      <w:ins w:id="47" w:author="Yu Fishress" w:date="2021-05-12T11:36:00Z">
        <w:del w:id="48" w:author="Archimboldi Garcia" w:date="2021-05-14T20:04:00Z">
          <w:r w:rsidR="008C3FA1" w:rsidDel="00966100">
            <w:rPr>
              <w:rFonts w:ascii="Times New Roman" w:eastAsia="黑体" w:hAnsi="Times New Roman" w:cs="Times New Roman"/>
              <w:sz w:val="28"/>
              <w:szCs w:val="28"/>
            </w:rPr>
            <w:delText>xxx</w:delText>
          </w:r>
        </w:del>
        <w:r w:rsidR="008C3FA1">
          <w:rPr>
            <w:rFonts w:ascii="Times New Roman" w:eastAsia="黑体" w:hAnsi="Times New Roman" w:cs="Times New Roman"/>
            <w:sz w:val="28"/>
            <w:szCs w:val="28"/>
          </w:rPr>
          <w:t xml:space="preserve"> and </w:t>
        </w:r>
      </w:ins>
      <w:ins w:id="49" w:author="Archimboldi Garcia" w:date="2021-05-14T20:57:00Z">
        <w:r w:rsidR="00606641">
          <w:rPr>
            <w:rFonts w:ascii="Times New Roman" w:eastAsia="黑体" w:hAnsi="Times New Roman" w:cs="Times New Roman"/>
            <w:sz w:val="28"/>
            <w:szCs w:val="28"/>
          </w:rPr>
          <w:t>the cloud server</w:t>
        </w:r>
      </w:ins>
      <w:ins w:id="50" w:author="Yu Fishress" w:date="2021-05-12T11:36:00Z">
        <w:del w:id="51" w:author="Archimboldi Garcia" w:date="2021-05-14T20:57:00Z">
          <w:r w:rsidR="008C3FA1" w:rsidDel="00606641">
            <w:rPr>
              <w:rFonts w:ascii="Times New Roman" w:eastAsia="黑体" w:hAnsi="Times New Roman" w:cs="Times New Roman"/>
              <w:sz w:val="28"/>
              <w:szCs w:val="28"/>
            </w:rPr>
            <w:delText>xxx</w:delText>
          </w:r>
        </w:del>
      </w:ins>
      <w:commentRangeEnd w:id="46"/>
      <w:ins w:id="52" w:author="Yu Fishress" w:date="2021-05-14T15:06:00Z">
        <w:r w:rsidR="009D01A9">
          <w:rPr>
            <w:rStyle w:val="af7"/>
          </w:rPr>
          <w:commentReference w:id="46"/>
        </w:r>
      </w:ins>
      <w:r w:rsidRPr="00EB493B">
        <w:rPr>
          <w:rFonts w:ascii="Times New Roman" w:eastAsia="黑体" w:hAnsi="Times New Roman" w:cs="Times New Roman"/>
          <w:sz w:val="28"/>
          <w:szCs w:val="28"/>
        </w:rPr>
        <w:t>, and a</w:t>
      </w:r>
      <w:r w:rsidR="004C02D5">
        <w:rPr>
          <w:rFonts w:ascii="Times New Roman" w:eastAsia="黑体" w:hAnsi="Times New Roman" w:cs="Times New Roman"/>
          <w:sz w:val="28"/>
          <w:szCs w:val="28"/>
        </w:rPr>
        <w:t xml:space="preserve"> WEB</w:t>
      </w:r>
      <w:r w:rsidRPr="00EB493B">
        <w:rPr>
          <w:rFonts w:ascii="Times New Roman" w:eastAsia="黑体" w:hAnsi="Times New Roman" w:cs="Times New Roman"/>
          <w:sz w:val="28"/>
          <w:szCs w:val="28"/>
        </w:rPr>
        <w:t xml:space="preserve"> client</w:t>
      </w:r>
      <w:del w:id="53" w:author="Yu Fishress" w:date="2021-05-12T11:37:00Z">
        <w:r w:rsidRPr="00EB493B" w:rsidDel="008C3FA1">
          <w:rPr>
            <w:rFonts w:ascii="Times New Roman" w:eastAsia="黑体" w:hAnsi="Times New Roman" w:cs="Times New Roman"/>
            <w:sz w:val="28"/>
            <w:szCs w:val="28"/>
          </w:rPr>
          <w:delText xml:space="preserve"> application</w:delText>
        </w:r>
      </w:del>
      <w:r w:rsidRPr="00EB493B">
        <w:rPr>
          <w:rFonts w:ascii="Times New Roman" w:eastAsia="黑体" w:hAnsi="Times New Roman" w:cs="Times New Roman"/>
          <w:sz w:val="28"/>
          <w:szCs w:val="28"/>
        </w:rPr>
        <w:t xml:space="preserve">. The data collection </w:t>
      </w:r>
      <w:del w:id="54" w:author="Yu Fishress" w:date="2021-05-12T11:37:00Z">
        <w:r w:rsidRPr="00EB493B" w:rsidDel="008C3FA1">
          <w:rPr>
            <w:rFonts w:ascii="Times New Roman" w:eastAsia="黑体" w:hAnsi="Times New Roman" w:cs="Times New Roman"/>
            <w:sz w:val="28"/>
            <w:szCs w:val="28"/>
          </w:rPr>
          <w:delText xml:space="preserve">hardware </w:delText>
        </w:r>
      </w:del>
      <w:ins w:id="55" w:author="Yu Fishress" w:date="2021-05-12T11:37:00Z">
        <w:r w:rsidR="008C3FA1">
          <w:rPr>
            <w:rFonts w:ascii="Times New Roman" w:eastAsia="黑体" w:hAnsi="Times New Roman" w:cs="Times New Roman"/>
            <w:sz w:val="28"/>
            <w:szCs w:val="28"/>
          </w:rPr>
          <w:t>device</w:t>
        </w:r>
      </w:ins>
      <w:ins w:id="56" w:author="Yu Fishress" w:date="2021-05-12T11:38:00Z">
        <w:r w:rsidR="008C3FA1">
          <w:rPr>
            <w:rFonts w:ascii="Times New Roman" w:eastAsia="黑体" w:hAnsi="Times New Roman" w:cs="Times New Roman"/>
            <w:sz w:val="28"/>
            <w:szCs w:val="28"/>
          </w:rPr>
          <w:t xml:space="preserve">, </w:t>
        </w:r>
        <w:r w:rsidR="008C3FA1" w:rsidRPr="00EB493B">
          <w:rPr>
            <w:rFonts w:ascii="Times New Roman" w:eastAsia="黑体" w:hAnsi="Times New Roman" w:cs="Times New Roman"/>
            <w:sz w:val="28"/>
            <w:szCs w:val="28"/>
          </w:rPr>
          <w:t xml:space="preserve">which can </w:t>
        </w:r>
      </w:ins>
      <w:ins w:id="57" w:author="Yu Fishress" w:date="2021-05-12T11:40:00Z">
        <w:r w:rsidR="008C3FA1" w:rsidRPr="00EB493B">
          <w:rPr>
            <w:rFonts w:ascii="Times New Roman" w:eastAsia="黑体" w:hAnsi="Times New Roman" w:cs="Times New Roman"/>
            <w:sz w:val="28"/>
            <w:szCs w:val="28"/>
          </w:rPr>
          <w:t>access to various analog and sensor signals</w:t>
        </w:r>
        <w:r w:rsidR="008C3FA1">
          <w:rPr>
            <w:rFonts w:ascii="Times New Roman" w:eastAsia="黑体" w:hAnsi="Times New Roman" w:cs="Times New Roman"/>
            <w:sz w:val="28"/>
            <w:szCs w:val="28"/>
          </w:rPr>
          <w:t xml:space="preserve"> and </w:t>
        </w:r>
      </w:ins>
      <w:ins w:id="58" w:author="Yu Fishress" w:date="2021-05-12T18:40:00Z">
        <w:r w:rsidR="00311CD0">
          <w:rPr>
            <w:rFonts w:ascii="Times New Roman" w:eastAsia="黑体" w:hAnsi="Times New Roman" w:cs="Times New Roman"/>
            <w:sz w:val="28"/>
            <w:szCs w:val="28"/>
          </w:rPr>
          <w:t xml:space="preserve">can </w:t>
        </w:r>
      </w:ins>
      <w:ins w:id="59" w:author="Yu Fishress" w:date="2021-05-12T11:38:00Z">
        <w:r w:rsidR="008C3FA1" w:rsidRPr="00EB493B">
          <w:rPr>
            <w:rFonts w:ascii="Times New Roman" w:eastAsia="黑体" w:hAnsi="Times New Roman" w:cs="Times New Roman"/>
            <w:sz w:val="28"/>
            <w:szCs w:val="28"/>
          </w:rPr>
          <w:t>collect various data from industrial equipment</w:t>
        </w:r>
      </w:ins>
      <w:ins w:id="60" w:author="Yu Fishress" w:date="2021-05-12T18:40:00Z">
        <w:r w:rsidR="00311CD0">
          <w:rPr>
            <w:rFonts w:ascii="Times New Roman" w:eastAsia="黑体" w:hAnsi="Times New Roman" w:cs="Times New Roman"/>
            <w:sz w:val="28"/>
            <w:szCs w:val="28"/>
          </w:rPr>
          <w:t xml:space="preserve">, </w:t>
        </w:r>
      </w:ins>
      <w:ins w:id="61" w:author="Yu Fishress" w:date="2021-05-12T11:38:00Z">
        <w:r w:rsidR="008C3FA1"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is designed </w:t>
      </w:r>
      <w:del w:id="62" w:author="Yu Fishress" w:date="2021-05-12T11:37:00Z">
        <w:r w:rsidRPr="00EB493B" w:rsidDel="008C3FA1">
          <w:rPr>
            <w:rFonts w:ascii="Times New Roman" w:eastAsia="黑体" w:hAnsi="Times New Roman" w:cs="Times New Roman"/>
            <w:sz w:val="28"/>
            <w:szCs w:val="28"/>
          </w:rPr>
          <w:delText>according to</w:delText>
        </w:r>
      </w:del>
      <w:ins w:id="63" w:author="Yu Fishress" w:date="2021-05-12T11:37:00Z">
        <w:r w:rsidR="008C3FA1">
          <w:rPr>
            <w:rFonts w:ascii="Times New Roman" w:eastAsia="黑体" w:hAnsi="Times New Roman" w:cs="Times New Roman"/>
            <w:sz w:val="28"/>
            <w:szCs w:val="28"/>
          </w:rPr>
          <w:t>following</w:t>
        </w:r>
      </w:ins>
      <w:r w:rsidRPr="00EB493B">
        <w:rPr>
          <w:rFonts w:ascii="Times New Roman" w:eastAsia="黑体" w:hAnsi="Times New Roman" w:cs="Times New Roman"/>
          <w:sz w:val="28"/>
          <w:szCs w:val="28"/>
        </w:rPr>
        <w:t xml:space="preserve"> industrial standards</w:t>
      </w:r>
      <w:del w:id="64" w:author="Yu Fishress" w:date="2021-05-12T11:40:00Z">
        <w:r w:rsidRPr="00EB493B" w:rsidDel="008C3FA1">
          <w:rPr>
            <w:rFonts w:ascii="Times New Roman" w:eastAsia="黑体" w:hAnsi="Times New Roman" w:cs="Times New Roman"/>
            <w:sz w:val="28"/>
            <w:szCs w:val="28"/>
          </w:rPr>
          <w:delText xml:space="preserve">, </w:delText>
        </w:r>
      </w:del>
      <w:del w:id="65" w:author="Yu Fishress" w:date="2021-05-12T11:38:00Z">
        <w:r w:rsidRPr="00EB493B" w:rsidDel="008C3FA1">
          <w:rPr>
            <w:rFonts w:ascii="Times New Roman" w:eastAsia="黑体" w:hAnsi="Times New Roman" w:cs="Times New Roman"/>
            <w:sz w:val="28"/>
            <w:szCs w:val="28"/>
          </w:rPr>
          <w:delText xml:space="preserve">which can collect various data from industrial equipment and realize access to various analog and sensor signals, </w:delText>
        </w:r>
      </w:del>
      <w:ins w:id="66" w:author="Yu Fishress" w:date="2021-05-12T11:40:00Z">
        <w:r w:rsidR="008C3FA1">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and </w:t>
      </w:r>
      <w:ins w:id="67" w:author="Yu Fishress" w:date="2021-05-12T18:40:00Z">
        <w:r w:rsidR="00311CD0">
          <w:rPr>
            <w:rFonts w:ascii="Times New Roman" w:eastAsia="黑体" w:hAnsi="Times New Roman" w:cs="Times New Roman"/>
            <w:sz w:val="28"/>
            <w:szCs w:val="28"/>
          </w:rPr>
          <w:t xml:space="preserve">is </w:t>
        </w:r>
      </w:ins>
      <w:r w:rsidRPr="00EB493B">
        <w:rPr>
          <w:rFonts w:ascii="Times New Roman" w:eastAsia="黑体" w:hAnsi="Times New Roman" w:cs="Times New Roman"/>
          <w:sz w:val="28"/>
          <w:szCs w:val="28"/>
        </w:rPr>
        <w:t xml:space="preserve">equipped with the latest </w:t>
      </w:r>
      <w:r w:rsidR="00495BD2">
        <w:rPr>
          <w:rFonts w:ascii="Times New Roman" w:eastAsia="黑体" w:hAnsi="Times New Roman" w:cs="Times New Roman"/>
          <w:sz w:val="28"/>
          <w:szCs w:val="28"/>
        </w:rPr>
        <w:t>N</w:t>
      </w:r>
      <w:r w:rsidRPr="00EB493B">
        <w:rPr>
          <w:rFonts w:ascii="Times New Roman" w:eastAsia="黑体" w:hAnsi="Times New Roman" w:cs="Times New Roman"/>
          <w:sz w:val="28"/>
          <w:szCs w:val="28"/>
        </w:rPr>
        <w:t xml:space="preserve">arrowband Internet of Things (NB-IoT) </w:t>
      </w:r>
      <w:r w:rsidR="0090043F">
        <w:rPr>
          <w:rFonts w:ascii="Times New Roman" w:eastAsia="黑体" w:hAnsi="Times New Roman" w:cs="Times New Roman"/>
          <w:sz w:val="28"/>
          <w:szCs w:val="28"/>
        </w:rPr>
        <w:t xml:space="preserve">communication </w:t>
      </w:r>
      <w:r w:rsidRPr="00EB493B">
        <w:rPr>
          <w:rFonts w:ascii="Times New Roman" w:eastAsia="黑体" w:hAnsi="Times New Roman" w:cs="Times New Roman"/>
          <w:sz w:val="28"/>
          <w:szCs w:val="28"/>
        </w:rPr>
        <w:t xml:space="preserve">technology, which has good wireless communication performance. The </w:t>
      </w:r>
      <w:del w:id="68" w:author="Yu Fishress" w:date="2021-05-12T11:41:00Z">
        <w:r w:rsidRPr="00EB493B" w:rsidDel="008C3FA1">
          <w:rPr>
            <w:rFonts w:ascii="Times New Roman" w:eastAsia="黑体" w:hAnsi="Times New Roman" w:cs="Times New Roman"/>
            <w:sz w:val="28"/>
            <w:szCs w:val="28"/>
          </w:rPr>
          <w:delText xml:space="preserve">connection </w:delText>
        </w:r>
      </w:del>
      <w:r w:rsidRPr="00EB493B">
        <w:rPr>
          <w:rFonts w:ascii="Times New Roman" w:eastAsia="黑体" w:hAnsi="Times New Roman" w:cs="Times New Roman"/>
          <w:sz w:val="28"/>
          <w:szCs w:val="28"/>
        </w:rPr>
        <w:t xml:space="preserve">management </w:t>
      </w:r>
      <w:ins w:id="69" w:author="Yu Fishress" w:date="2021-05-12T11:41:00Z">
        <w:r w:rsidR="008C3FA1">
          <w:rPr>
            <w:rFonts w:ascii="Times New Roman" w:eastAsia="黑体" w:hAnsi="Times New Roman" w:cs="Times New Roman"/>
            <w:sz w:val="28"/>
            <w:szCs w:val="28"/>
          </w:rPr>
          <w:t xml:space="preserve">software </w:t>
        </w:r>
      </w:ins>
      <w:r w:rsidRPr="00EB493B">
        <w:rPr>
          <w:rFonts w:ascii="Times New Roman" w:eastAsia="黑体" w:hAnsi="Times New Roman" w:cs="Times New Roman"/>
          <w:sz w:val="28"/>
          <w:szCs w:val="28"/>
        </w:rPr>
        <w:t>system is a program running on a cloud server that collects message</w:t>
      </w:r>
      <w:ins w:id="70" w:author="Yu Fishress" w:date="2021-05-12T11:44:00Z">
        <w:r w:rsidR="008C3FA1">
          <w:rPr>
            <w:rFonts w:ascii="Times New Roman" w:eastAsia="黑体" w:hAnsi="Times New Roman" w:cs="Times New Roman"/>
            <w:sz w:val="28"/>
            <w:szCs w:val="28"/>
          </w:rPr>
          <w:t>s</w:t>
        </w:r>
      </w:ins>
      <w:r w:rsidRPr="00EB493B">
        <w:rPr>
          <w:rFonts w:ascii="Times New Roman" w:eastAsia="黑体" w:hAnsi="Times New Roman" w:cs="Times New Roman"/>
          <w:sz w:val="28"/>
          <w:szCs w:val="28"/>
        </w:rPr>
        <w:t xml:space="preserve"> </w:t>
      </w:r>
      <w:del w:id="71" w:author="Yu Fishress" w:date="2021-05-12T11:44:00Z">
        <w:r w:rsidRPr="00EB493B" w:rsidDel="008C3FA1">
          <w:rPr>
            <w:rFonts w:ascii="Times New Roman" w:eastAsia="黑体" w:hAnsi="Times New Roman" w:cs="Times New Roman"/>
            <w:sz w:val="28"/>
            <w:szCs w:val="28"/>
          </w:rPr>
          <w:delText xml:space="preserve">data </w:delText>
        </w:r>
      </w:del>
      <w:r w:rsidRPr="00EB493B">
        <w:rPr>
          <w:rFonts w:ascii="Times New Roman" w:eastAsia="黑体" w:hAnsi="Times New Roman" w:cs="Times New Roman"/>
          <w:sz w:val="28"/>
          <w:szCs w:val="28"/>
        </w:rPr>
        <w:t xml:space="preserve">reported by each </w:t>
      </w:r>
      <w:del w:id="72" w:author="Yu Fishress" w:date="2021-05-12T11:45:00Z">
        <w:r w:rsidRPr="00EB493B" w:rsidDel="008C3FA1">
          <w:rPr>
            <w:rFonts w:ascii="Times New Roman" w:eastAsia="黑体" w:hAnsi="Times New Roman" w:cs="Times New Roman"/>
            <w:sz w:val="28"/>
            <w:szCs w:val="28"/>
          </w:rPr>
          <w:delText xml:space="preserve">hardware </w:delText>
        </w:r>
      </w:del>
      <w:r w:rsidRPr="00EB493B">
        <w:rPr>
          <w:rFonts w:ascii="Times New Roman" w:eastAsia="黑体" w:hAnsi="Times New Roman" w:cs="Times New Roman"/>
          <w:sz w:val="28"/>
          <w:szCs w:val="28"/>
        </w:rPr>
        <w:t>terminal</w:t>
      </w:r>
      <w:ins w:id="73" w:author="Yu Fishress" w:date="2021-05-12T18:41:00Z">
        <w:r w:rsidR="00311CD0" w:rsidRPr="00311CD0">
          <w:rPr>
            <w:rFonts w:ascii="Times New Roman" w:eastAsia="黑体" w:hAnsi="Times New Roman" w:cs="Times New Roman"/>
            <w:sz w:val="28"/>
            <w:szCs w:val="28"/>
          </w:rPr>
          <w:t xml:space="preserve"> </w:t>
        </w:r>
        <w:r w:rsidR="00311CD0">
          <w:rPr>
            <w:rFonts w:ascii="Times New Roman" w:eastAsia="黑体" w:hAnsi="Times New Roman" w:cs="Times New Roman"/>
            <w:sz w:val="28"/>
            <w:szCs w:val="28"/>
          </w:rPr>
          <w:t>of equipment</w:t>
        </w:r>
      </w:ins>
      <w:r w:rsidRPr="00EB493B">
        <w:rPr>
          <w:rFonts w:ascii="Times New Roman" w:eastAsia="黑体" w:hAnsi="Times New Roman" w:cs="Times New Roman"/>
          <w:sz w:val="28"/>
          <w:szCs w:val="28"/>
        </w:rPr>
        <w:t xml:space="preserve"> through the Internet, pre-processes and analyzes the signals </w:t>
      </w:r>
      <w:r w:rsidR="003B4662">
        <w:rPr>
          <w:rFonts w:ascii="Times New Roman" w:eastAsia="黑体" w:hAnsi="Times New Roman" w:cs="Times New Roman"/>
          <w:sz w:val="28"/>
          <w:szCs w:val="28"/>
        </w:rPr>
        <w:t>collected</w:t>
      </w:r>
      <w:r w:rsidRPr="00EB493B">
        <w:rPr>
          <w:rFonts w:ascii="Times New Roman" w:eastAsia="黑体" w:hAnsi="Times New Roman" w:cs="Times New Roman"/>
          <w:sz w:val="28"/>
          <w:szCs w:val="28"/>
        </w:rPr>
        <w:t xml:space="preserve">, dumps the extracted information, and monitors the working status of each </w:t>
      </w:r>
      <w:del w:id="74" w:author="Yu Fishress" w:date="2021-05-12T11:46:00Z">
        <w:r w:rsidRPr="00EB493B" w:rsidDel="00986E48">
          <w:rPr>
            <w:rFonts w:ascii="Times New Roman" w:eastAsia="黑体" w:hAnsi="Times New Roman" w:cs="Times New Roman"/>
            <w:sz w:val="28"/>
            <w:szCs w:val="28"/>
          </w:rPr>
          <w:delText xml:space="preserve">hardware </w:delText>
        </w:r>
      </w:del>
      <w:r w:rsidRPr="00EB493B">
        <w:rPr>
          <w:rFonts w:ascii="Times New Roman" w:eastAsia="黑体" w:hAnsi="Times New Roman" w:cs="Times New Roman"/>
          <w:sz w:val="28"/>
          <w:szCs w:val="28"/>
        </w:rPr>
        <w:t>terminal</w:t>
      </w:r>
      <w:ins w:id="75" w:author="Yu Fishress" w:date="2021-05-12T18:41:00Z">
        <w:r w:rsidR="00311CD0">
          <w:rPr>
            <w:rFonts w:ascii="Times New Roman" w:eastAsia="黑体" w:hAnsi="Times New Roman" w:cs="Times New Roman"/>
            <w:sz w:val="28"/>
            <w:szCs w:val="28"/>
          </w:rPr>
          <w:t xml:space="preserve"> of equipment</w:t>
        </w:r>
      </w:ins>
      <w:r w:rsidRPr="00EB493B">
        <w:rPr>
          <w:rFonts w:ascii="Times New Roman" w:eastAsia="黑体" w:hAnsi="Times New Roman" w:cs="Times New Roman"/>
          <w:sz w:val="28"/>
          <w:szCs w:val="28"/>
        </w:rPr>
        <w:t xml:space="preserve">. The user-side </w:t>
      </w:r>
      <w:del w:id="76" w:author="Yu Fishress" w:date="2021-05-12T11:46:00Z">
        <w:r w:rsidRPr="00EB493B" w:rsidDel="00986E48">
          <w:rPr>
            <w:rFonts w:ascii="Times New Roman" w:eastAsia="黑体" w:hAnsi="Times New Roman" w:cs="Times New Roman"/>
            <w:sz w:val="28"/>
            <w:szCs w:val="28"/>
          </w:rPr>
          <w:delText xml:space="preserve">application </w:delText>
        </w:r>
      </w:del>
      <w:ins w:id="77" w:author="Yu Fishress" w:date="2021-05-12T11:46:00Z">
        <w:r w:rsidR="00986E48">
          <w:rPr>
            <w:rFonts w:ascii="Times New Roman" w:eastAsia="黑体" w:hAnsi="Times New Roman" w:cs="Times New Roman"/>
            <w:sz w:val="28"/>
            <w:szCs w:val="28"/>
          </w:rPr>
          <w:t>WEB client</w:t>
        </w:r>
      </w:ins>
      <w:ins w:id="78" w:author="Yu Fishress" w:date="2021-05-12T11:47:00Z">
        <w:r w:rsidR="00986E48">
          <w:rPr>
            <w:rFonts w:ascii="Times New Roman" w:eastAsia="黑体" w:hAnsi="Times New Roman" w:cs="Times New Roman"/>
            <w:sz w:val="28"/>
            <w:szCs w:val="28"/>
          </w:rPr>
          <w:t xml:space="preserve"> is an</w:t>
        </w:r>
      </w:ins>
      <w:ins w:id="79" w:author="Yu Fishress" w:date="2021-05-12T11:46:00Z">
        <w:r w:rsidR="00986E48"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interface </w:t>
      </w:r>
      <w:del w:id="80" w:author="Yu Fishress" w:date="2021-05-12T11:47:00Z">
        <w:r w:rsidRPr="00EB493B" w:rsidDel="00986E48">
          <w:rPr>
            <w:rFonts w:ascii="Times New Roman" w:eastAsia="黑体" w:hAnsi="Times New Roman" w:cs="Times New Roman"/>
            <w:sz w:val="28"/>
            <w:szCs w:val="28"/>
          </w:rPr>
          <w:delText>is</w:delText>
        </w:r>
      </w:del>
      <w:del w:id="81" w:author="Archimboldi Garcia" w:date="2021-05-30T09:56:00Z">
        <w:r w:rsidRPr="00EB493B" w:rsidDel="00AD7486">
          <w:rPr>
            <w:rFonts w:ascii="Times New Roman" w:eastAsia="黑体" w:hAnsi="Times New Roman" w:cs="Times New Roman"/>
            <w:sz w:val="28"/>
            <w:szCs w:val="28"/>
          </w:rPr>
          <w:delText xml:space="preserve"> </w:delText>
        </w:r>
      </w:del>
      <w:r w:rsidRPr="00EB493B">
        <w:rPr>
          <w:rFonts w:ascii="Times New Roman" w:eastAsia="黑体" w:hAnsi="Times New Roman" w:cs="Times New Roman"/>
          <w:sz w:val="28"/>
          <w:szCs w:val="28"/>
        </w:rPr>
        <w:t xml:space="preserve">designed based on WEB technology, </w:t>
      </w:r>
      <w:del w:id="82" w:author="Yu Fishress" w:date="2021-05-12T18:42:00Z">
        <w:r w:rsidRPr="00EB493B" w:rsidDel="00311CD0">
          <w:rPr>
            <w:rFonts w:ascii="Times New Roman" w:eastAsia="黑体" w:hAnsi="Times New Roman" w:cs="Times New Roman"/>
            <w:sz w:val="28"/>
            <w:szCs w:val="28"/>
          </w:rPr>
          <w:delText xml:space="preserve">which </w:delText>
        </w:r>
      </w:del>
      <w:r w:rsidRPr="00EB493B">
        <w:rPr>
          <w:rFonts w:ascii="Times New Roman" w:eastAsia="黑体" w:hAnsi="Times New Roman" w:cs="Times New Roman"/>
          <w:sz w:val="28"/>
          <w:szCs w:val="28"/>
        </w:rPr>
        <w:t>realiz</w:t>
      </w:r>
      <w:ins w:id="83" w:author="Yu Fishress" w:date="2021-05-12T18:42:00Z">
        <w:r w:rsidR="00311CD0">
          <w:rPr>
            <w:rFonts w:ascii="Times New Roman" w:eastAsia="黑体" w:hAnsi="Times New Roman" w:cs="Times New Roman"/>
            <w:sz w:val="28"/>
            <w:szCs w:val="28"/>
          </w:rPr>
          <w:t>ing</w:t>
        </w:r>
      </w:ins>
      <w:del w:id="84" w:author="Yu Fishress" w:date="2021-05-12T18:42:00Z">
        <w:r w:rsidRPr="00EB493B" w:rsidDel="00311CD0">
          <w:rPr>
            <w:rFonts w:ascii="Times New Roman" w:eastAsia="黑体" w:hAnsi="Times New Roman" w:cs="Times New Roman"/>
            <w:sz w:val="28"/>
            <w:szCs w:val="28"/>
          </w:rPr>
          <w:delText>es</w:delText>
        </w:r>
      </w:del>
      <w:r w:rsidRPr="00EB493B">
        <w:rPr>
          <w:rFonts w:ascii="Times New Roman" w:eastAsia="黑体" w:hAnsi="Times New Roman" w:cs="Times New Roman"/>
          <w:sz w:val="28"/>
          <w:szCs w:val="28"/>
        </w:rPr>
        <w:t xml:space="preserve"> data visualization </w:t>
      </w:r>
      <w:del w:id="85" w:author="Yu Fishress" w:date="2021-05-12T11:47:00Z">
        <w:r w:rsidRPr="00EB493B" w:rsidDel="00986E48">
          <w:rPr>
            <w:rFonts w:ascii="Times New Roman" w:eastAsia="黑体" w:hAnsi="Times New Roman" w:cs="Times New Roman"/>
            <w:sz w:val="28"/>
            <w:szCs w:val="28"/>
          </w:rPr>
          <w:delText xml:space="preserve">display </w:delText>
        </w:r>
      </w:del>
      <w:r w:rsidRPr="00EB493B">
        <w:rPr>
          <w:rFonts w:ascii="Times New Roman" w:eastAsia="黑体" w:hAnsi="Times New Roman" w:cs="Times New Roman"/>
          <w:sz w:val="28"/>
          <w:szCs w:val="28"/>
        </w:rPr>
        <w:t>in various ways and allow</w:t>
      </w:r>
      <w:ins w:id="86" w:author="Yu Fishress" w:date="2021-05-12T18:42:00Z">
        <w:r w:rsidR="00311CD0">
          <w:rPr>
            <w:rFonts w:ascii="Times New Roman" w:eastAsia="黑体" w:hAnsi="Times New Roman" w:cs="Times New Roman"/>
            <w:sz w:val="28"/>
            <w:szCs w:val="28"/>
          </w:rPr>
          <w:t>ing</w:t>
        </w:r>
      </w:ins>
      <w:del w:id="87" w:author="Yu Fishress" w:date="2021-05-12T18:42:00Z">
        <w:r w:rsidRPr="00EB493B" w:rsidDel="00311CD0">
          <w:rPr>
            <w:rFonts w:ascii="Times New Roman" w:eastAsia="黑体" w:hAnsi="Times New Roman" w:cs="Times New Roman"/>
            <w:sz w:val="28"/>
            <w:szCs w:val="28"/>
          </w:rPr>
          <w:delText>s</w:delText>
        </w:r>
      </w:del>
      <w:r w:rsidRPr="00EB493B">
        <w:rPr>
          <w:rFonts w:ascii="Times New Roman" w:eastAsia="黑体" w:hAnsi="Times New Roman" w:cs="Times New Roman"/>
          <w:sz w:val="28"/>
          <w:szCs w:val="28"/>
        </w:rPr>
        <w:t xml:space="preserve"> users to remotely monitor the working condition of the equipment off-site. Th</w:t>
      </w:r>
      <w:r w:rsidR="00613611">
        <w:rPr>
          <w:rFonts w:ascii="Times New Roman" w:eastAsia="黑体" w:hAnsi="Times New Roman" w:cs="Times New Roman"/>
          <w:sz w:val="28"/>
          <w:szCs w:val="28"/>
        </w:rPr>
        <w:t>is industrial IoT</w:t>
      </w:r>
      <w:r w:rsidRPr="00EB493B">
        <w:rPr>
          <w:rFonts w:ascii="Times New Roman" w:eastAsia="黑体" w:hAnsi="Times New Roman" w:cs="Times New Roman"/>
          <w:sz w:val="28"/>
          <w:szCs w:val="28"/>
        </w:rPr>
        <w:t xml:space="preserve"> system combines electronic technology, information processing technology and computer technology, solving the problem of information island </w:t>
      </w:r>
      <w:del w:id="88" w:author="Yu Fishress" w:date="2021-05-12T11:49:00Z">
        <w:r w:rsidRPr="00EB493B" w:rsidDel="00986E48">
          <w:rPr>
            <w:rFonts w:ascii="Times New Roman" w:eastAsia="黑体" w:hAnsi="Times New Roman" w:cs="Times New Roman"/>
            <w:sz w:val="28"/>
            <w:szCs w:val="28"/>
          </w:rPr>
          <w:delText xml:space="preserve">formed </w:delText>
        </w:r>
      </w:del>
      <w:ins w:id="89" w:author="Yu Fishress" w:date="2021-05-12T11:49:00Z">
        <w:r w:rsidR="00986E48">
          <w:rPr>
            <w:rFonts w:ascii="Times New Roman" w:eastAsia="黑体" w:hAnsi="Times New Roman" w:cs="Times New Roman"/>
            <w:sz w:val="28"/>
            <w:szCs w:val="28"/>
          </w:rPr>
          <w:t>caused</w:t>
        </w:r>
        <w:r w:rsidR="00986E48"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by the </w:t>
      </w:r>
      <w:ins w:id="90" w:author="Yu Fishress" w:date="2021-05-12T11:51:00Z">
        <w:r w:rsidR="00986E48">
          <w:rPr>
            <w:rFonts w:ascii="Times New Roman" w:eastAsia="黑体" w:hAnsi="Times New Roman" w:cs="Times New Roman"/>
            <w:sz w:val="28"/>
            <w:szCs w:val="28"/>
          </w:rPr>
          <w:t xml:space="preserve">communication </w:t>
        </w:r>
      </w:ins>
      <w:r w:rsidRPr="00EB493B">
        <w:rPr>
          <w:rFonts w:ascii="Times New Roman" w:eastAsia="黑体" w:hAnsi="Times New Roman" w:cs="Times New Roman"/>
          <w:sz w:val="28"/>
          <w:szCs w:val="28"/>
        </w:rPr>
        <w:t>difficult</w:t>
      </w:r>
      <w:ins w:id="91" w:author="Yu Fishress" w:date="2021-05-12T11:51:00Z">
        <w:r w:rsidR="00986E48">
          <w:rPr>
            <w:rFonts w:ascii="Times New Roman" w:eastAsia="黑体" w:hAnsi="Times New Roman" w:cs="Times New Roman"/>
            <w:sz w:val="28"/>
            <w:szCs w:val="28"/>
          </w:rPr>
          <w:t>ies</w:t>
        </w:r>
      </w:ins>
      <w:del w:id="92" w:author="Yu Fishress" w:date="2021-05-12T11:51:00Z">
        <w:r w:rsidRPr="00EB493B" w:rsidDel="00986E48">
          <w:rPr>
            <w:rFonts w:ascii="Times New Roman" w:eastAsia="黑体" w:hAnsi="Times New Roman" w:cs="Times New Roman"/>
            <w:sz w:val="28"/>
            <w:szCs w:val="28"/>
          </w:rPr>
          <w:delText>y</w:delText>
        </w:r>
      </w:del>
      <w:r w:rsidRPr="00EB493B">
        <w:rPr>
          <w:rFonts w:ascii="Times New Roman" w:eastAsia="黑体" w:hAnsi="Times New Roman" w:cs="Times New Roman"/>
          <w:sz w:val="28"/>
          <w:szCs w:val="28"/>
        </w:rPr>
        <w:t xml:space="preserve"> of </w:t>
      </w:r>
      <w:ins w:id="93" w:author="Yu Fishress" w:date="2021-05-12T11:52:00Z">
        <w:r w:rsidR="00986E48">
          <w:rPr>
            <w:rFonts w:ascii="Times New Roman" w:eastAsia="黑体" w:hAnsi="Times New Roman" w:cs="Times New Roman"/>
            <w:sz w:val="28"/>
            <w:szCs w:val="28"/>
          </w:rPr>
          <w:t>data among</w:t>
        </w:r>
      </w:ins>
      <w:ins w:id="94" w:author="Yu Fishress" w:date="2021-05-12T11:50:00Z">
        <w:r w:rsidR="00986E48" w:rsidRPr="00EB493B">
          <w:rPr>
            <w:rFonts w:ascii="Times New Roman" w:eastAsia="黑体" w:hAnsi="Times New Roman" w:cs="Times New Roman"/>
            <w:sz w:val="28"/>
            <w:szCs w:val="28"/>
          </w:rPr>
          <w:t xml:space="preserve"> </w:t>
        </w:r>
      </w:ins>
      <w:del w:id="95" w:author="Yu Fishress" w:date="2021-05-12T11:52:00Z">
        <w:r w:rsidRPr="00EB493B" w:rsidDel="00986E48">
          <w:rPr>
            <w:rFonts w:ascii="Times New Roman" w:eastAsia="黑体" w:hAnsi="Times New Roman" w:cs="Times New Roman"/>
            <w:sz w:val="28"/>
            <w:szCs w:val="28"/>
          </w:rPr>
          <w:delText xml:space="preserve">networking </w:delText>
        </w:r>
      </w:del>
      <w:r w:rsidRPr="00EB493B">
        <w:rPr>
          <w:rFonts w:ascii="Times New Roman" w:eastAsia="黑体" w:hAnsi="Times New Roman" w:cs="Times New Roman"/>
          <w:sz w:val="28"/>
          <w:szCs w:val="28"/>
        </w:rPr>
        <w:t>local equipment</w:t>
      </w:r>
      <w:del w:id="96" w:author="Yu Fishress" w:date="2021-05-12T11:52:00Z">
        <w:r w:rsidRPr="00EB493B" w:rsidDel="00986E48">
          <w:rPr>
            <w:rFonts w:ascii="Times New Roman" w:eastAsia="黑体" w:hAnsi="Times New Roman" w:cs="Times New Roman"/>
            <w:sz w:val="28"/>
            <w:szCs w:val="28"/>
          </w:rPr>
          <w:delText xml:space="preserve"> data</w:delText>
        </w:r>
      </w:del>
      <w:r w:rsidRPr="00EB493B">
        <w:rPr>
          <w:rFonts w:ascii="Times New Roman" w:eastAsia="黑体" w:hAnsi="Times New Roman" w:cs="Times New Roman"/>
          <w:sz w:val="28"/>
          <w:szCs w:val="28"/>
        </w:rPr>
        <w:t xml:space="preserve">, </w:t>
      </w:r>
      <w:ins w:id="97" w:author="Yu Fishress" w:date="2021-05-12T11:53:00Z">
        <w:r w:rsidR="00986E48">
          <w:rPr>
            <w:rFonts w:ascii="Times New Roman" w:eastAsia="黑体" w:hAnsi="Times New Roman" w:cs="Times New Roman"/>
            <w:sz w:val="28"/>
            <w:szCs w:val="28"/>
          </w:rPr>
          <w:t xml:space="preserve">and thus </w:t>
        </w:r>
      </w:ins>
      <w:r w:rsidRPr="00EB493B">
        <w:rPr>
          <w:rFonts w:ascii="Times New Roman" w:eastAsia="黑体" w:hAnsi="Times New Roman" w:cs="Times New Roman"/>
          <w:sz w:val="28"/>
          <w:szCs w:val="28"/>
        </w:rPr>
        <w:t>realizing cloud monitoring of industrial equipment and cloud storage of industrial data</w:t>
      </w:r>
      <w:r w:rsidR="00613611">
        <w:rPr>
          <w:rFonts w:ascii="Times New Roman" w:eastAsia="黑体" w:hAnsi="Times New Roman" w:cs="Times New Roman"/>
          <w:sz w:val="28"/>
          <w:szCs w:val="28"/>
        </w:rPr>
        <w:t xml:space="preserve">. Besides, </w:t>
      </w:r>
      <w:r w:rsidR="0013663F">
        <w:rPr>
          <w:rFonts w:ascii="Times New Roman" w:eastAsia="黑体" w:hAnsi="Times New Roman" w:cs="Times New Roman"/>
          <w:sz w:val="28"/>
          <w:szCs w:val="28"/>
        </w:rPr>
        <w:t xml:space="preserve">this system </w:t>
      </w:r>
      <w:del w:id="98" w:author="Yu Fishress" w:date="2021-05-12T11:58:00Z">
        <w:r w:rsidR="0013663F" w:rsidDel="001E13DF">
          <w:rPr>
            <w:rFonts w:ascii="Times New Roman" w:eastAsia="黑体" w:hAnsi="Times New Roman" w:cs="Times New Roman"/>
            <w:sz w:val="28"/>
            <w:szCs w:val="28"/>
          </w:rPr>
          <w:delText xml:space="preserve">combines </w:delText>
        </w:r>
      </w:del>
      <w:ins w:id="99" w:author="Yu Fishress" w:date="2021-05-12T11:58:00Z">
        <w:r w:rsidR="001E13DF">
          <w:rPr>
            <w:rFonts w:ascii="Times New Roman" w:eastAsia="黑体" w:hAnsi="Times New Roman" w:cs="Times New Roman"/>
            <w:sz w:val="28"/>
            <w:szCs w:val="28"/>
          </w:rPr>
          <w:t xml:space="preserve">provides a </w:t>
        </w:r>
      </w:ins>
      <w:r w:rsidR="0013663F">
        <w:rPr>
          <w:rFonts w:ascii="Times New Roman" w:eastAsia="黑体" w:hAnsi="Times New Roman" w:cs="Times New Roman"/>
          <w:sz w:val="28"/>
          <w:szCs w:val="28"/>
        </w:rPr>
        <w:t xml:space="preserve">software and hardware </w:t>
      </w:r>
      <w:ins w:id="100" w:author="Yu Fishress" w:date="2021-05-12T11:58:00Z">
        <w:r w:rsidR="001E13DF">
          <w:rPr>
            <w:rFonts w:ascii="Times New Roman" w:eastAsia="黑体" w:hAnsi="Times New Roman" w:cs="Times New Roman"/>
            <w:sz w:val="28"/>
            <w:szCs w:val="28"/>
          </w:rPr>
          <w:lastRenderedPageBreak/>
          <w:t>joint solution</w:t>
        </w:r>
      </w:ins>
      <w:del w:id="101" w:author="Yu Fishress" w:date="2021-05-12T11:58:00Z">
        <w:r w:rsidR="0013663F" w:rsidDel="001E13DF">
          <w:rPr>
            <w:rFonts w:ascii="Times New Roman" w:eastAsia="黑体" w:hAnsi="Times New Roman" w:cs="Times New Roman"/>
            <w:sz w:val="28"/>
            <w:szCs w:val="28"/>
          </w:rPr>
          <w:delText>devices together</w:delText>
        </w:r>
      </w:del>
      <w:r w:rsidR="0013663F">
        <w:rPr>
          <w:rFonts w:ascii="Times New Roman" w:eastAsia="黑体" w:hAnsi="Times New Roman" w:cs="Times New Roman"/>
          <w:sz w:val="28"/>
          <w:szCs w:val="28"/>
        </w:rPr>
        <w:t xml:space="preserve">, </w:t>
      </w:r>
      <w:ins w:id="102" w:author="Yu Fishress" w:date="2021-05-12T11:59:00Z">
        <w:r w:rsidR="001E13DF">
          <w:rPr>
            <w:rFonts w:ascii="Times New Roman" w:eastAsia="黑体" w:hAnsi="Times New Roman" w:cs="Times New Roman"/>
            <w:sz w:val="28"/>
            <w:szCs w:val="28"/>
          </w:rPr>
          <w:t xml:space="preserve">i.e., once the system is </w:t>
        </w:r>
      </w:ins>
      <w:del w:id="103" w:author="Yu Fishress" w:date="2021-05-12T11:59:00Z">
        <w:r w:rsidR="0013663F" w:rsidRPr="00EB493B" w:rsidDel="001E13DF">
          <w:rPr>
            <w:rFonts w:ascii="Times New Roman" w:eastAsia="黑体" w:hAnsi="Times New Roman" w:cs="Times New Roman"/>
            <w:sz w:val="28"/>
            <w:szCs w:val="28"/>
          </w:rPr>
          <w:delText xml:space="preserve">and </w:delText>
        </w:r>
        <w:r w:rsidR="0013663F" w:rsidDel="001E13DF">
          <w:rPr>
            <w:rFonts w:ascii="Times New Roman" w:eastAsia="黑体" w:hAnsi="Times New Roman" w:cs="Times New Roman"/>
            <w:sz w:val="28"/>
            <w:szCs w:val="28"/>
          </w:rPr>
          <w:delText>which</w:delText>
        </w:r>
        <w:r w:rsidR="0013663F" w:rsidRPr="00EB493B" w:rsidDel="001E13DF">
          <w:rPr>
            <w:rFonts w:ascii="Times New Roman" w:eastAsia="黑体" w:hAnsi="Times New Roman" w:cs="Times New Roman"/>
            <w:sz w:val="28"/>
            <w:szCs w:val="28"/>
          </w:rPr>
          <w:delText xml:space="preserve"> be </w:delText>
        </w:r>
      </w:del>
      <w:r w:rsidR="0013663F" w:rsidRPr="00EB493B">
        <w:rPr>
          <w:rFonts w:ascii="Times New Roman" w:eastAsia="黑体" w:hAnsi="Times New Roman" w:cs="Times New Roman"/>
          <w:sz w:val="28"/>
          <w:szCs w:val="28"/>
        </w:rPr>
        <w:t>deployed</w:t>
      </w:r>
      <w:del w:id="104" w:author="Yu Fishress" w:date="2021-05-12T11:59:00Z">
        <w:r w:rsidR="0013663F" w:rsidRPr="00EB493B" w:rsidDel="001E13DF">
          <w:rPr>
            <w:rFonts w:ascii="Times New Roman" w:eastAsia="黑体" w:hAnsi="Times New Roman" w:cs="Times New Roman"/>
            <w:sz w:val="28"/>
            <w:szCs w:val="28"/>
          </w:rPr>
          <w:delText xml:space="preserve"> at one time</w:delText>
        </w:r>
      </w:del>
      <w:r w:rsidR="0013663F" w:rsidRPr="00EB493B">
        <w:rPr>
          <w:rFonts w:ascii="Times New Roman" w:eastAsia="黑体" w:hAnsi="Times New Roman" w:cs="Times New Roman"/>
          <w:sz w:val="28"/>
          <w:szCs w:val="28"/>
        </w:rPr>
        <w:t xml:space="preserve">, </w:t>
      </w:r>
      <w:ins w:id="105" w:author="Yu Fishress" w:date="2021-05-12T11:59:00Z">
        <w:r w:rsidR="001E13DF">
          <w:rPr>
            <w:rFonts w:ascii="Times New Roman" w:eastAsia="黑体" w:hAnsi="Times New Roman" w:cs="Times New Roman"/>
            <w:sz w:val="28"/>
            <w:szCs w:val="28"/>
          </w:rPr>
          <w:t>it can</w:t>
        </w:r>
      </w:ins>
      <w:ins w:id="106" w:author="Yu Fishress" w:date="2021-05-12T12:00:00Z">
        <w:r w:rsidR="001E13DF">
          <w:rPr>
            <w:rFonts w:ascii="Times New Roman" w:eastAsia="黑体" w:hAnsi="Times New Roman" w:cs="Times New Roman"/>
            <w:sz w:val="28"/>
            <w:szCs w:val="28"/>
          </w:rPr>
          <w:t xml:space="preserve"> </w:t>
        </w:r>
      </w:ins>
      <w:ins w:id="107" w:author="Yu Fishress" w:date="2021-05-12T12:01:00Z">
        <w:r w:rsidR="001E13DF">
          <w:rPr>
            <w:rFonts w:ascii="Times New Roman" w:eastAsia="黑体" w:hAnsi="Times New Roman" w:cs="Times New Roman"/>
            <w:sz w:val="28"/>
            <w:szCs w:val="28"/>
          </w:rPr>
          <w:t xml:space="preserve">integrally </w:t>
        </w:r>
      </w:ins>
      <w:r w:rsidRPr="00EB493B">
        <w:rPr>
          <w:rFonts w:ascii="Times New Roman" w:eastAsia="黑体" w:hAnsi="Times New Roman" w:cs="Times New Roman"/>
          <w:sz w:val="28"/>
          <w:szCs w:val="28"/>
        </w:rPr>
        <w:t>solv</w:t>
      </w:r>
      <w:ins w:id="108" w:author="Yu Fishress" w:date="2021-05-12T11:59:00Z">
        <w:r w:rsidR="001E13DF">
          <w:rPr>
            <w:rFonts w:ascii="Times New Roman" w:eastAsia="黑体" w:hAnsi="Times New Roman" w:cs="Times New Roman"/>
            <w:sz w:val="28"/>
            <w:szCs w:val="28"/>
          </w:rPr>
          <w:t>e</w:t>
        </w:r>
      </w:ins>
      <w:del w:id="109" w:author="Yu Fishress" w:date="2021-05-12T11:59:00Z">
        <w:r w:rsidRPr="00EB493B" w:rsidDel="001E13DF">
          <w:rPr>
            <w:rFonts w:ascii="Times New Roman" w:eastAsia="黑体" w:hAnsi="Times New Roman" w:cs="Times New Roman"/>
            <w:sz w:val="28"/>
            <w:szCs w:val="28"/>
          </w:rPr>
          <w:delText>ing</w:delText>
        </w:r>
      </w:del>
      <w:del w:id="110" w:author="Yu Fishress" w:date="2021-05-12T12:00:00Z">
        <w:r w:rsidRPr="00EB493B" w:rsidDel="001E13DF">
          <w:rPr>
            <w:rFonts w:ascii="Times New Roman" w:eastAsia="黑体" w:hAnsi="Times New Roman" w:cs="Times New Roman"/>
            <w:sz w:val="28"/>
            <w:szCs w:val="28"/>
          </w:rPr>
          <w:delText xml:space="preserve"> the</w:delText>
        </w:r>
      </w:del>
      <w:r w:rsidRPr="00EB493B">
        <w:rPr>
          <w:rFonts w:ascii="Times New Roman" w:eastAsia="黑体" w:hAnsi="Times New Roman" w:cs="Times New Roman"/>
          <w:sz w:val="28"/>
          <w:szCs w:val="28"/>
        </w:rPr>
        <w:t xml:space="preserve"> problem</w:t>
      </w:r>
      <w:ins w:id="111" w:author="Yu Fishress" w:date="2021-05-12T12:00:00Z">
        <w:r w:rsidR="001E13DF">
          <w:rPr>
            <w:rFonts w:ascii="Times New Roman" w:eastAsia="黑体" w:hAnsi="Times New Roman" w:cs="Times New Roman"/>
            <w:sz w:val="28"/>
            <w:szCs w:val="28"/>
          </w:rPr>
          <w:t>s</w:t>
        </w:r>
      </w:ins>
      <w:r w:rsidRPr="00EB493B">
        <w:rPr>
          <w:rFonts w:ascii="Times New Roman" w:eastAsia="黑体" w:hAnsi="Times New Roman" w:cs="Times New Roman"/>
          <w:sz w:val="28"/>
          <w:szCs w:val="28"/>
        </w:rPr>
        <w:t xml:space="preserve"> </w:t>
      </w:r>
      <w:ins w:id="112" w:author="Yu Fishress" w:date="2021-05-12T12:00:00Z">
        <w:r w:rsidR="001E13DF">
          <w:rPr>
            <w:rFonts w:ascii="Times New Roman" w:eastAsia="黑体" w:hAnsi="Times New Roman" w:cs="Times New Roman"/>
            <w:sz w:val="28"/>
            <w:szCs w:val="28"/>
          </w:rPr>
          <w:t xml:space="preserve">such as </w:t>
        </w:r>
      </w:ins>
      <w:del w:id="113" w:author="Yu Fishress" w:date="2021-05-12T12:00:00Z">
        <w:r w:rsidRPr="00EB493B" w:rsidDel="001E13DF">
          <w:rPr>
            <w:rFonts w:ascii="Times New Roman" w:eastAsia="黑体" w:hAnsi="Times New Roman" w:cs="Times New Roman"/>
            <w:sz w:val="28"/>
            <w:szCs w:val="28"/>
          </w:rPr>
          <w:delText xml:space="preserve">of </w:delText>
        </w:r>
      </w:del>
      <w:r w:rsidRPr="00EB493B">
        <w:rPr>
          <w:rFonts w:ascii="Times New Roman" w:eastAsia="黑体" w:hAnsi="Times New Roman" w:cs="Times New Roman"/>
          <w:sz w:val="28"/>
          <w:szCs w:val="28"/>
        </w:rPr>
        <w:t xml:space="preserve">different standards of hardware equipment, cloud services and visualization platforms </w:t>
      </w:r>
      <w:del w:id="114" w:author="Yu Fishress" w:date="2021-05-12T12:04:00Z">
        <w:r w:rsidRPr="00EB493B" w:rsidDel="001E13DF">
          <w:rPr>
            <w:rFonts w:ascii="Times New Roman" w:eastAsia="黑体" w:hAnsi="Times New Roman" w:cs="Times New Roman"/>
            <w:sz w:val="28"/>
            <w:szCs w:val="28"/>
          </w:rPr>
          <w:delText xml:space="preserve">of </w:delText>
        </w:r>
      </w:del>
      <w:ins w:id="115" w:author="Yu Fishress" w:date="2021-05-12T12:04:00Z">
        <w:r w:rsidR="001E13DF">
          <w:rPr>
            <w:rFonts w:ascii="Times New Roman" w:eastAsia="黑体" w:hAnsi="Times New Roman" w:cs="Times New Roman"/>
            <w:sz w:val="28"/>
            <w:szCs w:val="28"/>
          </w:rPr>
          <w:t>from</w:t>
        </w:r>
        <w:r w:rsidR="001E13DF" w:rsidRPr="00EB493B">
          <w:rPr>
            <w:rFonts w:ascii="Times New Roman" w:eastAsia="黑体" w:hAnsi="Times New Roman" w:cs="Times New Roman"/>
            <w:sz w:val="28"/>
            <w:szCs w:val="28"/>
          </w:rPr>
          <w:t xml:space="preserve"> </w:t>
        </w:r>
      </w:ins>
      <w:r w:rsidRPr="00EB493B">
        <w:rPr>
          <w:rFonts w:ascii="Times New Roman" w:eastAsia="黑体" w:hAnsi="Times New Roman" w:cs="Times New Roman"/>
          <w:sz w:val="28"/>
          <w:szCs w:val="28"/>
        </w:rPr>
        <w:t xml:space="preserve">different manufacturers, </w:t>
      </w:r>
      <w:del w:id="116" w:author="Yu Fishress" w:date="2021-05-12T12:02:00Z">
        <w:r w:rsidR="0051004B" w:rsidDel="001E13DF">
          <w:rPr>
            <w:rFonts w:ascii="Times New Roman" w:eastAsia="黑体" w:hAnsi="Times New Roman" w:cs="Times New Roman"/>
            <w:sz w:val="28"/>
            <w:szCs w:val="28"/>
          </w:rPr>
          <w:delText xml:space="preserve">that </w:delText>
        </w:r>
      </w:del>
      <w:r w:rsidRPr="00EB493B">
        <w:rPr>
          <w:rFonts w:ascii="Times New Roman" w:eastAsia="黑体" w:hAnsi="Times New Roman" w:cs="Times New Roman"/>
          <w:sz w:val="28"/>
          <w:szCs w:val="28"/>
        </w:rPr>
        <w:t>mak</w:t>
      </w:r>
      <w:ins w:id="117" w:author="Yu Fishress" w:date="2021-05-12T12:02:00Z">
        <w:r w:rsidR="001E13DF">
          <w:rPr>
            <w:rFonts w:ascii="Times New Roman" w:eastAsia="黑体" w:hAnsi="Times New Roman" w:cs="Times New Roman"/>
            <w:sz w:val="28"/>
            <w:szCs w:val="28"/>
          </w:rPr>
          <w:t>ing</w:t>
        </w:r>
      </w:ins>
      <w:del w:id="118" w:author="Yu Fishress" w:date="2021-05-12T12:02:00Z">
        <w:r w:rsidR="0051004B" w:rsidDel="001E13DF">
          <w:rPr>
            <w:rFonts w:ascii="Times New Roman" w:eastAsia="黑体" w:hAnsi="Times New Roman" w:cs="Times New Roman"/>
            <w:sz w:val="28"/>
            <w:szCs w:val="28"/>
          </w:rPr>
          <w:delText>e</w:delText>
        </w:r>
      </w:del>
      <w:ins w:id="119" w:author="Yu Fishress" w:date="2021-05-12T12:02:00Z">
        <w:r w:rsidR="001E13DF">
          <w:rPr>
            <w:rFonts w:ascii="Times New Roman" w:eastAsia="黑体" w:hAnsi="Times New Roman" w:cs="Times New Roman"/>
            <w:sz w:val="28"/>
            <w:szCs w:val="28"/>
          </w:rPr>
          <w:t xml:space="preserve"> cooperation among </w:t>
        </w:r>
      </w:ins>
      <w:ins w:id="120" w:author="Yu Fishress" w:date="2021-05-12T12:03:00Z">
        <w:r w:rsidR="001E13DF">
          <w:rPr>
            <w:rFonts w:ascii="Times New Roman" w:eastAsia="黑体" w:hAnsi="Times New Roman" w:cs="Times New Roman"/>
            <w:sz w:val="28"/>
            <w:szCs w:val="28"/>
          </w:rPr>
          <w:t>these equipment</w:t>
        </w:r>
      </w:ins>
      <w:ins w:id="121" w:author="Yu Fishress" w:date="2021-05-12T12:04:00Z">
        <w:r w:rsidR="001E13DF">
          <w:rPr>
            <w:rFonts w:ascii="Times New Roman" w:eastAsia="黑体" w:hAnsi="Times New Roman" w:cs="Times New Roman"/>
            <w:sz w:val="28"/>
            <w:szCs w:val="28"/>
          </w:rPr>
          <w:t xml:space="preserve">, services </w:t>
        </w:r>
      </w:ins>
      <w:ins w:id="122" w:author="Yu Fishress" w:date="2021-05-12T12:03:00Z">
        <w:r w:rsidR="001E13DF">
          <w:rPr>
            <w:rFonts w:ascii="Times New Roman" w:eastAsia="黑体" w:hAnsi="Times New Roman" w:cs="Times New Roman"/>
            <w:sz w:val="28"/>
            <w:szCs w:val="28"/>
          </w:rPr>
          <w:t>and plat</w:t>
        </w:r>
      </w:ins>
      <w:ins w:id="123" w:author="Yu Fishress" w:date="2021-05-12T12:04:00Z">
        <w:r w:rsidR="001E13DF">
          <w:rPr>
            <w:rFonts w:ascii="Times New Roman" w:eastAsia="黑体" w:hAnsi="Times New Roman" w:cs="Times New Roman"/>
            <w:sz w:val="28"/>
            <w:szCs w:val="28"/>
          </w:rPr>
          <w:t>forms</w:t>
        </w:r>
      </w:ins>
      <w:ins w:id="124" w:author="Yu Fishress" w:date="2021-05-12T12:03:00Z">
        <w:r w:rsidR="001E13DF">
          <w:rPr>
            <w:rFonts w:ascii="Times New Roman" w:eastAsia="黑体" w:hAnsi="Times New Roman" w:cs="Times New Roman"/>
            <w:sz w:val="28"/>
            <w:szCs w:val="28"/>
          </w:rPr>
          <w:t xml:space="preserve"> possible.</w:t>
        </w:r>
      </w:ins>
      <w:del w:id="125" w:author="Yu Fishress" w:date="2021-05-12T12:03:00Z">
        <w:r w:rsidRPr="00EB493B" w:rsidDel="001E13DF">
          <w:rPr>
            <w:rFonts w:ascii="Times New Roman" w:eastAsia="黑体" w:hAnsi="Times New Roman" w:cs="Times New Roman"/>
            <w:sz w:val="28"/>
            <w:szCs w:val="28"/>
          </w:rPr>
          <w:delText xml:space="preserve"> it difficult to develop in cooperation</w:delText>
        </w:r>
      </w:del>
      <w:del w:id="126" w:author="Archimboldi Garcia" w:date="2021-05-30T09:56:00Z">
        <w:r w:rsidR="006F4072" w:rsidDel="00AD7486">
          <w:rPr>
            <w:rFonts w:ascii="Times New Roman" w:eastAsia="黑体" w:hAnsi="Times New Roman" w:cs="Times New Roman"/>
            <w:sz w:val="28"/>
            <w:szCs w:val="28"/>
          </w:rPr>
          <w:delText>.</w:delText>
        </w:r>
      </w:del>
      <w:r w:rsidR="006F4072">
        <w:rPr>
          <w:rFonts w:ascii="Times New Roman" w:eastAsia="黑体" w:hAnsi="Times New Roman" w:cs="Times New Roman"/>
          <w:sz w:val="28"/>
          <w:szCs w:val="28"/>
        </w:rPr>
        <w:t xml:space="preserve"> </w:t>
      </w:r>
      <w:r w:rsidR="00B6431D">
        <w:rPr>
          <w:rFonts w:ascii="Times New Roman" w:eastAsia="黑体" w:hAnsi="Times New Roman" w:cs="Times New Roman"/>
          <w:sz w:val="28"/>
          <w:szCs w:val="28"/>
        </w:rPr>
        <w:t xml:space="preserve">In summary, this </w:t>
      </w:r>
      <w:r w:rsidR="004B0617">
        <w:rPr>
          <w:rFonts w:ascii="Times New Roman" w:eastAsia="黑体" w:hAnsi="Times New Roman" w:cs="Times New Roman"/>
          <w:sz w:val="28"/>
          <w:szCs w:val="28"/>
        </w:rPr>
        <w:t xml:space="preserve">industrial </w:t>
      </w:r>
      <w:r w:rsidR="00B6431D">
        <w:rPr>
          <w:rFonts w:ascii="Times New Roman" w:eastAsia="黑体" w:hAnsi="Times New Roman" w:cs="Times New Roman"/>
          <w:sz w:val="28"/>
          <w:szCs w:val="28"/>
        </w:rPr>
        <w:t xml:space="preserve">IoT system </w:t>
      </w:r>
      <w:r w:rsidRPr="00EB493B">
        <w:rPr>
          <w:rFonts w:ascii="Times New Roman" w:eastAsia="黑体" w:hAnsi="Times New Roman" w:cs="Times New Roman"/>
          <w:sz w:val="28"/>
          <w:szCs w:val="28"/>
        </w:rPr>
        <w:t>ha</w:t>
      </w:r>
      <w:r w:rsidR="00B6431D">
        <w:rPr>
          <w:rFonts w:ascii="Times New Roman" w:eastAsia="黑体" w:hAnsi="Times New Roman" w:cs="Times New Roman"/>
          <w:sz w:val="28"/>
          <w:szCs w:val="28"/>
        </w:rPr>
        <w:t>s a</w:t>
      </w:r>
      <w:r w:rsidRPr="00EB493B">
        <w:rPr>
          <w:rFonts w:ascii="Times New Roman" w:eastAsia="黑体" w:hAnsi="Times New Roman" w:cs="Times New Roman"/>
          <w:sz w:val="28"/>
          <w:szCs w:val="28"/>
        </w:rPr>
        <w:t xml:space="preserve"> good practical value and development prospects. </w:t>
      </w:r>
    </w:p>
    <w:p w14:paraId="7FD5196D" w14:textId="77777777" w:rsidR="00EB493B" w:rsidRDefault="00EB493B" w:rsidP="0036494D">
      <w:pPr>
        <w:rPr>
          <w:rFonts w:ascii="Times New Roman" w:eastAsia="黑体" w:hAnsi="Times New Roman" w:cs="Times New Roman"/>
          <w:sz w:val="28"/>
          <w:szCs w:val="28"/>
        </w:rPr>
      </w:pPr>
    </w:p>
    <w:p w14:paraId="0B05C228" w14:textId="017BE77E" w:rsidR="00E61D2F" w:rsidRPr="00E61D2F" w:rsidRDefault="00E61D2F" w:rsidP="0036494D">
      <w:pPr>
        <w:rPr>
          <w:rFonts w:asciiTheme="minorEastAsia" w:hAnsiTheme="minorEastAsia"/>
          <w:sz w:val="28"/>
          <w:szCs w:val="28"/>
        </w:rPr>
      </w:pPr>
      <w:ins w:id="127" w:author="Garcia" w:date="2021-05-13T15:14:00Z">
        <w:r w:rsidRPr="00EB493B">
          <w:rPr>
            <w:rFonts w:ascii="Times New Roman" w:eastAsia="黑体" w:hAnsi="Times New Roman" w:cs="Times New Roman"/>
            <w:sz w:val="32"/>
            <w:szCs w:val="32"/>
          </w:rPr>
          <w:t>[</w:t>
        </w:r>
        <w:r>
          <w:rPr>
            <w:rFonts w:ascii="Times New Roman" w:eastAsia="黑体" w:hAnsi="Times New Roman" w:cs="Times New Roman" w:hint="eastAsia"/>
            <w:sz w:val="32"/>
            <w:szCs w:val="32"/>
          </w:rPr>
          <w:t>KEYWORDS</w:t>
        </w:r>
        <w:r w:rsidRPr="00EB493B">
          <w:rPr>
            <w:rFonts w:ascii="Times New Roman" w:eastAsia="黑体" w:hAnsi="Times New Roman" w:cs="Times New Roman"/>
            <w:sz w:val="32"/>
            <w:szCs w:val="32"/>
          </w:rPr>
          <w:t>]:</w:t>
        </w:r>
        <w:r w:rsidDel="00E61D2F">
          <w:rPr>
            <w:rFonts w:ascii="黑体" w:eastAsia="黑体" w:hAnsi="宋体" w:hint="eastAsia"/>
            <w:sz w:val="32"/>
            <w:szCs w:val="32"/>
          </w:rPr>
          <w:t xml:space="preserve"> </w:t>
        </w:r>
      </w:ins>
      <w:ins w:id="128" w:author="Garcia" w:date="2021-05-13T15:15:00Z">
        <w:r>
          <w:rPr>
            <w:rFonts w:ascii="Times New Roman" w:eastAsia="黑体" w:hAnsi="Times New Roman" w:cs="Times New Roman" w:hint="eastAsia"/>
            <w:sz w:val="28"/>
            <w:szCs w:val="28"/>
          </w:rPr>
          <w:t>Internet</w:t>
        </w:r>
        <w:r>
          <w:rPr>
            <w:rFonts w:ascii="Times New Roman" w:eastAsia="黑体" w:hAnsi="Times New Roman" w:cs="Times New Roman"/>
            <w:sz w:val="28"/>
            <w:szCs w:val="28"/>
          </w:rPr>
          <w:t xml:space="preserve"> of Things</w:t>
        </w:r>
      </w:ins>
      <w:ins w:id="129" w:author="Garcia" w:date="2021-05-13T15:16:00Z">
        <w:r>
          <w:rPr>
            <w:rFonts w:ascii="Times New Roman" w:eastAsia="黑体" w:hAnsi="Times New Roman" w:cs="Times New Roman"/>
            <w:sz w:val="28"/>
            <w:szCs w:val="28"/>
          </w:rPr>
          <w:t xml:space="preserve">; </w:t>
        </w:r>
      </w:ins>
      <w:ins w:id="130" w:author="Garcia" w:date="2021-05-13T15:15:00Z">
        <w:r>
          <w:rPr>
            <w:rFonts w:ascii="Times New Roman" w:eastAsia="黑体" w:hAnsi="Times New Roman" w:cs="Times New Roman"/>
            <w:sz w:val="28"/>
            <w:szCs w:val="28"/>
          </w:rPr>
          <w:t>Intelligence Hardware</w:t>
        </w:r>
      </w:ins>
      <w:ins w:id="131" w:author="Garcia" w:date="2021-05-13T15:16:00Z">
        <w:r>
          <w:rPr>
            <w:rFonts w:ascii="Times New Roman" w:eastAsia="黑体" w:hAnsi="Times New Roman" w:cs="Times New Roman"/>
            <w:sz w:val="28"/>
            <w:szCs w:val="28"/>
          </w:rPr>
          <w:t>; Cloud Service</w:t>
        </w:r>
      </w:ins>
      <w:moveFromRangeStart w:id="132" w:author="Garcia" w:date="2021-05-13T15:14:00Z" w:name="move71811292"/>
      <w:commentRangeStart w:id="133"/>
      <w:del w:id="134" w:author="Garcia" w:date="2021-05-13T15:14:00Z">
        <w:r w:rsidDel="00E61D2F">
          <w:rPr>
            <w:rFonts w:ascii="黑体" w:eastAsia="黑体" w:hAnsi="宋体" w:hint="eastAsia"/>
            <w:sz w:val="32"/>
            <w:szCs w:val="32"/>
          </w:rPr>
          <w:delText>[关键词]：</w:delText>
        </w:r>
        <w:r w:rsidDel="00E61D2F">
          <w:rPr>
            <w:rFonts w:asciiTheme="minorEastAsia" w:hAnsiTheme="minorEastAsia" w:hint="eastAsia"/>
            <w:sz w:val="28"/>
            <w:szCs w:val="28"/>
          </w:rPr>
          <w:delText>物联网; 智能硬件;</w:delText>
        </w:r>
        <w:r w:rsidDel="00E61D2F">
          <w:rPr>
            <w:rFonts w:asciiTheme="minorEastAsia" w:hAnsiTheme="minorEastAsia"/>
            <w:sz w:val="28"/>
            <w:szCs w:val="28"/>
          </w:rPr>
          <w:delText xml:space="preserve"> </w:delText>
        </w:r>
        <w:r w:rsidDel="00E61D2F">
          <w:rPr>
            <w:rFonts w:asciiTheme="minorEastAsia" w:hAnsiTheme="minorEastAsia" w:hint="eastAsia"/>
            <w:sz w:val="28"/>
            <w:szCs w:val="28"/>
          </w:rPr>
          <w:delText>云服务</w:delText>
        </w:r>
        <w:commentRangeEnd w:id="133"/>
        <w:r w:rsidDel="00E61D2F">
          <w:rPr>
            <w:rStyle w:val="af7"/>
          </w:rPr>
          <w:commentReference w:id="133"/>
        </w:r>
      </w:del>
      <w:moveFromRangeEnd w:id="132"/>
    </w:p>
    <w:p w14:paraId="2149E8A0" w14:textId="77777777" w:rsidR="0036494D" w:rsidRDefault="0036494D" w:rsidP="0036494D">
      <w:pPr>
        <w:rPr>
          <w:rFonts w:ascii="Times" w:hAnsi="Times"/>
          <w:sz w:val="32"/>
          <w:szCs w:val="32"/>
        </w:rPr>
      </w:pPr>
    </w:p>
    <w:p w14:paraId="38B5559A" w14:textId="56F696BF" w:rsidR="0036494D" w:rsidRDefault="0036494D" w:rsidP="0036494D">
      <w:pPr>
        <w:pageBreakBefore/>
      </w:pPr>
    </w:p>
    <w:p w14:paraId="1FA1D95A" w14:textId="4D02005E" w:rsidR="0036494D" w:rsidRDefault="0036494D" w:rsidP="0036494D">
      <w:pPr>
        <w:spacing w:line="500" w:lineRule="exact"/>
        <w:jc w:val="center"/>
        <w:rPr>
          <w:rFonts w:ascii="黑体" w:eastAsia="黑体" w:hAnsi="黑体"/>
          <w:b/>
          <w:snapToGrid w:val="0"/>
          <w:kern w:val="0"/>
          <w:sz w:val="36"/>
          <w:szCs w:val="36"/>
        </w:rPr>
      </w:pPr>
      <w:r>
        <w:rPr>
          <w:rFonts w:ascii="黑体" w:eastAsia="黑体" w:hAnsi="黑体" w:hint="eastAsia"/>
          <w:b/>
          <w:snapToGrid w:val="0"/>
          <w:kern w:val="0"/>
          <w:sz w:val="36"/>
          <w:szCs w:val="36"/>
        </w:rPr>
        <w:t>目录</w:t>
      </w:r>
      <w:r>
        <w:rPr>
          <w:rFonts w:ascii="黑体" w:eastAsia="黑体" w:hAnsi="黑体" w:hint="eastAsia"/>
          <w:b/>
          <w:sz w:val="32"/>
        </w:rPr>
        <w:t xml:space="preserve"> </w:t>
      </w:r>
    </w:p>
    <w:p w14:paraId="1F1C1475" w14:textId="77777777" w:rsidR="0036494D" w:rsidRDefault="0036494D" w:rsidP="0036494D">
      <w:pPr>
        <w:spacing w:line="500" w:lineRule="exact"/>
        <w:jc w:val="center"/>
        <w:rPr>
          <w:rFonts w:ascii="黑体" w:eastAsia="黑体" w:hAnsi="黑体"/>
          <w:b/>
          <w:snapToGrid w:val="0"/>
          <w:kern w:val="0"/>
          <w:sz w:val="36"/>
          <w:szCs w:val="36"/>
        </w:rPr>
      </w:pPr>
    </w:p>
    <w:p w14:paraId="38B447DD" w14:textId="24EA51F3"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1.</w:t>
      </w:r>
      <w:r w:rsidR="0085080A">
        <w:rPr>
          <w:rFonts w:asciiTheme="majorEastAsia" w:eastAsiaTheme="majorEastAsia" w:hAnsiTheme="majorEastAsia" w:hint="eastAsia"/>
          <w:b/>
          <w:snapToGrid w:val="0"/>
          <w:kern w:val="0"/>
          <w:sz w:val="28"/>
          <w:szCs w:val="28"/>
        </w:rPr>
        <w:t>工业物联网系统</w:t>
      </w:r>
      <w:r w:rsidR="00DA1534">
        <w:rPr>
          <w:rFonts w:asciiTheme="majorEastAsia" w:eastAsiaTheme="majorEastAsia" w:hAnsiTheme="majorEastAsia" w:hint="eastAsia"/>
          <w:b/>
          <w:snapToGrid w:val="0"/>
          <w:kern w:val="0"/>
          <w:sz w:val="28"/>
          <w:szCs w:val="28"/>
        </w:rPr>
        <w:t>介绍</w:t>
      </w:r>
      <w:r>
        <w:rPr>
          <w:rFonts w:asciiTheme="majorEastAsia" w:eastAsiaTheme="majorEastAsia" w:hAnsiTheme="majorEastAsia" w:hint="eastAsia"/>
          <w:b/>
          <w:snapToGrid w:val="0"/>
          <w:kern w:val="0"/>
          <w:sz w:val="28"/>
          <w:szCs w:val="28"/>
        </w:rPr>
        <w:t>................</w:t>
      </w:r>
      <w:r>
        <w:rPr>
          <w:rFonts w:ascii="黑体" w:eastAsia="黑体" w:hAnsi="黑体" w:hint="eastAsia"/>
          <w:b/>
          <w:sz w:val="32"/>
        </w:rPr>
        <w:t>.</w:t>
      </w:r>
      <w:r>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r w:rsidR="00415671">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ins w:id="135" w:author="Archimboldi Garcia" w:date="2021-05-14T21:19:00Z">
        <w:r w:rsidR="0006507E">
          <w:rPr>
            <w:rFonts w:asciiTheme="majorEastAsia" w:eastAsiaTheme="majorEastAsia" w:hAnsiTheme="majorEastAsia"/>
            <w:b/>
            <w:bCs/>
            <w:snapToGrid w:val="0"/>
            <w:color w:val="000000" w:themeColor="text1"/>
            <w:kern w:val="0"/>
            <w:sz w:val="28"/>
            <w:szCs w:val="28"/>
          </w:rPr>
          <w:t>10</w:t>
        </w:r>
      </w:ins>
      <w:del w:id="136" w:author="Archimboldi Garcia" w:date="2021-05-14T21:19:00Z">
        <w:r w:rsidR="00944701" w:rsidDel="0006507E">
          <w:rPr>
            <w:rFonts w:asciiTheme="majorEastAsia" w:eastAsiaTheme="majorEastAsia" w:hAnsiTheme="majorEastAsia" w:hint="eastAsia"/>
            <w:b/>
            <w:bCs/>
            <w:snapToGrid w:val="0"/>
            <w:color w:val="000000" w:themeColor="text1"/>
            <w:kern w:val="0"/>
            <w:sz w:val="28"/>
            <w:szCs w:val="28"/>
          </w:rPr>
          <w:delText>9</w:delText>
        </w:r>
      </w:del>
    </w:p>
    <w:p w14:paraId="629A2AAB" w14:textId="3E0437E9"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1.1</w:t>
      </w:r>
      <w:ins w:id="137" w:author="Garcia" w:date="2021-05-14T11:27:00Z">
        <w:del w:id="138" w:author="Archimboldi Garcia" w:date="2021-05-14T21:19:00Z">
          <w:r w:rsidR="0046083B" w:rsidDel="0006507E">
            <w:rPr>
              <w:rFonts w:asciiTheme="majorEastAsia" w:eastAsiaTheme="majorEastAsia" w:hAnsiTheme="majorEastAsia"/>
              <w:bCs/>
              <w:snapToGrid w:val="0"/>
              <w:kern w:val="0"/>
              <w:sz w:val="28"/>
              <w:szCs w:val="28"/>
            </w:rPr>
            <w:delText>.</w:delText>
          </w:r>
        </w:del>
      </w:ins>
      <w:r w:rsidR="002E1346">
        <w:rPr>
          <w:rFonts w:asciiTheme="majorEastAsia" w:eastAsiaTheme="majorEastAsia" w:hAnsiTheme="majorEastAsia" w:hint="eastAsia"/>
          <w:bCs/>
          <w:snapToGrid w:val="0"/>
          <w:kern w:val="0"/>
          <w:sz w:val="28"/>
          <w:szCs w:val="28"/>
        </w:rPr>
        <w:t>研发背景</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del w:id="139" w:author="Archimboldi Garcia" w:date="2021-05-14T21:19:00Z">
        <w:r w:rsidR="00415671" w:rsidDel="0006507E">
          <w:rPr>
            <w:rFonts w:asciiTheme="majorEastAsia" w:eastAsiaTheme="majorEastAsia" w:hAnsiTheme="majorEastAsia"/>
            <w:snapToGrid w:val="0"/>
            <w:kern w:val="0"/>
            <w:sz w:val="28"/>
            <w:szCs w:val="28"/>
          </w:rPr>
          <w:delText>.</w:delText>
        </w:r>
      </w:del>
      <w:r w:rsidR="00415671">
        <w:rPr>
          <w:rFonts w:asciiTheme="majorEastAsia" w:eastAsiaTheme="majorEastAsia" w:hAnsiTheme="majorEastAsia"/>
          <w:snapToGrid w:val="0"/>
          <w:kern w:val="0"/>
          <w:sz w:val="28"/>
          <w:szCs w:val="28"/>
        </w:rPr>
        <w:t>...</w:t>
      </w:r>
      <w:ins w:id="140" w:author="Archimboldi Garcia" w:date="2021-05-14T21:19:00Z">
        <w:r w:rsidR="0006507E">
          <w:rPr>
            <w:rFonts w:asciiTheme="majorEastAsia" w:eastAsiaTheme="majorEastAsia" w:hAnsiTheme="majorEastAsia"/>
            <w:snapToGrid w:val="0"/>
            <w:kern w:val="0"/>
            <w:sz w:val="28"/>
            <w:szCs w:val="28"/>
          </w:rPr>
          <w:t>.</w:t>
        </w:r>
      </w:ins>
      <w:r w:rsidR="00415671">
        <w:rPr>
          <w:rFonts w:asciiTheme="majorEastAsia" w:eastAsiaTheme="majorEastAsia" w:hAnsiTheme="majorEastAsia"/>
          <w:snapToGrid w:val="0"/>
          <w:kern w:val="0"/>
          <w:sz w:val="28"/>
          <w:szCs w:val="28"/>
        </w:rPr>
        <w:t>..</w:t>
      </w:r>
      <w:ins w:id="141" w:author="Archimboldi Garcia" w:date="2021-05-14T21:19:00Z">
        <w:r w:rsidR="0006507E">
          <w:rPr>
            <w:rFonts w:asciiTheme="majorEastAsia" w:eastAsiaTheme="majorEastAsia" w:hAnsiTheme="majorEastAsia"/>
            <w:bCs/>
            <w:snapToGrid w:val="0"/>
            <w:kern w:val="0"/>
            <w:sz w:val="28"/>
            <w:szCs w:val="28"/>
          </w:rPr>
          <w:t>10</w:t>
        </w:r>
      </w:ins>
      <w:del w:id="142" w:author="Archimboldi Garcia" w:date="2021-05-14T21:19:00Z">
        <w:r w:rsidR="00944701" w:rsidDel="0006507E">
          <w:rPr>
            <w:rFonts w:asciiTheme="majorEastAsia" w:eastAsiaTheme="majorEastAsia" w:hAnsiTheme="majorEastAsia" w:hint="eastAsia"/>
            <w:bCs/>
            <w:snapToGrid w:val="0"/>
            <w:kern w:val="0"/>
            <w:sz w:val="28"/>
            <w:szCs w:val="28"/>
          </w:rPr>
          <w:delText>9</w:delText>
        </w:r>
      </w:del>
    </w:p>
    <w:p w14:paraId="4F63D1FD" w14:textId="196875F9"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1.2</w:t>
      </w:r>
      <w:r w:rsidR="00E20D40" w:rsidRPr="00E20D40">
        <w:rPr>
          <w:rFonts w:asciiTheme="majorEastAsia" w:eastAsiaTheme="majorEastAsia" w:hAnsiTheme="majorEastAsia" w:hint="eastAsia"/>
          <w:bCs/>
          <w:snapToGrid w:val="0"/>
          <w:kern w:val="0"/>
          <w:sz w:val="28"/>
          <w:szCs w:val="28"/>
        </w:rPr>
        <w:t>国内外发展现状</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r w:rsidR="00944701">
        <w:rPr>
          <w:rFonts w:asciiTheme="majorEastAsia" w:eastAsiaTheme="majorEastAsia" w:hAnsiTheme="majorEastAsia" w:hint="eastAsia"/>
          <w:bCs/>
          <w:snapToGrid w:val="0"/>
          <w:kern w:val="0"/>
          <w:sz w:val="28"/>
          <w:szCs w:val="28"/>
        </w:rPr>
        <w:t>1</w:t>
      </w:r>
      <w:ins w:id="143" w:author="Archimboldi Garcia" w:date="2021-05-14T21:19:00Z">
        <w:r w:rsidR="0006507E">
          <w:rPr>
            <w:rFonts w:asciiTheme="majorEastAsia" w:eastAsiaTheme="majorEastAsia" w:hAnsiTheme="majorEastAsia"/>
            <w:bCs/>
            <w:snapToGrid w:val="0"/>
            <w:kern w:val="0"/>
            <w:sz w:val="28"/>
            <w:szCs w:val="28"/>
          </w:rPr>
          <w:t>1</w:t>
        </w:r>
      </w:ins>
      <w:del w:id="144" w:author="Archimboldi Garcia" w:date="2021-05-14T21:19:00Z">
        <w:r w:rsidR="00944701" w:rsidDel="0006507E">
          <w:rPr>
            <w:rFonts w:asciiTheme="majorEastAsia" w:eastAsiaTheme="majorEastAsia" w:hAnsiTheme="majorEastAsia"/>
            <w:bCs/>
            <w:snapToGrid w:val="0"/>
            <w:kern w:val="0"/>
            <w:sz w:val="28"/>
            <w:szCs w:val="28"/>
          </w:rPr>
          <w:delText>0</w:delText>
        </w:r>
      </w:del>
    </w:p>
    <w:p w14:paraId="437BB804" w14:textId="7A93F69A"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1.3产品特点和创新</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45" w:author="Archimboldi Garcia" w:date="2021-05-14T21:19:00Z">
        <w:r w:rsidR="0006507E">
          <w:rPr>
            <w:rFonts w:asciiTheme="majorEastAsia" w:eastAsiaTheme="majorEastAsia" w:hAnsiTheme="majorEastAsia"/>
            <w:bCs/>
            <w:snapToGrid w:val="0"/>
            <w:kern w:val="0"/>
            <w:sz w:val="28"/>
            <w:szCs w:val="28"/>
          </w:rPr>
          <w:t>2</w:t>
        </w:r>
      </w:ins>
      <w:del w:id="146" w:author="Archimboldi Garcia" w:date="2021-05-14T21:19:00Z">
        <w:r w:rsidR="00415671" w:rsidDel="0006507E">
          <w:rPr>
            <w:rFonts w:asciiTheme="majorEastAsia" w:eastAsiaTheme="majorEastAsia" w:hAnsiTheme="majorEastAsia"/>
            <w:bCs/>
            <w:snapToGrid w:val="0"/>
            <w:kern w:val="0"/>
            <w:sz w:val="28"/>
            <w:szCs w:val="28"/>
          </w:rPr>
          <w:delText>1</w:delText>
        </w:r>
      </w:del>
    </w:p>
    <w:p w14:paraId="16A9E7AC" w14:textId="5E9E50F0" w:rsidR="002E2664" w:rsidRDefault="002E2664"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工作模式</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47" w:author="Archimboldi Garcia" w:date="2021-05-14T21:19:00Z">
        <w:r w:rsidR="0006507E">
          <w:rPr>
            <w:rFonts w:asciiTheme="majorEastAsia" w:eastAsiaTheme="majorEastAsia" w:hAnsiTheme="majorEastAsia"/>
            <w:bCs/>
            <w:snapToGrid w:val="0"/>
            <w:kern w:val="0"/>
            <w:sz w:val="28"/>
            <w:szCs w:val="28"/>
          </w:rPr>
          <w:t>3</w:t>
        </w:r>
      </w:ins>
      <w:del w:id="148" w:author="Archimboldi Garcia" w:date="2021-05-14T21:18:00Z">
        <w:r w:rsidR="00415671" w:rsidDel="0006507E">
          <w:rPr>
            <w:rFonts w:asciiTheme="majorEastAsia" w:eastAsiaTheme="majorEastAsia" w:hAnsiTheme="majorEastAsia"/>
            <w:bCs/>
            <w:snapToGrid w:val="0"/>
            <w:kern w:val="0"/>
            <w:sz w:val="28"/>
            <w:szCs w:val="28"/>
          </w:rPr>
          <w:delText>2</w:delText>
        </w:r>
      </w:del>
    </w:p>
    <w:p w14:paraId="1C59F466" w14:textId="2C8F10F9"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2.</w:t>
      </w:r>
      <w:r w:rsidR="00462240">
        <w:rPr>
          <w:rFonts w:asciiTheme="majorEastAsia" w:eastAsiaTheme="majorEastAsia" w:hAnsiTheme="majorEastAsia" w:hint="eastAsia"/>
          <w:b/>
          <w:snapToGrid w:val="0"/>
          <w:kern w:val="0"/>
          <w:sz w:val="28"/>
          <w:szCs w:val="28"/>
        </w:rPr>
        <w:t>数据采集</w:t>
      </w:r>
      <w:r>
        <w:rPr>
          <w:rFonts w:asciiTheme="majorEastAsia" w:eastAsiaTheme="majorEastAsia" w:hAnsiTheme="majorEastAsia" w:hint="eastAsia"/>
          <w:b/>
          <w:snapToGrid w:val="0"/>
          <w:kern w:val="0"/>
          <w:sz w:val="28"/>
          <w:szCs w:val="28"/>
        </w:rPr>
        <w:t>终端设计.............................</w:t>
      </w:r>
      <w:r w:rsidR="00415671">
        <w:rPr>
          <w:rFonts w:asciiTheme="majorEastAsia" w:eastAsiaTheme="majorEastAsia" w:hAnsiTheme="majorEastAsia" w:hint="eastAsia"/>
          <w:b/>
          <w:bCs/>
          <w:snapToGrid w:val="0"/>
          <w:kern w:val="0"/>
          <w:sz w:val="28"/>
          <w:szCs w:val="28"/>
        </w:rPr>
        <w:t>.</w:t>
      </w:r>
      <w:r w:rsidR="00415671">
        <w:rPr>
          <w:rFonts w:asciiTheme="majorEastAsia" w:eastAsiaTheme="majorEastAsia" w:hAnsiTheme="majorEastAsia"/>
          <w:b/>
          <w:bCs/>
          <w:snapToGrid w:val="0"/>
          <w:kern w:val="0"/>
          <w:sz w:val="28"/>
          <w:szCs w:val="28"/>
        </w:rPr>
        <w:t>...........1</w:t>
      </w:r>
      <w:ins w:id="149" w:author="Archimboldi Garcia" w:date="2021-05-14T21:18:00Z">
        <w:r w:rsidR="00AE616B">
          <w:rPr>
            <w:rFonts w:asciiTheme="majorEastAsia" w:eastAsiaTheme="majorEastAsia" w:hAnsiTheme="majorEastAsia"/>
            <w:b/>
            <w:bCs/>
            <w:snapToGrid w:val="0"/>
            <w:kern w:val="0"/>
            <w:sz w:val="28"/>
            <w:szCs w:val="28"/>
          </w:rPr>
          <w:t>5</w:t>
        </w:r>
      </w:ins>
      <w:del w:id="150" w:author="Archimboldi Garcia" w:date="2021-05-14T21:18:00Z">
        <w:r w:rsidR="00415671" w:rsidDel="00AE616B">
          <w:rPr>
            <w:rFonts w:asciiTheme="majorEastAsia" w:eastAsiaTheme="majorEastAsia" w:hAnsiTheme="majorEastAsia"/>
            <w:b/>
            <w:bCs/>
            <w:snapToGrid w:val="0"/>
            <w:kern w:val="0"/>
            <w:sz w:val="28"/>
            <w:szCs w:val="28"/>
          </w:rPr>
          <w:delText>4</w:delText>
        </w:r>
      </w:del>
    </w:p>
    <w:p w14:paraId="4201BD61" w14:textId="000A774A"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w:t>
      </w:r>
      <w:r>
        <w:rPr>
          <w:rFonts w:asciiTheme="majorEastAsia" w:eastAsiaTheme="majorEastAsia" w:hAnsiTheme="majorEastAsia" w:hint="eastAsia"/>
          <w:snapToGrid w:val="0"/>
          <w:kern w:val="0"/>
          <w:sz w:val="28"/>
          <w:szCs w:val="28"/>
        </w:rPr>
        <w:t>全局设计</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51" w:author="Archimboldi Garcia" w:date="2021-05-14T21:18:00Z">
        <w:r w:rsidR="00AE616B">
          <w:rPr>
            <w:rFonts w:asciiTheme="majorEastAsia" w:eastAsiaTheme="majorEastAsia" w:hAnsiTheme="majorEastAsia"/>
            <w:bCs/>
            <w:snapToGrid w:val="0"/>
            <w:kern w:val="0"/>
            <w:sz w:val="28"/>
            <w:szCs w:val="28"/>
          </w:rPr>
          <w:t>5</w:t>
        </w:r>
      </w:ins>
      <w:del w:id="152" w:author="Archimboldi Garcia" w:date="2021-05-14T21:18:00Z">
        <w:r w:rsidR="00415671" w:rsidDel="00AE616B">
          <w:rPr>
            <w:rFonts w:asciiTheme="majorEastAsia" w:eastAsiaTheme="majorEastAsia" w:hAnsiTheme="majorEastAsia"/>
            <w:bCs/>
            <w:snapToGrid w:val="0"/>
            <w:kern w:val="0"/>
            <w:sz w:val="28"/>
            <w:szCs w:val="28"/>
          </w:rPr>
          <w:delText>4</w:delText>
        </w:r>
      </w:del>
    </w:p>
    <w:p w14:paraId="57CB0149" w14:textId="32158E8D"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2.1.1</w:t>
      </w:r>
      <w:r w:rsidR="007C16BB">
        <w:rPr>
          <w:rFonts w:asciiTheme="majorEastAsia" w:eastAsiaTheme="majorEastAsia" w:hAnsiTheme="majorEastAsia" w:hint="eastAsia"/>
          <w:bCs/>
          <w:snapToGrid w:val="0"/>
          <w:kern w:val="0"/>
          <w:sz w:val="28"/>
          <w:szCs w:val="28"/>
        </w:rPr>
        <w:t>设计</w:t>
      </w:r>
      <w:r>
        <w:rPr>
          <w:rFonts w:asciiTheme="majorEastAsia" w:eastAsiaTheme="majorEastAsia" w:hAnsiTheme="majorEastAsia" w:hint="eastAsia"/>
          <w:bCs/>
          <w:snapToGrid w:val="0"/>
          <w:kern w:val="0"/>
          <w:sz w:val="28"/>
          <w:szCs w:val="28"/>
        </w:rPr>
        <w:t>指标................................</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53" w:author="Archimboldi Garcia" w:date="2021-05-14T21:18:00Z">
        <w:r w:rsidR="00AE616B">
          <w:rPr>
            <w:rFonts w:asciiTheme="majorEastAsia" w:eastAsiaTheme="majorEastAsia" w:hAnsiTheme="majorEastAsia"/>
            <w:bCs/>
            <w:snapToGrid w:val="0"/>
            <w:kern w:val="0"/>
            <w:sz w:val="28"/>
            <w:szCs w:val="28"/>
          </w:rPr>
          <w:t>5</w:t>
        </w:r>
      </w:ins>
      <w:del w:id="154" w:author="Archimboldi Garcia" w:date="2021-05-14T21:18:00Z">
        <w:r w:rsidR="00415671" w:rsidDel="00AE616B">
          <w:rPr>
            <w:rFonts w:asciiTheme="majorEastAsia" w:eastAsiaTheme="majorEastAsia" w:hAnsiTheme="majorEastAsia"/>
            <w:bCs/>
            <w:snapToGrid w:val="0"/>
            <w:kern w:val="0"/>
            <w:sz w:val="28"/>
            <w:szCs w:val="28"/>
          </w:rPr>
          <w:delText>4</w:delText>
        </w:r>
      </w:del>
    </w:p>
    <w:p w14:paraId="21FD3F90" w14:textId="7AA1F3DE" w:rsidR="000450C8" w:rsidRPr="005936D0"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2.1.2</w:t>
      </w:r>
      <w:r w:rsidR="007C16BB">
        <w:rPr>
          <w:rFonts w:asciiTheme="majorEastAsia" w:eastAsiaTheme="majorEastAsia" w:hAnsiTheme="majorEastAsia" w:hint="eastAsia"/>
          <w:bCs/>
          <w:snapToGrid w:val="0"/>
          <w:kern w:val="0"/>
          <w:sz w:val="28"/>
          <w:szCs w:val="28"/>
        </w:rPr>
        <w:t>组成结构</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55" w:author="Archimboldi Garcia" w:date="2021-05-14T21:18:00Z">
        <w:r w:rsidR="00AE616B">
          <w:rPr>
            <w:rFonts w:asciiTheme="majorEastAsia" w:eastAsiaTheme="majorEastAsia" w:hAnsiTheme="majorEastAsia"/>
            <w:bCs/>
            <w:snapToGrid w:val="0"/>
            <w:kern w:val="0"/>
            <w:sz w:val="28"/>
            <w:szCs w:val="28"/>
          </w:rPr>
          <w:t>6</w:t>
        </w:r>
      </w:ins>
      <w:del w:id="156" w:author="Archimboldi Garcia" w:date="2021-05-14T21:18:00Z">
        <w:r w:rsidR="00415671" w:rsidDel="00AE616B">
          <w:rPr>
            <w:rFonts w:asciiTheme="majorEastAsia" w:eastAsiaTheme="majorEastAsia" w:hAnsiTheme="majorEastAsia"/>
            <w:bCs/>
            <w:snapToGrid w:val="0"/>
            <w:kern w:val="0"/>
            <w:sz w:val="28"/>
            <w:szCs w:val="28"/>
          </w:rPr>
          <w:delText>5</w:delText>
        </w:r>
      </w:del>
    </w:p>
    <w:p w14:paraId="0B7C3C53" w14:textId="14F4490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Pr="0020556E">
        <w:rPr>
          <w:rFonts w:asciiTheme="majorEastAsia" w:eastAsiaTheme="majorEastAsia" w:hAnsiTheme="majorEastAsia" w:hint="eastAsia"/>
          <w:bCs/>
          <w:snapToGrid w:val="0"/>
          <w:kern w:val="0"/>
          <w:sz w:val="28"/>
          <w:szCs w:val="28"/>
        </w:rPr>
        <w:t xml:space="preserve"> </w:t>
      </w:r>
      <w:r>
        <w:rPr>
          <w:rFonts w:asciiTheme="majorEastAsia" w:eastAsiaTheme="majorEastAsia" w:hAnsiTheme="majorEastAsia" w:hint="eastAsia"/>
          <w:bCs/>
          <w:snapToGrid w:val="0"/>
          <w:kern w:val="0"/>
          <w:sz w:val="28"/>
          <w:szCs w:val="28"/>
        </w:rPr>
        <w:t>STM32L431主控</w:t>
      </w:r>
      <w:r w:rsidR="0080619F">
        <w:rPr>
          <w:rFonts w:asciiTheme="majorEastAsia" w:eastAsiaTheme="majorEastAsia" w:hAnsiTheme="majorEastAsia" w:hint="eastAsia"/>
          <w:bCs/>
          <w:snapToGrid w:val="0"/>
          <w:kern w:val="0"/>
          <w:sz w:val="28"/>
          <w:szCs w:val="28"/>
        </w:rPr>
        <w:t>模块</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57" w:author="Archimboldi Garcia" w:date="2021-05-14T21:18:00Z">
        <w:r w:rsidR="00AE616B">
          <w:rPr>
            <w:rFonts w:asciiTheme="majorEastAsia" w:eastAsiaTheme="majorEastAsia" w:hAnsiTheme="majorEastAsia"/>
            <w:bCs/>
            <w:snapToGrid w:val="0"/>
            <w:kern w:val="0"/>
            <w:sz w:val="28"/>
            <w:szCs w:val="28"/>
          </w:rPr>
          <w:t>7</w:t>
        </w:r>
      </w:ins>
      <w:del w:id="158" w:author="Archimboldi Garcia" w:date="2021-05-14T21:18:00Z">
        <w:r w:rsidR="00415671" w:rsidDel="00AE616B">
          <w:rPr>
            <w:rFonts w:asciiTheme="majorEastAsia" w:eastAsiaTheme="majorEastAsia" w:hAnsiTheme="majorEastAsia"/>
            <w:bCs/>
            <w:snapToGrid w:val="0"/>
            <w:kern w:val="0"/>
            <w:sz w:val="28"/>
            <w:szCs w:val="28"/>
          </w:rPr>
          <w:delText>6</w:delText>
        </w:r>
      </w:del>
    </w:p>
    <w:p w14:paraId="3822FACB" w14:textId="32E45A6A"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2.2.1初始化配置................................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59" w:author="Archimboldi Garcia" w:date="2021-05-28T10:11:00Z">
        <w:r w:rsidR="004B223E">
          <w:rPr>
            <w:rFonts w:asciiTheme="majorEastAsia" w:eastAsiaTheme="majorEastAsia" w:hAnsiTheme="majorEastAsia"/>
            <w:bCs/>
            <w:snapToGrid w:val="0"/>
            <w:kern w:val="0"/>
            <w:sz w:val="28"/>
            <w:szCs w:val="28"/>
          </w:rPr>
          <w:t>7</w:t>
        </w:r>
      </w:ins>
      <w:ins w:id="160" w:author="Garcia" w:date="2021-05-14T11:29:00Z">
        <w:del w:id="161" w:author="Archimboldi Garcia" w:date="2021-05-14T21:18:00Z">
          <w:r w:rsidR="007263E0" w:rsidDel="00AE616B">
            <w:rPr>
              <w:rFonts w:asciiTheme="majorEastAsia" w:eastAsiaTheme="majorEastAsia" w:hAnsiTheme="majorEastAsia"/>
              <w:bCs/>
              <w:snapToGrid w:val="0"/>
              <w:kern w:val="0"/>
              <w:sz w:val="28"/>
              <w:szCs w:val="28"/>
            </w:rPr>
            <w:delText>7</w:delText>
          </w:r>
        </w:del>
      </w:ins>
      <w:del w:id="162" w:author="Garcia" w:date="2021-05-14T11:29:00Z">
        <w:r w:rsidR="00415671" w:rsidDel="007263E0">
          <w:rPr>
            <w:rFonts w:asciiTheme="majorEastAsia" w:eastAsiaTheme="majorEastAsia" w:hAnsiTheme="majorEastAsia"/>
            <w:bCs/>
            <w:snapToGrid w:val="0"/>
            <w:kern w:val="0"/>
            <w:sz w:val="28"/>
            <w:szCs w:val="28"/>
          </w:rPr>
          <w:delText>6</w:delText>
        </w:r>
      </w:del>
    </w:p>
    <w:p w14:paraId="30FC11E4" w14:textId="6A689B6A"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1</w:t>
      </w:r>
      <w:r w:rsidR="007C16BB">
        <w:rPr>
          <w:rFonts w:asciiTheme="majorEastAsia" w:eastAsiaTheme="majorEastAsia" w:hAnsiTheme="majorEastAsia" w:hint="eastAsia"/>
          <w:bCs/>
          <w:snapToGrid w:val="0"/>
          <w:kern w:val="0"/>
          <w:sz w:val="28"/>
          <w:szCs w:val="28"/>
        </w:rPr>
        <w:t>芯片</w:t>
      </w:r>
      <w:r>
        <w:rPr>
          <w:rFonts w:asciiTheme="majorEastAsia" w:eastAsiaTheme="majorEastAsia" w:hAnsiTheme="majorEastAsia" w:hint="eastAsia"/>
          <w:bCs/>
          <w:snapToGrid w:val="0"/>
          <w:kern w:val="0"/>
          <w:sz w:val="28"/>
          <w:szCs w:val="28"/>
        </w:rPr>
        <w:t>引脚配置................................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w:t>
      </w:r>
      <w:ins w:id="163" w:author="Archimboldi Garcia" w:date="2021-05-28T10:12:00Z">
        <w:r w:rsidR="004B223E">
          <w:rPr>
            <w:rFonts w:asciiTheme="majorEastAsia" w:eastAsiaTheme="majorEastAsia" w:hAnsiTheme="majorEastAsia"/>
            <w:bCs/>
            <w:snapToGrid w:val="0"/>
            <w:kern w:val="0"/>
            <w:sz w:val="28"/>
            <w:szCs w:val="28"/>
          </w:rPr>
          <w:t>8</w:t>
        </w:r>
      </w:ins>
      <w:ins w:id="164" w:author="Garcia" w:date="2021-05-14T11:29:00Z">
        <w:del w:id="165" w:author="Archimboldi Garcia" w:date="2021-05-14T21:18:00Z">
          <w:r w:rsidR="007263E0" w:rsidDel="00AE616B">
            <w:rPr>
              <w:rFonts w:asciiTheme="majorEastAsia" w:eastAsiaTheme="majorEastAsia" w:hAnsiTheme="majorEastAsia"/>
              <w:bCs/>
              <w:snapToGrid w:val="0"/>
              <w:kern w:val="0"/>
              <w:sz w:val="28"/>
              <w:szCs w:val="28"/>
            </w:rPr>
            <w:delText>8</w:delText>
          </w:r>
        </w:del>
      </w:ins>
      <w:del w:id="166" w:author="Garcia" w:date="2021-05-14T11:29:00Z">
        <w:r w:rsidR="00415671" w:rsidDel="007263E0">
          <w:rPr>
            <w:rFonts w:asciiTheme="majorEastAsia" w:eastAsiaTheme="majorEastAsia" w:hAnsiTheme="majorEastAsia"/>
            <w:bCs/>
            <w:snapToGrid w:val="0"/>
            <w:kern w:val="0"/>
            <w:sz w:val="28"/>
            <w:szCs w:val="28"/>
          </w:rPr>
          <w:delText>7</w:delText>
        </w:r>
      </w:del>
    </w:p>
    <w:p w14:paraId="514730FE" w14:textId="20C853F0"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芯片时钟配置................................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w:t>
      </w:r>
      <w:ins w:id="167" w:author="Archimboldi Garcia" w:date="2021-05-28T10:12:00Z">
        <w:r w:rsidR="004B223E">
          <w:rPr>
            <w:rFonts w:asciiTheme="majorEastAsia" w:eastAsiaTheme="majorEastAsia" w:hAnsiTheme="majorEastAsia"/>
            <w:bCs/>
            <w:snapToGrid w:val="0"/>
            <w:kern w:val="0"/>
            <w:sz w:val="28"/>
            <w:szCs w:val="28"/>
          </w:rPr>
          <w:t>19</w:t>
        </w:r>
      </w:ins>
      <w:del w:id="168" w:author="Archimboldi Garcia" w:date="2021-05-14T21:18:00Z">
        <w:r w:rsidR="00415671" w:rsidDel="00AE616B">
          <w:rPr>
            <w:rFonts w:asciiTheme="majorEastAsia" w:eastAsiaTheme="majorEastAsia" w:hAnsiTheme="majorEastAsia"/>
            <w:bCs/>
            <w:snapToGrid w:val="0"/>
            <w:kern w:val="0"/>
            <w:sz w:val="28"/>
            <w:szCs w:val="28"/>
          </w:rPr>
          <w:delText>19</w:delText>
        </w:r>
      </w:del>
    </w:p>
    <w:p w14:paraId="332F5FF5" w14:textId="447DB9FB"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2.2.2</w:t>
      </w:r>
      <w:r w:rsidR="008E6C2D">
        <w:rPr>
          <w:rFonts w:asciiTheme="majorEastAsia" w:eastAsiaTheme="majorEastAsia" w:hAnsiTheme="majorEastAsia" w:hint="eastAsia"/>
          <w:bCs/>
          <w:snapToGrid w:val="0"/>
          <w:kern w:val="0"/>
          <w:sz w:val="28"/>
          <w:szCs w:val="28"/>
        </w:rPr>
        <w:t>内部通信参数</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.........2</w:t>
      </w:r>
      <w:ins w:id="169" w:author="Archimboldi Garcia" w:date="2021-05-28T10:12:00Z">
        <w:r w:rsidR="004B223E">
          <w:rPr>
            <w:rFonts w:asciiTheme="majorEastAsia" w:eastAsiaTheme="majorEastAsia" w:hAnsiTheme="majorEastAsia"/>
            <w:bCs/>
            <w:snapToGrid w:val="0"/>
            <w:kern w:val="0"/>
            <w:sz w:val="28"/>
            <w:szCs w:val="28"/>
          </w:rPr>
          <w:t>1</w:t>
        </w:r>
      </w:ins>
      <w:ins w:id="170" w:author="Garcia" w:date="2021-05-14T11:29:00Z">
        <w:del w:id="171" w:author="Archimboldi Garcia" w:date="2021-05-14T21:18:00Z">
          <w:r w:rsidR="007263E0" w:rsidDel="00AE616B">
            <w:rPr>
              <w:rFonts w:asciiTheme="majorEastAsia" w:eastAsiaTheme="majorEastAsia" w:hAnsiTheme="majorEastAsia"/>
              <w:bCs/>
              <w:snapToGrid w:val="0"/>
              <w:kern w:val="0"/>
              <w:sz w:val="28"/>
              <w:szCs w:val="28"/>
            </w:rPr>
            <w:delText>1</w:delText>
          </w:r>
        </w:del>
      </w:ins>
      <w:del w:id="172" w:author="Garcia" w:date="2021-05-14T11:29:00Z">
        <w:r w:rsidR="001F36C7" w:rsidDel="007263E0">
          <w:rPr>
            <w:rFonts w:asciiTheme="majorEastAsia" w:eastAsiaTheme="majorEastAsia" w:hAnsiTheme="majorEastAsia"/>
            <w:bCs/>
            <w:snapToGrid w:val="0"/>
            <w:kern w:val="0"/>
            <w:sz w:val="28"/>
            <w:szCs w:val="28"/>
          </w:rPr>
          <w:delText>0</w:delText>
        </w:r>
      </w:del>
    </w:p>
    <w:p w14:paraId="61A0FA1D" w14:textId="1AF0617D"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008E6C2D">
        <w:rPr>
          <w:rFonts w:asciiTheme="majorEastAsia" w:eastAsiaTheme="majorEastAsia" w:hAnsiTheme="majorEastAsia"/>
          <w:bCs/>
          <w:snapToGrid w:val="0"/>
          <w:kern w:val="0"/>
          <w:sz w:val="28"/>
          <w:szCs w:val="28"/>
        </w:rPr>
        <w:t>3</w:t>
      </w:r>
      <w:r w:rsidR="008E6C2D">
        <w:rPr>
          <w:rFonts w:asciiTheme="majorEastAsia" w:eastAsiaTheme="majorEastAsia" w:hAnsiTheme="majorEastAsia" w:hint="eastAsia"/>
          <w:bCs/>
          <w:snapToGrid w:val="0"/>
          <w:kern w:val="0"/>
          <w:sz w:val="28"/>
          <w:szCs w:val="28"/>
        </w:rPr>
        <w:t>外围电路设计</w:t>
      </w:r>
      <w:r w:rsidR="001F36C7">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........2</w:t>
      </w:r>
      <w:ins w:id="173" w:author="Archimboldi Garcia" w:date="2021-05-28T10:12:00Z">
        <w:r w:rsidR="004B223E">
          <w:rPr>
            <w:rFonts w:asciiTheme="majorEastAsia" w:eastAsiaTheme="majorEastAsia" w:hAnsiTheme="majorEastAsia"/>
            <w:bCs/>
            <w:snapToGrid w:val="0"/>
            <w:kern w:val="0"/>
            <w:sz w:val="28"/>
            <w:szCs w:val="28"/>
          </w:rPr>
          <w:t>2</w:t>
        </w:r>
      </w:ins>
      <w:ins w:id="174" w:author="Garcia" w:date="2021-05-14T11:30:00Z">
        <w:del w:id="175" w:author="Archimboldi Garcia" w:date="2021-05-14T21:18:00Z">
          <w:r w:rsidR="007263E0" w:rsidDel="00AE616B">
            <w:rPr>
              <w:rFonts w:asciiTheme="majorEastAsia" w:eastAsiaTheme="majorEastAsia" w:hAnsiTheme="majorEastAsia"/>
              <w:bCs/>
              <w:snapToGrid w:val="0"/>
              <w:kern w:val="0"/>
              <w:sz w:val="28"/>
              <w:szCs w:val="28"/>
            </w:rPr>
            <w:delText>2</w:delText>
          </w:r>
        </w:del>
      </w:ins>
      <w:del w:id="176" w:author="Garcia" w:date="2021-05-14T11:30:00Z">
        <w:r w:rsidR="001F36C7" w:rsidDel="007263E0">
          <w:rPr>
            <w:rFonts w:asciiTheme="majorEastAsia" w:eastAsiaTheme="majorEastAsia" w:hAnsiTheme="majorEastAsia"/>
            <w:bCs/>
            <w:snapToGrid w:val="0"/>
            <w:kern w:val="0"/>
            <w:sz w:val="28"/>
            <w:szCs w:val="28"/>
          </w:rPr>
          <w:delText>1</w:delText>
        </w:r>
      </w:del>
    </w:p>
    <w:p w14:paraId="77A815FB" w14:textId="36D1EDD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2.3通信模块设计</w:t>
      </w:r>
      <w:r w:rsidR="00354181">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77" w:author="Archimboldi Garcia" w:date="2021-05-14T21:18:00Z">
        <w:r w:rsidR="00AE616B">
          <w:rPr>
            <w:rFonts w:asciiTheme="majorEastAsia" w:eastAsiaTheme="majorEastAsia" w:hAnsiTheme="majorEastAsia"/>
            <w:bCs/>
            <w:snapToGrid w:val="0"/>
            <w:kern w:val="0"/>
            <w:sz w:val="28"/>
            <w:szCs w:val="28"/>
          </w:rPr>
          <w:t>4</w:t>
        </w:r>
      </w:ins>
      <w:del w:id="178"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06602A29" w14:textId="45750F1F"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sidR="00354181">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NB-IoT无线通信................................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79" w:author="Archimboldi Garcia" w:date="2021-05-14T21:18:00Z">
        <w:r w:rsidR="00AE616B">
          <w:rPr>
            <w:rFonts w:asciiTheme="majorEastAsia" w:eastAsiaTheme="majorEastAsia" w:hAnsiTheme="majorEastAsia"/>
            <w:bCs/>
            <w:snapToGrid w:val="0"/>
            <w:kern w:val="0"/>
            <w:sz w:val="28"/>
            <w:szCs w:val="28"/>
          </w:rPr>
          <w:t>4</w:t>
        </w:r>
      </w:ins>
      <w:del w:id="180"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1210D100" w14:textId="5C871673"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NB-IoT技术简介................................</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81" w:author="Archimboldi Garcia" w:date="2021-05-14T21:18:00Z">
        <w:r w:rsidR="00AE616B">
          <w:rPr>
            <w:rFonts w:asciiTheme="majorEastAsia" w:eastAsiaTheme="majorEastAsia" w:hAnsiTheme="majorEastAsia"/>
            <w:bCs/>
            <w:snapToGrid w:val="0"/>
            <w:kern w:val="0"/>
            <w:sz w:val="28"/>
            <w:szCs w:val="28"/>
          </w:rPr>
          <w:t>4</w:t>
        </w:r>
      </w:ins>
      <w:del w:id="182" w:author="Archimboldi Garcia" w:date="2021-05-14T21:18:00Z">
        <w:r w:rsidR="00354181" w:rsidDel="00AE616B">
          <w:rPr>
            <w:rFonts w:asciiTheme="majorEastAsia" w:eastAsiaTheme="majorEastAsia" w:hAnsiTheme="majorEastAsia"/>
            <w:bCs/>
            <w:snapToGrid w:val="0"/>
            <w:kern w:val="0"/>
            <w:sz w:val="28"/>
            <w:szCs w:val="28"/>
          </w:rPr>
          <w:delText>3</w:delText>
        </w:r>
      </w:del>
    </w:p>
    <w:p w14:paraId="2A2E9EAE" w14:textId="217FC483" w:rsidR="000450C8" w:rsidRPr="0073414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w:t>
      </w:r>
      <w:r w:rsidR="008E6C2D">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模组驱动电路设计...........................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83" w:author="Archimboldi Garcia" w:date="2021-05-28T10:12:00Z">
        <w:r w:rsidR="004B223E">
          <w:rPr>
            <w:rFonts w:asciiTheme="majorEastAsia" w:eastAsiaTheme="majorEastAsia" w:hAnsiTheme="majorEastAsia"/>
            <w:bCs/>
            <w:snapToGrid w:val="0"/>
            <w:kern w:val="0"/>
            <w:sz w:val="28"/>
            <w:szCs w:val="28"/>
          </w:rPr>
          <w:t>4</w:t>
        </w:r>
      </w:ins>
      <w:ins w:id="184" w:author="Garcia" w:date="2021-05-14T11:30:00Z">
        <w:del w:id="185" w:author="Archimboldi Garcia" w:date="2021-05-14T21:18:00Z">
          <w:r w:rsidR="007263E0" w:rsidDel="00AE616B">
            <w:rPr>
              <w:rFonts w:asciiTheme="majorEastAsia" w:eastAsiaTheme="majorEastAsia" w:hAnsiTheme="majorEastAsia"/>
              <w:bCs/>
              <w:snapToGrid w:val="0"/>
              <w:kern w:val="0"/>
              <w:sz w:val="28"/>
              <w:szCs w:val="28"/>
            </w:rPr>
            <w:delText>4</w:delText>
          </w:r>
        </w:del>
      </w:ins>
      <w:del w:id="186" w:author="Garcia" w:date="2021-05-14T11:30:00Z">
        <w:r w:rsidR="00354181" w:rsidDel="007263E0">
          <w:rPr>
            <w:rFonts w:asciiTheme="majorEastAsia" w:eastAsiaTheme="majorEastAsia" w:hAnsiTheme="majorEastAsia"/>
            <w:bCs/>
            <w:snapToGrid w:val="0"/>
            <w:kern w:val="0"/>
            <w:sz w:val="28"/>
            <w:szCs w:val="28"/>
          </w:rPr>
          <w:delText>3</w:delText>
        </w:r>
      </w:del>
    </w:p>
    <w:p w14:paraId="598A3D18" w14:textId="5B4EEE6E"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 xml:space="preserve">2.3.2 </w:t>
      </w:r>
      <w:r w:rsidR="00354181">
        <w:rPr>
          <w:rFonts w:asciiTheme="majorEastAsia" w:eastAsiaTheme="majorEastAsia" w:hAnsiTheme="majorEastAsia"/>
          <w:bCs/>
          <w:snapToGrid w:val="0"/>
          <w:kern w:val="0"/>
          <w:sz w:val="28"/>
          <w:szCs w:val="28"/>
        </w:rPr>
        <w:t>Modbus</w:t>
      </w:r>
      <w:r>
        <w:rPr>
          <w:rFonts w:asciiTheme="majorEastAsia" w:eastAsiaTheme="majorEastAsia" w:hAnsiTheme="majorEastAsia" w:hint="eastAsia"/>
          <w:bCs/>
          <w:snapToGrid w:val="0"/>
          <w:kern w:val="0"/>
          <w:sz w:val="28"/>
          <w:szCs w:val="28"/>
        </w:rPr>
        <w:t>有线通信................................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87" w:author="Archimboldi Garcia" w:date="2021-05-14T21:18:00Z">
        <w:r w:rsidR="00AE616B">
          <w:rPr>
            <w:rFonts w:asciiTheme="majorEastAsia" w:eastAsiaTheme="majorEastAsia" w:hAnsiTheme="majorEastAsia"/>
            <w:bCs/>
            <w:snapToGrid w:val="0"/>
            <w:kern w:val="0"/>
            <w:sz w:val="28"/>
            <w:szCs w:val="28"/>
          </w:rPr>
          <w:t>6</w:t>
        </w:r>
      </w:ins>
      <w:del w:id="188" w:author="Archimboldi Garcia" w:date="2021-05-14T21:18:00Z">
        <w:r w:rsidR="00354181" w:rsidDel="00AE616B">
          <w:rPr>
            <w:rFonts w:asciiTheme="majorEastAsia" w:eastAsiaTheme="majorEastAsia" w:hAnsiTheme="majorEastAsia"/>
            <w:bCs/>
            <w:snapToGrid w:val="0"/>
            <w:kern w:val="0"/>
            <w:sz w:val="28"/>
            <w:szCs w:val="28"/>
          </w:rPr>
          <w:delText>5</w:delText>
        </w:r>
      </w:del>
    </w:p>
    <w:p w14:paraId="7AA27B28" w14:textId="69CF9333" w:rsidR="00E5574A"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2.4传感器接入电路.................................</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w:t>
      </w:r>
      <w:ins w:id="189" w:author="Archimboldi Garcia" w:date="2021-05-14T21:18:00Z">
        <w:r w:rsidR="00AE616B">
          <w:rPr>
            <w:rFonts w:asciiTheme="majorEastAsia" w:eastAsiaTheme="majorEastAsia" w:hAnsiTheme="majorEastAsia"/>
            <w:bCs/>
            <w:snapToGrid w:val="0"/>
            <w:kern w:val="0"/>
            <w:sz w:val="28"/>
            <w:szCs w:val="28"/>
          </w:rPr>
          <w:t>7</w:t>
        </w:r>
      </w:ins>
      <w:del w:id="190" w:author="Archimboldi Garcia" w:date="2021-05-14T21:18:00Z">
        <w:r w:rsidR="00354181" w:rsidDel="00AE616B">
          <w:rPr>
            <w:rFonts w:asciiTheme="majorEastAsia" w:eastAsiaTheme="majorEastAsia" w:hAnsiTheme="majorEastAsia"/>
            <w:bCs/>
            <w:snapToGrid w:val="0"/>
            <w:kern w:val="0"/>
            <w:sz w:val="28"/>
            <w:szCs w:val="28"/>
          </w:rPr>
          <w:delText>6</w:delText>
        </w:r>
      </w:del>
    </w:p>
    <w:p w14:paraId="5943095C" w14:textId="3BAA0EFB"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工作机制..............................</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191" w:author="Archimboldi Garcia" w:date="2021-05-28T10:13:00Z">
        <w:r w:rsidR="004B223E">
          <w:rPr>
            <w:rFonts w:asciiTheme="majorEastAsia" w:eastAsiaTheme="majorEastAsia" w:hAnsiTheme="majorEastAsia"/>
            <w:bCs/>
            <w:snapToGrid w:val="0"/>
            <w:kern w:val="0"/>
            <w:sz w:val="28"/>
            <w:szCs w:val="28"/>
          </w:rPr>
          <w:t>28</w:t>
        </w:r>
      </w:ins>
      <w:del w:id="192" w:author="Archimboldi Garcia" w:date="2021-05-14T21:18:00Z">
        <w:r w:rsidR="00354181" w:rsidDel="00AE616B">
          <w:rPr>
            <w:rFonts w:asciiTheme="majorEastAsia" w:eastAsiaTheme="majorEastAsia" w:hAnsiTheme="majorEastAsia"/>
            <w:bCs/>
            <w:snapToGrid w:val="0"/>
            <w:kern w:val="0"/>
            <w:sz w:val="28"/>
            <w:szCs w:val="28"/>
          </w:rPr>
          <w:delText>2</w:delText>
        </w:r>
      </w:del>
      <w:ins w:id="193" w:author="Garcia" w:date="2021-05-14T11:31:00Z">
        <w:del w:id="194" w:author="Archimboldi Garcia" w:date="2021-05-14T21:18:00Z">
          <w:r w:rsidR="007263E0" w:rsidDel="00AE616B">
            <w:rPr>
              <w:rFonts w:asciiTheme="majorEastAsia" w:eastAsiaTheme="majorEastAsia" w:hAnsiTheme="majorEastAsia"/>
              <w:bCs/>
              <w:snapToGrid w:val="0"/>
              <w:kern w:val="0"/>
              <w:sz w:val="28"/>
              <w:szCs w:val="28"/>
            </w:rPr>
            <w:delText>9</w:delText>
          </w:r>
        </w:del>
      </w:ins>
      <w:del w:id="195" w:author="Garcia" w:date="2021-05-14T11:31:00Z">
        <w:r w:rsidR="00354181" w:rsidDel="007263E0">
          <w:rPr>
            <w:rFonts w:asciiTheme="majorEastAsia" w:eastAsiaTheme="majorEastAsia" w:hAnsiTheme="majorEastAsia"/>
            <w:bCs/>
            <w:snapToGrid w:val="0"/>
            <w:kern w:val="0"/>
            <w:sz w:val="28"/>
            <w:szCs w:val="28"/>
          </w:rPr>
          <w:delText>7</w:delText>
        </w:r>
      </w:del>
    </w:p>
    <w:p w14:paraId="40D2E683" w14:textId="0ACE5D46"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1</w:t>
      </w:r>
      <w:r>
        <w:rPr>
          <w:rFonts w:asciiTheme="majorEastAsia" w:eastAsiaTheme="majorEastAsia" w:hAnsiTheme="majorEastAsia" w:hint="eastAsia"/>
          <w:bCs/>
          <w:snapToGrid w:val="0"/>
          <w:kern w:val="0"/>
          <w:sz w:val="28"/>
          <w:szCs w:val="28"/>
        </w:rPr>
        <w:t>模拟信号采样.............................</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196" w:author="Archimboldi Garcia" w:date="2021-05-28T10:13:00Z">
        <w:r w:rsidR="004B223E">
          <w:rPr>
            <w:rFonts w:asciiTheme="majorEastAsia" w:eastAsiaTheme="majorEastAsia" w:hAnsiTheme="majorEastAsia"/>
            <w:bCs/>
            <w:snapToGrid w:val="0"/>
            <w:kern w:val="0"/>
            <w:sz w:val="28"/>
            <w:szCs w:val="28"/>
          </w:rPr>
          <w:t>28</w:t>
        </w:r>
      </w:ins>
      <w:del w:id="197" w:author="Archimboldi Garcia" w:date="2021-05-14T21:18:00Z">
        <w:r w:rsidR="00354181" w:rsidDel="00AE616B">
          <w:rPr>
            <w:rFonts w:asciiTheme="majorEastAsia" w:eastAsiaTheme="majorEastAsia" w:hAnsiTheme="majorEastAsia"/>
            <w:bCs/>
            <w:snapToGrid w:val="0"/>
            <w:kern w:val="0"/>
            <w:sz w:val="28"/>
            <w:szCs w:val="28"/>
          </w:rPr>
          <w:delText>2</w:delText>
        </w:r>
      </w:del>
      <w:ins w:id="198" w:author="Garcia" w:date="2021-05-14T11:31:00Z">
        <w:del w:id="199" w:author="Archimboldi Garcia" w:date="2021-05-14T21:18:00Z">
          <w:r w:rsidR="007263E0" w:rsidDel="00AE616B">
            <w:rPr>
              <w:rFonts w:asciiTheme="majorEastAsia" w:eastAsiaTheme="majorEastAsia" w:hAnsiTheme="majorEastAsia"/>
              <w:bCs/>
              <w:snapToGrid w:val="0"/>
              <w:kern w:val="0"/>
              <w:sz w:val="28"/>
              <w:szCs w:val="28"/>
            </w:rPr>
            <w:delText>9</w:delText>
          </w:r>
        </w:del>
      </w:ins>
      <w:del w:id="200" w:author="Garcia" w:date="2021-05-14T11:31:00Z">
        <w:r w:rsidR="00354181" w:rsidDel="007263E0">
          <w:rPr>
            <w:rFonts w:asciiTheme="majorEastAsia" w:eastAsiaTheme="majorEastAsia" w:hAnsiTheme="majorEastAsia"/>
            <w:bCs/>
            <w:snapToGrid w:val="0"/>
            <w:kern w:val="0"/>
            <w:sz w:val="28"/>
            <w:szCs w:val="28"/>
          </w:rPr>
          <w:delText>8</w:delText>
        </w:r>
      </w:del>
    </w:p>
    <w:p w14:paraId="75E20A8D" w14:textId="50E109B0" w:rsidR="0012037E" w:rsidRPr="0073414F"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.2无线通信..................................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w:t>
      </w:r>
      <w:ins w:id="201" w:author="Archimboldi Garcia" w:date="2021-05-28T10:13:00Z">
        <w:r w:rsidR="004B223E">
          <w:rPr>
            <w:rFonts w:asciiTheme="majorEastAsia" w:eastAsiaTheme="majorEastAsia" w:hAnsiTheme="majorEastAsia"/>
            <w:bCs/>
            <w:snapToGrid w:val="0"/>
            <w:kern w:val="0"/>
            <w:sz w:val="28"/>
            <w:szCs w:val="28"/>
          </w:rPr>
          <w:t>29</w:t>
        </w:r>
      </w:ins>
      <w:ins w:id="202" w:author="Garcia" w:date="2021-05-14T11:31:00Z">
        <w:del w:id="203" w:author="Archimboldi Garcia" w:date="2021-05-28T10:13:00Z">
          <w:r w:rsidR="007263E0" w:rsidDel="004B223E">
            <w:rPr>
              <w:rFonts w:asciiTheme="majorEastAsia" w:eastAsiaTheme="majorEastAsia" w:hAnsiTheme="majorEastAsia"/>
              <w:bCs/>
              <w:snapToGrid w:val="0"/>
              <w:kern w:val="0"/>
              <w:sz w:val="28"/>
              <w:szCs w:val="28"/>
            </w:rPr>
            <w:delText>3</w:delText>
          </w:r>
        </w:del>
        <w:del w:id="204" w:author="Archimboldi Garcia" w:date="2021-05-14T21:18:00Z">
          <w:r w:rsidR="007263E0" w:rsidDel="00AE616B">
            <w:rPr>
              <w:rFonts w:asciiTheme="majorEastAsia" w:eastAsiaTheme="majorEastAsia" w:hAnsiTheme="majorEastAsia"/>
              <w:bCs/>
              <w:snapToGrid w:val="0"/>
              <w:kern w:val="0"/>
              <w:sz w:val="28"/>
              <w:szCs w:val="28"/>
            </w:rPr>
            <w:delText>0</w:delText>
          </w:r>
        </w:del>
      </w:ins>
      <w:del w:id="205" w:author="Garcia" w:date="2021-05-14T11:31:00Z">
        <w:r w:rsidR="00354181" w:rsidDel="007263E0">
          <w:rPr>
            <w:rFonts w:asciiTheme="majorEastAsia" w:eastAsiaTheme="majorEastAsia" w:hAnsiTheme="majorEastAsia"/>
            <w:bCs/>
            <w:snapToGrid w:val="0"/>
            <w:kern w:val="0"/>
            <w:sz w:val="28"/>
            <w:szCs w:val="28"/>
          </w:rPr>
          <w:delText>29</w:delText>
        </w:r>
      </w:del>
    </w:p>
    <w:p w14:paraId="11DFFEEA" w14:textId="27B97882" w:rsidR="0012037E" w:rsidRDefault="0012037E" w:rsidP="00E5574A">
      <w:pPr>
        <w:spacing w:line="360" w:lineRule="auto"/>
        <w:rPr>
          <w:ins w:id="206" w:author="Archimboldi Garcia" w:date="2021-05-24T16:25:00Z"/>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Modbus通信</w:t>
      </w:r>
      <w:r w:rsidR="00622984">
        <w:rPr>
          <w:rFonts w:asciiTheme="majorEastAsia" w:eastAsiaTheme="majorEastAsia" w:hAnsiTheme="majorEastAsia" w:hint="eastAsia"/>
          <w:bCs/>
          <w:snapToGrid w:val="0"/>
          <w:kern w:val="0"/>
          <w:sz w:val="28"/>
          <w:szCs w:val="28"/>
        </w:rPr>
        <w:t>算法</w:t>
      </w:r>
      <w:r>
        <w:rPr>
          <w:rFonts w:asciiTheme="majorEastAsia" w:eastAsiaTheme="majorEastAsia" w:hAnsiTheme="majorEastAsia" w:hint="eastAsia"/>
          <w:bCs/>
          <w:snapToGrid w:val="0"/>
          <w:kern w:val="0"/>
          <w:sz w:val="28"/>
          <w:szCs w:val="28"/>
        </w:rPr>
        <w:t xml:space="preserve"> .........................</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............3</w:t>
      </w:r>
      <w:ins w:id="207" w:author="Archimboldi Garcia" w:date="2021-05-28T10:13:00Z">
        <w:r w:rsidR="004B223E">
          <w:rPr>
            <w:rFonts w:asciiTheme="majorEastAsia" w:eastAsiaTheme="majorEastAsia" w:hAnsiTheme="majorEastAsia"/>
            <w:bCs/>
            <w:snapToGrid w:val="0"/>
            <w:kern w:val="0"/>
            <w:sz w:val="28"/>
            <w:szCs w:val="28"/>
          </w:rPr>
          <w:t>1</w:t>
        </w:r>
      </w:ins>
      <w:ins w:id="208" w:author="Garcia" w:date="2021-05-14T11:31:00Z">
        <w:del w:id="209" w:author="Archimboldi Garcia" w:date="2021-05-14T21:18:00Z">
          <w:r w:rsidR="007263E0" w:rsidDel="00AE616B">
            <w:rPr>
              <w:rFonts w:asciiTheme="majorEastAsia" w:eastAsiaTheme="majorEastAsia" w:hAnsiTheme="majorEastAsia"/>
              <w:bCs/>
              <w:snapToGrid w:val="0"/>
              <w:kern w:val="0"/>
              <w:sz w:val="28"/>
              <w:szCs w:val="28"/>
            </w:rPr>
            <w:delText>1</w:delText>
          </w:r>
        </w:del>
      </w:ins>
      <w:del w:id="210" w:author="Garcia" w:date="2021-05-14T11:31:00Z">
        <w:r w:rsidR="00354181" w:rsidDel="007263E0">
          <w:rPr>
            <w:rFonts w:asciiTheme="majorEastAsia" w:eastAsiaTheme="majorEastAsia" w:hAnsiTheme="majorEastAsia"/>
            <w:bCs/>
            <w:snapToGrid w:val="0"/>
            <w:kern w:val="0"/>
            <w:sz w:val="28"/>
            <w:szCs w:val="28"/>
          </w:rPr>
          <w:delText>0</w:delText>
        </w:r>
      </w:del>
    </w:p>
    <w:p w14:paraId="5DCD110E" w14:textId="65AF78DC" w:rsidR="003B4FD5" w:rsidRDefault="003B4FD5" w:rsidP="003B4FD5">
      <w:pPr>
        <w:spacing w:line="360" w:lineRule="auto"/>
        <w:rPr>
          <w:ins w:id="211" w:author="Archimboldi Garcia" w:date="2021-05-24T16:25:00Z"/>
          <w:rFonts w:asciiTheme="majorEastAsia" w:eastAsiaTheme="majorEastAsia" w:hAnsiTheme="majorEastAsia"/>
          <w:bCs/>
          <w:snapToGrid w:val="0"/>
          <w:kern w:val="0"/>
          <w:sz w:val="28"/>
          <w:szCs w:val="28"/>
        </w:rPr>
      </w:pPr>
      <w:ins w:id="212" w:author="Archimboldi Garcia" w:date="2021-05-24T16:25:00Z">
        <w:r>
          <w:rPr>
            <w:rFonts w:asciiTheme="majorEastAsia" w:eastAsiaTheme="majorEastAsia" w:hAnsiTheme="majorEastAsia" w:hint="eastAsia"/>
            <w:bCs/>
            <w:snapToGrid w:val="0"/>
            <w:kern w:val="0"/>
            <w:sz w:val="28"/>
            <w:szCs w:val="28"/>
          </w:rPr>
          <w:t>2</w:t>
        </w:r>
        <w:r w:rsidR="00B03A48">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成品设计...............................</w:t>
        </w:r>
        <w:r>
          <w:rPr>
            <w:rFonts w:asciiTheme="majorEastAsia" w:eastAsiaTheme="majorEastAsia" w:hAnsiTheme="majorEastAsia"/>
            <w:bCs/>
            <w:snapToGrid w:val="0"/>
            <w:kern w:val="0"/>
            <w:sz w:val="28"/>
            <w:szCs w:val="28"/>
          </w:rPr>
          <w:t>.................3</w:t>
        </w:r>
      </w:ins>
      <w:ins w:id="213" w:author="Archimboldi Garcia" w:date="2021-05-28T10:13:00Z">
        <w:r w:rsidR="004B223E">
          <w:rPr>
            <w:rFonts w:asciiTheme="majorEastAsia" w:eastAsiaTheme="majorEastAsia" w:hAnsiTheme="majorEastAsia"/>
            <w:bCs/>
            <w:snapToGrid w:val="0"/>
            <w:kern w:val="0"/>
            <w:sz w:val="28"/>
            <w:szCs w:val="28"/>
          </w:rPr>
          <w:t>2</w:t>
        </w:r>
      </w:ins>
    </w:p>
    <w:p w14:paraId="1825EFE1" w14:textId="64DF2D59" w:rsidR="00B03A48" w:rsidRDefault="00B03A48" w:rsidP="00B03A48">
      <w:pPr>
        <w:spacing w:line="360" w:lineRule="auto"/>
        <w:rPr>
          <w:ins w:id="214" w:author="Archimboldi Garcia" w:date="2021-05-24T16:25:00Z"/>
          <w:rFonts w:asciiTheme="majorEastAsia" w:eastAsiaTheme="majorEastAsia" w:hAnsiTheme="majorEastAsia"/>
          <w:bCs/>
          <w:snapToGrid w:val="0"/>
          <w:kern w:val="0"/>
          <w:sz w:val="28"/>
          <w:szCs w:val="28"/>
        </w:rPr>
      </w:pPr>
      <w:ins w:id="215" w:author="Archimboldi Garcia" w:date="2021-05-24T16:25:00Z">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1</w:t>
        </w:r>
      </w:ins>
      <w:ins w:id="216" w:author="Archimboldi Garcia" w:date="2021-05-24T16:26:00Z">
        <w:r>
          <w:rPr>
            <w:rFonts w:asciiTheme="majorEastAsia" w:eastAsiaTheme="majorEastAsia" w:hAnsiTheme="majorEastAsia" w:hint="eastAsia"/>
            <w:bCs/>
            <w:snapToGrid w:val="0"/>
            <w:kern w:val="0"/>
            <w:sz w:val="28"/>
            <w:szCs w:val="28"/>
          </w:rPr>
          <w:t>印刷电路板设计</w:t>
        </w:r>
      </w:ins>
      <w:ins w:id="217" w:author="Archimboldi Garcia" w:date="2021-05-24T16:25:00Z">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............3</w:t>
        </w:r>
      </w:ins>
      <w:ins w:id="218" w:author="Archimboldi Garcia" w:date="2021-05-28T10:13:00Z">
        <w:r w:rsidR="004B223E">
          <w:rPr>
            <w:rFonts w:asciiTheme="majorEastAsia" w:eastAsiaTheme="majorEastAsia" w:hAnsiTheme="majorEastAsia"/>
            <w:bCs/>
            <w:snapToGrid w:val="0"/>
            <w:kern w:val="0"/>
            <w:sz w:val="28"/>
            <w:szCs w:val="28"/>
          </w:rPr>
          <w:t>2</w:t>
        </w:r>
      </w:ins>
    </w:p>
    <w:p w14:paraId="021E41C0" w14:textId="63213806" w:rsidR="003B4FD5" w:rsidRPr="0012037E" w:rsidRDefault="00B03A48" w:rsidP="00E5574A">
      <w:pPr>
        <w:spacing w:line="360" w:lineRule="auto"/>
        <w:rPr>
          <w:rFonts w:asciiTheme="majorEastAsia" w:eastAsiaTheme="majorEastAsia" w:hAnsiTheme="majorEastAsia"/>
          <w:bCs/>
          <w:snapToGrid w:val="0"/>
          <w:kern w:val="0"/>
          <w:sz w:val="28"/>
          <w:szCs w:val="28"/>
        </w:rPr>
      </w:pPr>
      <w:ins w:id="219" w:author="Archimboldi Garcia" w:date="2021-05-24T16:25:00Z">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6</w:t>
        </w:r>
        <w:r>
          <w:rPr>
            <w:rFonts w:asciiTheme="majorEastAsia" w:eastAsiaTheme="majorEastAsia" w:hAnsiTheme="majorEastAsia" w:hint="eastAsia"/>
            <w:bCs/>
            <w:snapToGrid w:val="0"/>
            <w:kern w:val="0"/>
            <w:sz w:val="28"/>
            <w:szCs w:val="28"/>
          </w:rPr>
          <w:t>.2</w:t>
        </w:r>
      </w:ins>
      <w:ins w:id="220" w:author="Archimboldi Garcia" w:date="2021-05-24T16:26:00Z">
        <w:r>
          <w:rPr>
            <w:rFonts w:asciiTheme="majorEastAsia" w:eastAsiaTheme="majorEastAsia" w:hAnsiTheme="majorEastAsia" w:hint="eastAsia"/>
            <w:bCs/>
            <w:snapToGrid w:val="0"/>
            <w:kern w:val="0"/>
            <w:sz w:val="28"/>
            <w:szCs w:val="28"/>
          </w:rPr>
          <w:t>成品</w:t>
        </w:r>
      </w:ins>
      <w:ins w:id="221" w:author="Archimboldi Garcia" w:date="2021-05-24T17:48:00Z">
        <w:r w:rsidR="0099731C">
          <w:rPr>
            <w:rFonts w:asciiTheme="majorEastAsia" w:eastAsiaTheme="majorEastAsia" w:hAnsiTheme="majorEastAsia" w:hint="eastAsia"/>
            <w:bCs/>
            <w:snapToGrid w:val="0"/>
            <w:kern w:val="0"/>
            <w:sz w:val="28"/>
            <w:szCs w:val="28"/>
          </w:rPr>
          <w:t>实物</w:t>
        </w:r>
      </w:ins>
      <w:ins w:id="222" w:author="Archimboldi Garcia" w:date="2021-05-24T16:26:00Z">
        <w:r>
          <w:rPr>
            <w:rFonts w:asciiTheme="majorEastAsia" w:eastAsiaTheme="majorEastAsia" w:hAnsiTheme="majorEastAsia" w:hint="eastAsia"/>
            <w:bCs/>
            <w:snapToGrid w:val="0"/>
            <w:kern w:val="0"/>
            <w:sz w:val="28"/>
            <w:szCs w:val="28"/>
          </w:rPr>
          <w:t>图</w:t>
        </w:r>
      </w:ins>
      <w:ins w:id="223" w:author="Archimboldi Garcia" w:date="2021-05-24T16:25:00Z">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...........3</w:t>
        </w:r>
      </w:ins>
      <w:ins w:id="224" w:author="Archimboldi Garcia" w:date="2021-05-28T10:13:00Z">
        <w:r w:rsidR="004B223E">
          <w:rPr>
            <w:rFonts w:asciiTheme="majorEastAsia" w:eastAsiaTheme="majorEastAsia" w:hAnsiTheme="majorEastAsia"/>
            <w:bCs/>
            <w:snapToGrid w:val="0"/>
            <w:kern w:val="0"/>
            <w:sz w:val="28"/>
            <w:szCs w:val="28"/>
          </w:rPr>
          <w:t>4</w:t>
        </w:r>
      </w:ins>
    </w:p>
    <w:p w14:paraId="7108C9A7" w14:textId="1E101CF2" w:rsidR="000450C8" w:rsidRDefault="000450C8" w:rsidP="000450C8">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z w:val="28"/>
          <w:szCs w:val="28"/>
        </w:rPr>
        <w:t>3.联接管理系统</w:t>
      </w:r>
      <w:r>
        <w:rPr>
          <w:rFonts w:asciiTheme="majorEastAsia" w:eastAsiaTheme="majorEastAsia" w:hAnsiTheme="majorEastAsia" w:hint="eastAsia"/>
          <w:b/>
          <w:snapToGrid w:val="0"/>
          <w:kern w:val="0"/>
          <w:sz w:val="28"/>
          <w:szCs w:val="28"/>
        </w:rPr>
        <w:t>.............................</w:t>
      </w:r>
      <w:r w:rsidR="00622984">
        <w:rPr>
          <w:rFonts w:asciiTheme="majorEastAsia" w:eastAsiaTheme="majorEastAsia" w:hAnsiTheme="majorEastAsia" w:hint="eastAsia"/>
          <w:b/>
          <w:bCs/>
          <w:snapToGrid w:val="0"/>
          <w:kern w:val="0"/>
          <w:sz w:val="28"/>
          <w:szCs w:val="28"/>
        </w:rPr>
        <w:t>.</w:t>
      </w:r>
      <w:r w:rsidR="00622984">
        <w:rPr>
          <w:rFonts w:asciiTheme="majorEastAsia" w:eastAsiaTheme="majorEastAsia" w:hAnsiTheme="majorEastAsia"/>
          <w:b/>
          <w:bCs/>
          <w:snapToGrid w:val="0"/>
          <w:kern w:val="0"/>
          <w:sz w:val="28"/>
          <w:szCs w:val="28"/>
        </w:rPr>
        <w:t>...............3</w:t>
      </w:r>
      <w:ins w:id="225" w:author="Archimboldi Garcia" w:date="2021-05-28T10:13:00Z">
        <w:r w:rsidR="004B223E">
          <w:rPr>
            <w:rFonts w:asciiTheme="majorEastAsia" w:eastAsiaTheme="majorEastAsia" w:hAnsiTheme="majorEastAsia"/>
            <w:b/>
            <w:bCs/>
            <w:snapToGrid w:val="0"/>
            <w:kern w:val="0"/>
            <w:sz w:val="28"/>
            <w:szCs w:val="28"/>
          </w:rPr>
          <w:t>5</w:t>
        </w:r>
      </w:ins>
      <w:ins w:id="226" w:author="Garcia" w:date="2021-05-14T11:31:00Z">
        <w:del w:id="227" w:author="Archimboldi Garcia" w:date="2021-05-14T21:18:00Z">
          <w:r w:rsidR="007263E0" w:rsidDel="00AE616B">
            <w:rPr>
              <w:rFonts w:asciiTheme="majorEastAsia" w:eastAsiaTheme="majorEastAsia" w:hAnsiTheme="majorEastAsia"/>
              <w:b/>
              <w:bCs/>
              <w:snapToGrid w:val="0"/>
              <w:kern w:val="0"/>
              <w:sz w:val="28"/>
              <w:szCs w:val="28"/>
            </w:rPr>
            <w:delText>3</w:delText>
          </w:r>
        </w:del>
      </w:ins>
      <w:del w:id="228" w:author="Garcia" w:date="2021-05-14T11:31:00Z">
        <w:r w:rsidR="00622984" w:rsidDel="007263E0">
          <w:rPr>
            <w:rFonts w:asciiTheme="majorEastAsia" w:eastAsiaTheme="majorEastAsia" w:hAnsiTheme="majorEastAsia"/>
            <w:b/>
            <w:bCs/>
            <w:snapToGrid w:val="0"/>
            <w:kern w:val="0"/>
            <w:sz w:val="28"/>
            <w:szCs w:val="28"/>
          </w:rPr>
          <w:delText>2</w:delText>
        </w:r>
      </w:del>
    </w:p>
    <w:p w14:paraId="792CFF47" w14:textId="2725FF5E"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3.1全局设计..................................</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.............3</w:t>
      </w:r>
      <w:ins w:id="229" w:author="Archimboldi Garcia" w:date="2021-05-28T10:13:00Z">
        <w:r w:rsidR="004B223E">
          <w:rPr>
            <w:rFonts w:asciiTheme="majorEastAsia" w:eastAsiaTheme="majorEastAsia" w:hAnsiTheme="majorEastAsia"/>
            <w:bCs/>
            <w:snapToGrid w:val="0"/>
            <w:kern w:val="0"/>
            <w:sz w:val="28"/>
            <w:szCs w:val="28"/>
          </w:rPr>
          <w:t>5</w:t>
        </w:r>
      </w:ins>
      <w:ins w:id="230" w:author="Garcia" w:date="2021-05-14T11:31:00Z">
        <w:del w:id="231" w:author="Archimboldi Garcia" w:date="2021-05-14T21:18:00Z">
          <w:r w:rsidR="007263E0" w:rsidDel="00AE616B">
            <w:rPr>
              <w:rFonts w:asciiTheme="majorEastAsia" w:eastAsiaTheme="majorEastAsia" w:hAnsiTheme="majorEastAsia"/>
              <w:bCs/>
              <w:snapToGrid w:val="0"/>
              <w:kern w:val="0"/>
              <w:sz w:val="28"/>
              <w:szCs w:val="28"/>
            </w:rPr>
            <w:delText>3</w:delText>
          </w:r>
        </w:del>
      </w:ins>
      <w:del w:id="232" w:author="Garcia" w:date="2021-05-14T11:31:00Z">
        <w:r w:rsidR="00622984" w:rsidDel="007263E0">
          <w:rPr>
            <w:rFonts w:asciiTheme="majorEastAsia" w:eastAsiaTheme="majorEastAsia" w:hAnsiTheme="majorEastAsia"/>
            <w:bCs/>
            <w:snapToGrid w:val="0"/>
            <w:kern w:val="0"/>
            <w:sz w:val="28"/>
            <w:szCs w:val="28"/>
          </w:rPr>
          <w:delText>2</w:delText>
        </w:r>
      </w:del>
    </w:p>
    <w:p w14:paraId="4E4A517C" w14:textId="7D01176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3.1.1系统工作模式................................</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.........3</w:t>
      </w:r>
      <w:ins w:id="233" w:author="Archimboldi Garcia" w:date="2021-05-28T10:13:00Z">
        <w:r w:rsidR="004B223E">
          <w:rPr>
            <w:rFonts w:asciiTheme="majorEastAsia" w:eastAsiaTheme="majorEastAsia" w:hAnsiTheme="majorEastAsia"/>
            <w:bCs/>
            <w:snapToGrid w:val="0"/>
            <w:kern w:val="0"/>
            <w:sz w:val="28"/>
            <w:szCs w:val="28"/>
          </w:rPr>
          <w:t>5</w:t>
        </w:r>
      </w:ins>
      <w:ins w:id="234" w:author="Garcia" w:date="2021-05-14T11:31:00Z">
        <w:del w:id="235" w:author="Archimboldi Garcia" w:date="2021-05-14T21:18:00Z">
          <w:r w:rsidR="007263E0" w:rsidDel="00AE616B">
            <w:rPr>
              <w:rFonts w:asciiTheme="majorEastAsia" w:eastAsiaTheme="majorEastAsia" w:hAnsiTheme="majorEastAsia"/>
              <w:bCs/>
              <w:snapToGrid w:val="0"/>
              <w:kern w:val="0"/>
              <w:sz w:val="28"/>
              <w:szCs w:val="28"/>
            </w:rPr>
            <w:delText>3</w:delText>
          </w:r>
        </w:del>
      </w:ins>
      <w:del w:id="236" w:author="Garcia" w:date="2021-05-14T11:31:00Z">
        <w:r w:rsidR="00622984" w:rsidDel="007263E0">
          <w:rPr>
            <w:rFonts w:asciiTheme="majorEastAsia" w:eastAsiaTheme="majorEastAsia" w:hAnsiTheme="majorEastAsia"/>
            <w:bCs/>
            <w:snapToGrid w:val="0"/>
            <w:kern w:val="0"/>
            <w:sz w:val="28"/>
            <w:szCs w:val="28"/>
          </w:rPr>
          <w:delText>2</w:delText>
        </w:r>
      </w:del>
    </w:p>
    <w:p w14:paraId="1424E448" w14:textId="6B3386A2"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3.1.2软件组成架构................................</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w:t>
      </w:r>
      <w:ins w:id="237" w:author="Archimboldi Garcia" w:date="2021-05-28T10:14:00Z">
        <w:r w:rsidR="004B223E">
          <w:rPr>
            <w:rFonts w:asciiTheme="majorEastAsia" w:eastAsiaTheme="majorEastAsia" w:hAnsiTheme="majorEastAsia"/>
            <w:bCs/>
            <w:snapToGrid w:val="0"/>
            <w:kern w:val="0"/>
            <w:sz w:val="28"/>
            <w:szCs w:val="28"/>
          </w:rPr>
          <w:t>7</w:t>
        </w:r>
      </w:ins>
      <w:ins w:id="238" w:author="Garcia" w:date="2021-05-14T11:31:00Z">
        <w:del w:id="239" w:author="Archimboldi Garcia" w:date="2021-05-14T21:18:00Z">
          <w:r w:rsidR="007263E0" w:rsidDel="00AE616B">
            <w:rPr>
              <w:rFonts w:asciiTheme="majorEastAsia" w:eastAsiaTheme="majorEastAsia" w:hAnsiTheme="majorEastAsia"/>
              <w:bCs/>
              <w:snapToGrid w:val="0"/>
              <w:kern w:val="0"/>
              <w:sz w:val="28"/>
              <w:szCs w:val="28"/>
            </w:rPr>
            <w:delText>5</w:delText>
          </w:r>
        </w:del>
      </w:ins>
      <w:del w:id="240" w:author="Garcia" w:date="2021-05-14T11:31:00Z">
        <w:r w:rsidR="00ED4CCC" w:rsidDel="007263E0">
          <w:rPr>
            <w:rFonts w:asciiTheme="majorEastAsia" w:eastAsiaTheme="majorEastAsia" w:hAnsiTheme="majorEastAsia"/>
            <w:bCs/>
            <w:snapToGrid w:val="0"/>
            <w:kern w:val="0"/>
            <w:sz w:val="28"/>
            <w:szCs w:val="28"/>
          </w:rPr>
          <w:delText>4</w:delText>
        </w:r>
      </w:del>
    </w:p>
    <w:p w14:paraId="665656A6" w14:textId="2C8C2E2E"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3.1.3开发平台与</w:t>
      </w:r>
      <w:r w:rsidR="0012037E">
        <w:rPr>
          <w:rFonts w:asciiTheme="majorEastAsia" w:eastAsiaTheme="majorEastAsia" w:hAnsiTheme="majorEastAsia" w:hint="eastAsia"/>
          <w:bCs/>
          <w:snapToGrid w:val="0"/>
          <w:kern w:val="0"/>
          <w:sz w:val="28"/>
          <w:szCs w:val="28"/>
        </w:rPr>
        <w:t>工具</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w:t>
      </w:r>
      <w:ins w:id="241" w:author="Archimboldi Garcia" w:date="2021-05-28T10:14:00Z">
        <w:r w:rsidR="004B223E">
          <w:rPr>
            <w:rFonts w:asciiTheme="majorEastAsia" w:eastAsiaTheme="majorEastAsia" w:hAnsiTheme="majorEastAsia"/>
            <w:bCs/>
            <w:snapToGrid w:val="0"/>
            <w:kern w:val="0"/>
            <w:sz w:val="28"/>
            <w:szCs w:val="28"/>
          </w:rPr>
          <w:t>8</w:t>
        </w:r>
      </w:ins>
      <w:ins w:id="242" w:author="Garcia" w:date="2021-05-14T11:32:00Z">
        <w:del w:id="243" w:author="Archimboldi Garcia" w:date="2021-05-14T21:18:00Z">
          <w:r w:rsidR="007263E0" w:rsidDel="00AE616B">
            <w:rPr>
              <w:rFonts w:asciiTheme="majorEastAsia" w:eastAsiaTheme="majorEastAsia" w:hAnsiTheme="majorEastAsia"/>
              <w:bCs/>
              <w:snapToGrid w:val="0"/>
              <w:kern w:val="0"/>
              <w:sz w:val="28"/>
              <w:szCs w:val="28"/>
            </w:rPr>
            <w:delText>6</w:delText>
          </w:r>
        </w:del>
      </w:ins>
      <w:del w:id="244" w:author="Garcia" w:date="2021-05-14T11:32:00Z">
        <w:r w:rsidR="00ED4CCC" w:rsidDel="007263E0">
          <w:rPr>
            <w:rFonts w:asciiTheme="majorEastAsia" w:eastAsiaTheme="majorEastAsia" w:hAnsiTheme="majorEastAsia"/>
            <w:bCs/>
            <w:snapToGrid w:val="0"/>
            <w:kern w:val="0"/>
            <w:sz w:val="28"/>
            <w:szCs w:val="28"/>
          </w:rPr>
          <w:delText>5</w:delText>
        </w:r>
      </w:del>
    </w:p>
    <w:p w14:paraId="19471CDC" w14:textId="287CC2EC"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3.2</w:t>
      </w:r>
      <w:r w:rsidR="00E147FE">
        <w:rPr>
          <w:rFonts w:asciiTheme="majorEastAsia" w:eastAsiaTheme="majorEastAsia" w:hAnsiTheme="majorEastAsia" w:hint="eastAsia"/>
          <w:snapToGrid w:val="0"/>
          <w:kern w:val="0"/>
          <w:sz w:val="28"/>
          <w:szCs w:val="28"/>
        </w:rPr>
        <w:t>数据转储机制</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w:t>
      </w:r>
      <w:ins w:id="245" w:author="Archimboldi Garcia" w:date="2021-05-28T10:14:00Z">
        <w:r w:rsidR="004B223E">
          <w:rPr>
            <w:rFonts w:asciiTheme="majorEastAsia" w:eastAsiaTheme="majorEastAsia" w:hAnsiTheme="majorEastAsia"/>
            <w:bCs/>
            <w:snapToGrid w:val="0"/>
            <w:kern w:val="0"/>
            <w:sz w:val="28"/>
            <w:szCs w:val="28"/>
          </w:rPr>
          <w:t>9</w:t>
        </w:r>
      </w:ins>
      <w:ins w:id="246" w:author="Garcia" w:date="2021-05-14T11:32:00Z">
        <w:del w:id="247" w:author="Archimboldi Garcia" w:date="2021-05-14T21:18:00Z">
          <w:r w:rsidR="007263E0" w:rsidDel="00AE616B">
            <w:rPr>
              <w:rFonts w:asciiTheme="majorEastAsia" w:eastAsiaTheme="majorEastAsia" w:hAnsiTheme="majorEastAsia"/>
              <w:bCs/>
              <w:snapToGrid w:val="0"/>
              <w:kern w:val="0"/>
              <w:sz w:val="28"/>
              <w:szCs w:val="28"/>
            </w:rPr>
            <w:delText>7</w:delText>
          </w:r>
        </w:del>
      </w:ins>
      <w:del w:id="248" w:author="Garcia" w:date="2021-05-14T11:32:00Z">
        <w:r w:rsidR="00ED4CCC" w:rsidDel="007263E0">
          <w:rPr>
            <w:rFonts w:asciiTheme="majorEastAsia" w:eastAsiaTheme="majorEastAsia" w:hAnsiTheme="majorEastAsia"/>
            <w:bCs/>
            <w:snapToGrid w:val="0"/>
            <w:kern w:val="0"/>
            <w:sz w:val="28"/>
            <w:szCs w:val="28"/>
          </w:rPr>
          <w:delText>6</w:delText>
        </w:r>
      </w:del>
    </w:p>
    <w:p w14:paraId="582AF5BE" w14:textId="46DF877F"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3.2.1</w:t>
      </w:r>
      <w:r w:rsidR="00E147FE">
        <w:rPr>
          <w:rFonts w:asciiTheme="majorEastAsia" w:eastAsiaTheme="majorEastAsia" w:hAnsiTheme="majorEastAsia" w:hint="eastAsia"/>
          <w:bCs/>
          <w:snapToGrid w:val="0"/>
          <w:kern w:val="0"/>
          <w:sz w:val="28"/>
          <w:szCs w:val="28"/>
        </w:rPr>
        <w:t>设备接入原理</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w:t>
      </w:r>
      <w:ins w:id="249" w:author="Archimboldi Garcia" w:date="2021-05-28T10:14:00Z">
        <w:r w:rsidR="004B223E">
          <w:rPr>
            <w:rFonts w:asciiTheme="majorEastAsia" w:eastAsiaTheme="majorEastAsia" w:hAnsiTheme="majorEastAsia"/>
            <w:bCs/>
            <w:snapToGrid w:val="0"/>
            <w:kern w:val="0"/>
            <w:sz w:val="28"/>
            <w:szCs w:val="28"/>
          </w:rPr>
          <w:t>9</w:t>
        </w:r>
      </w:ins>
      <w:ins w:id="250" w:author="Garcia" w:date="2021-05-14T11:32:00Z">
        <w:del w:id="251" w:author="Archimboldi Garcia" w:date="2021-05-14T21:18:00Z">
          <w:r w:rsidR="007263E0" w:rsidDel="00AE616B">
            <w:rPr>
              <w:rFonts w:asciiTheme="majorEastAsia" w:eastAsiaTheme="majorEastAsia" w:hAnsiTheme="majorEastAsia"/>
              <w:bCs/>
              <w:snapToGrid w:val="0"/>
              <w:kern w:val="0"/>
              <w:sz w:val="28"/>
              <w:szCs w:val="28"/>
            </w:rPr>
            <w:delText>7</w:delText>
          </w:r>
        </w:del>
      </w:ins>
      <w:del w:id="252" w:author="Garcia" w:date="2021-05-14T11:32:00Z">
        <w:r w:rsidR="00ED4CCC" w:rsidDel="007263E0">
          <w:rPr>
            <w:rFonts w:asciiTheme="majorEastAsia" w:eastAsiaTheme="majorEastAsia" w:hAnsiTheme="majorEastAsia"/>
            <w:bCs/>
            <w:snapToGrid w:val="0"/>
            <w:kern w:val="0"/>
            <w:sz w:val="28"/>
            <w:szCs w:val="28"/>
          </w:rPr>
          <w:delText>6</w:delText>
        </w:r>
      </w:del>
    </w:p>
    <w:p w14:paraId="58FD7FAD" w14:textId="69FC2BA6"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3.2.2</w:t>
      </w:r>
      <w:r w:rsidR="00E147FE">
        <w:rPr>
          <w:rFonts w:asciiTheme="majorEastAsia" w:eastAsiaTheme="majorEastAsia" w:hAnsiTheme="majorEastAsia" w:hint="eastAsia"/>
          <w:bCs/>
          <w:snapToGrid w:val="0"/>
          <w:kern w:val="0"/>
          <w:sz w:val="28"/>
          <w:szCs w:val="28"/>
        </w:rPr>
        <w:t>数据储存</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53" w:author="Archimboldi Garcia" w:date="2021-05-28T10:14:00Z">
        <w:r w:rsidR="004B223E">
          <w:rPr>
            <w:rFonts w:asciiTheme="majorEastAsia" w:eastAsiaTheme="majorEastAsia" w:hAnsiTheme="majorEastAsia"/>
            <w:bCs/>
            <w:snapToGrid w:val="0"/>
            <w:kern w:val="0"/>
            <w:sz w:val="28"/>
            <w:szCs w:val="28"/>
          </w:rPr>
          <w:t>40</w:t>
        </w:r>
      </w:ins>
      <w:del w:id="254" w:author="Archimboldi Garcia" w:date="2021-05-28T10:14:00Z">
        <w:r w:rsidR="00ED4CCC" w:rsidDel="004B223E">
          <w:rPr>
            <w:rFonts w:asciiTheme="majorEastAsia" w:eastAsiaTheme="majorEastAsia" w:hAnsiTheme="majorEastAsia"/>
            <w:bCs/>
            <w:snapToGrid w:val="0"/>
            <w:kern w:val="0"/>
            <w:sz w:val="28"/>
            <w:szCs w:val="28"/>
          </w:rPr>
          <w:delText>3</w:delText>
        </w:r>
      </w:del>
      <w:ins w:id="255" w:author="Garcia" w:date="2021-05-14T11:32:00Z">
        <w:del w:id="256" w:author="Archimboldi Garcia" w:date="2021-05-14T21:18:00Z">
          <w:r w:rsidR="007263E0" w:rsidDel="00AE616B">
            <w:rPr>
              <w:rFonts w:asciiTheme="majorEastAsia" w:eastAsiaTheme="majorEastAsia" w:hAnsiTheme="majorEastAsia"/>
              <w:bCs/>
              <w:snapToGrid w:val="0"/>
              <w:kern w:val="0"/>
              <w:sz w:val="28"/>
              <w:szCs w:val="28"/>
            </w:rPr>
            <w:delText>8</w:delText>
          </w:r>
        </w:del>
      </w:ins>
      <w:del w:id="257" w:author="Garcia" w:date="2021-05-14T11:32:00Z">
        <w:r w:rsidR="00ED4CCC" w:rsidDel="007263E0">
          <w:rPr>
            <w:rFonts w:asciiTheme="majorEastAsia" w:eastAsiaTheme="majorEastAsia" w:hAnsiTheme="majorEastAsia"/>
            <w:bCs/>
            <w:snapToGrid w:val="0"/>
            <w:kern w:val="0"/>
            <w:sz w:val="28"/>
            <w:szCs w:val="28"/>
          </w:rPr>
          <w:delText>7</w:delText>
        </w:r>
      </w:del>
    </w:p>
    <w:p w14:paraId="62B3FEA4" w14:textId="0C448DE8" w:rsidR="000450C8" w:rsidRDefault="000450C8" w:rsidP="000450C8">
      <w:pPr>
        <w:spacing w:line="360" w:lineRule="auto"/>
        <w:rPr>
          <w:rFonts w:asciiTheme="majorEastAsia" w:eastAsiaTheme="majorEastAsia" w:hAnsiTheme="majorEastAsia"/>
          <w:b/>
          <w:bCs/>
          <w:snapToGrid w:val="0"/>
          <w:kern w:val="0"/>
          <w:sz w:val="28"/>
          <w:szCs w:val="28"/>
        </w:rPr>
      </w:pPr>
      <w:r>
        <w:rPr>
          <w:rFonts w:asciiTheme="majorEastAsia" w:eastAsiaTheme="majorEastAsia" w:hAnsiTheme="majorEastAsia" w:hint="eastAsia"/>
          <w:b/>
          <w:sz w:val="28"/>
          <w:szCs w:val="28"/>
        </w:rPr>
        <w:t>4.客户端应用软件</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bCs/>
          <w:snapToGrid w:val="0"/>
          <w:kern w:val="0"/>
          <w:sz w:val="28"/>
          <w:szCs w:val="28"/>
        </w:rPr>
        <w:t>.</w:t>
      </w:r>
      <w:r w:rsidR="00ED4CCC">
        <w:rPr>
          <w:rFonts w:asciiTheme="majorEastAsia" w:eastAsiaTheme="majorEastAsia" w:hAnsiTheme="majorEastAsia"/>
          <w:b/>
          <w:bCs/>
          <w:snapToGrid w:val="0"/>
          <w:kern w:val="0"/>
          <w:sz w:val="28"/>
          <w:szCs w:val="28"/>
        </w:rPr>
        <w:t>.............</w:t>
      </w:r>
      <w:ins w:id="258" w:author="Archimboldi Garcia" w:date="2021-05-14T21:18:00Z">
        <w:r w:rsidR="00AE616B">
          <w:rPr>
            <w:rFonts w:asciiTheme="majorEastAsia" w:eastAsiaTheme="majorEastAsia" w:hAnsiTheme="majorEastAsia"/>
            <w:b/>
            <w:bCs/>
            <w:snapToGrid w:val="0"/>
            <w:kern w:val="0"/>
            <w:sz w:val="28"/>
            <w:szCs w:val="28"/>
          </w:rPr>
          <w:t>4</w:t>
        </w:r>
      </w:ins>
      <w:ins w:id="259" w:author="Archimboldi Garcia" w:date="2021-05-28T10:14:00Z">
        <w:r w:rsidR="004B223E">
          <w:rPr>
            <w:rFonts w:asciiTheme="majorEastAsia" w:eastAsiaTheme="majorEastAsia" w:hAnsiTheme="majorEastAsia"/>
            <w:b/>
            <w:bCs/>
            <w:snapToGrid w:val="0"/>
            <w:kern w:val="0"/>
            <w:sz w:val="28"/>
            <w:szCs w:val="28"/>
          </w:rPr>
          <w:t>1</w:t>
        </w:r>
      </w:ins>
      <w:del w:id="260" w:author="Archimboldi Garcia" w:date="2021-05-14T21:18:00Z">
        <w:r w:rsidR="00ED4CCC" w:rsidDel="00AE616B">
          <w:rPr>
            <w:rFonts w:asciiTheme="majorEastAsia" w:eastAsiaTheme="majorEastAsia" w:hAnsiTheme="majorEastAsia"/>
            <w:b/>
            <w:bCs/>
            <w:snapToGrid w:val="0"/>
            <w:kern w:val="0"/>
            <w:sz w:val="28"/>
            <w:szCs w:val="28"/>
          </w:rPr>
          <w:delText>3</w:delText>
        </w:r>
      </w:del>
      <w:ins w:id="261" w:author="Garcia" w:date="2021-05-14T11:32:00Z">
        <w:del w:id="262" w:author="Archimboldi Garcia" w:date="2021-05-14T21:18:00Z">
          <w:r w:rsidR="007263E0" w:rsidDel="00AE616B">
            <w:rPr>
              <w:rFonts w:asciiTheme="majorEastAsia" w:eastAsiaTheme="majorEastAsia" w:hAnsiTheme="majorEastAsia"/>
              <w:b/>
              <w:bCs/>
              <w:snapToGrid w:val="0"/>
              <w:kern w:val="0"/>
              <w:sz w:val="28"/>
              <w:szCs w:val="28"/>
            </w:rPr>
            <w:delText>9</w:delText>
          </w:r>
        </w:del>
      </w:ins>
      <w:del w:id="263" w:author="Garcia" w:date="2021-05-14T11:32:00Z">
        <w:r w:rsidR="00ED4CCC" w:rsidDel="007263E0">
          <w:rPr>
            <w:rFonts w:asciiTheme="majorEastAsia" w:eastAsiaTheme="majorEastAsia" w:hAnsiTheme="majorEastAsia"/>
            <w:b/>
            <w:bCs/>
            <w:snapToGrid w:val="0"/>
            <w:kern w:val="0"/>
            <w:sz w:val="28"/>
            <w:szCs w:val="28"/>
          </w:rPr>
          <w:delText>8</w:delText>
        </w:r>
      </w:del>
    </w:p>
    <w:p w14:paraId="2E3CBA16" w14:textId="77799A18"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4.1全局设计..................................</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64" w:author="Archimboldi Garcia" w:date="2021-05-14T21:18:00Z">
        <w:r w:rsidR="00AE616B">
          <w:rPr>
            <w:rFonts w:asciiTheme="majorEastAsia" w:eastAsiaTheme="majorEastAsia" w:hAnsiTheme="majorEastAsia"/>
            <w:bCs/>
            <w:snapToGrid w:val="0"/>
            <w:kern w:val="0"/>
            <w:sz w:val="28"/>
            <w:szCs w:val="28"/>
          </w:rPr>
          <w:t>4</w:t>
        </w:r>
      </w:ins>
      <w:ins w:id="265" w:author="Archimboldi Garcia" w:date="2021-05-28T10:14:00Z">
        <w:r w:rsidR="004B223E">
          <w:rPr>
            <w:rFonts w:asciiTheme="majorEastAsia" w:eastAsiaTheme="majorEastAsia" w:hAnsiTheme="majorEastAsia"/>
            <w:bCs/>
            <w:snapToGrid w:val="0"/>
            <w:kern w:val="0"/>
            <w:sz w:val="28"/>
            <w:szCs w:val="28"/>
          </w:rPr>
          <w:t>1</w:t>
        </w:r>
      </w:ins>
      <w:del w:id="266" w:author="Archimboldi Garcia" w:date="2021-05-14T21:18:00Z">
        <w:r w:rsidR="00ED4CCC" w:rsidDel="00AE616B">
          <w:rPr>
            <w:rFonts w:asciiTheme="majorEastAsia" w:eastAsiaTheme="majorEastAsia" w:hAnsiTheme="majorEastAsia"/>
            <w:bCs/>
            <w:snapToGrid w:val="0"/>
            <w:kern w:val="0"/>
            <w:sz w:val="28"/>
            <w:szCs w:val="28"/>
          </w:rPr>
          <w:delText>3</w:delText>
        </w:r>
      </w:del>
      <w:ins w:id="267" w:author="Garcia" w:date="2021-05-14T11:32:00Z">
        <w:del w:id="268" w:author="Archimboldi Garcia" w:date="2021-05-14T21:18:00Z">
          <w:r w:rsidR="007263E0" w:rsidDel="00AE616B">
            <w:rPr>
              <w:rFonts w:asciiTheme="majorEastAsia" w:eastAsiaTheme="majorEastAsia" w:hAnsiTheme="majorEastAsia"/>
              <w:bCs/>
              <w:snapToGrid w:val="0"/>
              <w:kern w:val="0"/>
              <w:sz w:val="28"/>
              <w:szCs w:val="28"/>
            </w:rPr>
            <w:delText>9</w:delText>
          </w:r>
        </w:del>
      </w:ins>
      <w:del w:id="269" w:author="Garcia" w:date="2021-05-14T11:32:00Z">
        <w:r w:rsidR="00ED4CCC" w:rsidDel="007263E0">
          <w:rPr>
            <w:rFonts w:asciiTheme="majorEastAsia" w:eastAsiaTheme="majorEastAsia" w:hAnsiTheme="majorEastAsia"/>
            <w:bCs/>
            <w:snapToGrid w:val="0"/>
            <w:kern w:val="0"/>
            <w:sz w:val="28"/>
            <w:szCs w:val="28"/>
          </w:rPr>
          <w:delText>8</w:delText>
        </w:r>
      </w:del>
    </w:p>
    <w:p w14:paraId="6ABBB608" w14:textId="618BD623"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4.1.1系统工作模式.....</w:t>
      </w:r>
      <w:r w:rsidR="00ED4CCC">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70" w:author="Archimboldi Garcia" w:date="2021-05-14T21:18:00Z">
        <w:r w:rsidR="00AE616B">
          <w:rPr>
            <w:rFonts w:asciiTheme="majorEastAsia" w:eastAsiaTheme="majorEastAsia" w:hAnsiTheme="majorEastAsia"/>
            <w:bCs/>
            <w:snapToGrid w:val="0"/>
            <w:kern w:val="0"/>
            <w:sz w:val="28"/>
            <w:szCs w:val="28"/>
          </w:rPr>
          <w:t>4</w:t>
        </w:r>
      </w:ins>
      <w:ins w:id="271" w:author="Archimboldi Garcia" w:date="2021-05-28T10:14:00Z">
        <w:r w:rsidR="004B223E">
          <w:rPr>
            <w:rFonts w:asciiTheme="majorEastAsia" w:eastAsiaTheme="majorEastAsia" w:hAnsiTheme="majorEastAsia"/>
            <w:bCs/>
            <w:snapToGrid w:val="0"/>
            <w:kern w:val="0"/>
            <w:sz w:val="28"/>
            <w:szCs w:val="28"/>
          </w:rPr>
          <w:t>1</w:t>
        </w:r>
      </w:ins>
      <w:del w:id="272" w:author="Archimboldi Garcia" w:date="2021-05-14T21:18:00Z">
        <w:r w:rsidR="00ED4CCC" w:rsidDel="00AE616B">
          <w:rPr>
            <w:rFonts w:asciiTheme="majorEastAsia" w:eastAsiaTheme="majorEastAsia" w:hAnsiTheme="majorEastAsia"/>
            <w:bCs/>
            <w:snapToGrid w:val="0"/>
            <w:kern w:val="0"/>
            <w:sz w:val="28"/>
            <w:szCs w:val="28"/>
          </w:rPr>
          <w:delText>3</w:delText>
        </w:r>
      </w:del>
      <w:ins w:id="273" w:author="Garcia" w:date="2021-05-14T11:32:00Z">
        <w:del w:id="274" w:author="Archimboldi Garcia" w:date="2021-05-14T21:18:00Z">
          <w:r w:rsidR="007263E0" w:rsidDel="00AE616B">
            <w:rPr>
              <w:rFonts w:asciiTheme="majorEastAsia" w:eastAsiaTheme="majorEastAsia" w:hAnsiTheme="majorEastAsia"/>
              <w:bCs/>
              <w:snapToGrid w:val="0"/>
              <w:kern w:val="0"/>
              <w:sz w:val="28"/>
              <w:szCs w:val="28"/>
            </w:rPr>
            <w:delText>9</w:delText>
          </w:r>
        </w:del>
      </w:ins>
      <w:del w:id="275" w:author="Garcia" w:date="2021-05-14T11:32:00Z">
        <w:r w:rsidR="00ED4CCC" w:rsidDel="007263E0">
          <w:rPr>
            <w:rFonts w:asciiTheme="majorEastAsia" w:eastAsiaTheme="majorEastAsia" w:hAnsiTheme="majorEastAsia"/>
            <w:bCs/>
            <w:snapToGrid w:val="0"/>
            <w:kern w:val="0"/>
            <w:sz w:val="28"/>
            <w:szCs w:val="28"/>
          </w:rPr>
          <w:delText>8</w:delText>
        </w:r>
      </w:del>
    </w:p>
    <w:p w14:paraId="3E433B28" w14:textId="1E4474CE"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4.1.2软件架构</w:t>
      </w:r>
      <w:r w:rsidR="00E147FE">
        <w:rPr>
          <w:rFonts w:asciiTheme="majorEastAsia" w:eastAsiaTheme="majorEastAsia" w:hAnsiTheme="majorEastAsia" w:hint="eastAsia"/>
          <w:bCs/>
          <w:snapToGrid w:val="0"/>
          <w:kern w:val="0"/>
          <w:sz w:val="28"/>
          <w:szCs w:val="28"/>
        </w:rPr>
        <w:t>和运行逻辑</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76" w:author="Archimboldi Garcia" w:date="2021-05-14T21:18:00Z">
        <w:r w:rsidR="00AE616B">
          <w:rPr>
            <w:rFonts w:asciiTheme="majorEastAsia" w:eastAsiaTheme="majorEastAsia" w:hAnsiTheme="majorEastAsia"/>
            <w:bCs/>
            <w:snapToGrid w:val="0"/>
            <w:kern w:val="0"/>
            <w:sz w:val="28"/>
            <w:szCs w:val="28"/>
          </w:rPr>
          <w:t>4</w:t>
        </w:r>
      </w:ins>
      <w:ins w:id="277" w:author="Archimboldi Garcia" w:date="2021-05-28T10:14:00Z">
        <w:r w:rsidR="004B223E">
          <w:rPr>
            <w:rFonts w:asciiTheme="majorEastAsia" w:eastAsiaTheme="majorEastAsia" w:hAnsiTheme="majorEastAsia"/>
            <w:bCs/>
            <w:snapToGrid w:val="0"/>
            <w:kern w:val="0"/>
            <w:sz w:val="28"/>
            <w:szCs w:val="28"/>
          </w:rPr>
          <w:t>1</w:t>
        </w:r>
      </w:ins>
      <w:del w:id="278" w:author="Archimboldi Garcia" w:date="2021-05-14T21:18:00Z">
        <w:r w:rsidR="00ED4CCC" w:rsidDel="00AE616B">
          <w:rPr>
            <w:rFonts w:asciiTheme="majorEastAsia" w:eastAsiaTheme="majorEastAsia" w:hAnsiTheme="majorEastAsia"/>
            <w:bCs/>
            <w:snapToGrid w:val="0"/>
            <w:kern w:val="0"/>
            <w:sz w:val="28"/>
            <w:szCs w:val="28"/>
          </w:rPr>
          <w:delText>3</w:delText>
        </w:r>
      </w:del>
      <w:ins w:id="279" w:author="Garcia" w:date="2021-05-14T11:32:00Z">
        <w:del w:id="280" w:author="Archimboldi Garcia" w:date="2021-05-14T21:18:00Z">
          <w:r w:rsidR="007263E0" w:rsidDel="00AE616B">
            <w:rPr>
              <w:rFonts w:asciiTheme="majorEastAsia" w:eastAsiaTheme="majorEastAsia" w:hAnsiTheme="majorEastAsia"/>
              <w:bCs/>
              <w:snapToGrid w:val="0"/>
              <w:kern w:val="0"/>
              <w:sz w:val="28"/>
              <w:szCs w:val="28"/>
            </w:rPr>
            <w:delText>9</w:delText>
          </w:r>
        </w:del>
      </w:ins>
      <w:del w:id="281" w:author="Garcia" w:date="2021-05-14T11:32:00Z">
        <w:r w:rsidR="00ED4CCC" w:rsidDel="007263E0">
          <w:rPr>
            <w:rFonts w:asciiTheme="majorEastAsia" w:eastAsiaTheme="majorEastAsia" w:hAnsiTheme="majorEastAsia"/>
            <w:bCs/>
            <w:snapToGrid w:val="0"/>
            <w:kern w:val="0"/>
            <w:sz w:val="28"/>
            <w:szCs w:val="28"/>
          </w:rPr>
          <w:delText>8</w:delText>
        </w:r>
      </w:del>
    </w:p>
    <w:p w14:paraId="344136BD" w14:textId="4AAE503A"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4.1.3开发平台与框架...........................</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82" w:author="Garcia" w:date="2021-05-14T11:32:00Z">
        <w:r w:rsidR="007263E0">
          <w:rPr>
            <w:rFonts w:asciiTheme="majorEastAsia" w:eastAsiaTheme="majorEastAsia" w:hAnsiTheme="majorEastAsia"/>
            <w:bCs/>
            <w:snapToGrid w:val="0"/>
            <w:kern w:val="0"/>
            <w:sz w:val="28"/>
            <w:szCs w:val="28"/>
          </w:rPr>
          <w:t>4</w:t>
        </w:r>
      </w:ins>
      <w:ins w:id="283" w:author="Archimboldi Garcia" w:date="2021-05-28T10:14:00Z">
        <w:r w:rsidR="004B223E">
          <w:rPr>
            <w:rFonts w:asciiTheme="majorEastAsia" w:eastAsiaTheme="majorEastAsia" w:hAnsiTheme="majorEastAsia"/>
            <w:bCs/>
            <w:snapToGrid w:val="0"/>
            <w:kern w:val="0"/>
            <w:sz w:val="28"/>
            <w:szCs w:val="28"/>
          </w:rPr>
          <w:t>2</w:t>
        </w:r>
      </w:ins>
      <w:ins w:id="284" w:author="Garcia" w:date="2021-05-14T11:32:00Z">
        <w:del w:id="285" w:author="Archimboldi Garcia" w:date="2021-05-14T21:18:00Z">
          <w:r w:rsidR="007263E0" w:rsidDel="00AE616B">
            <w:rPr>
              <w:rFonts w:asciiTheme="majorEastAsia" w:eastAsiaTheme="majorEastAsia" w:hAnsiTheme="majorEastAsia"/>
              <w:bCs/>
              <w:snapToGrid w:val="0"/>
              <w:kern w:val="0"/>
              <w:sz w:val="28"/>
              <w:szCs w:val="28"/>
            </w:rPr>
            <w:delText>0</w:delText>
          </w:r>
        </w:del>
      </w:ins>
      <w:del w:id="286" w:author="Garcia" w:date="2021-05-14T11:32:00Z">
        <w:r w:rsidR="00ED4CCC" w:rsidDel="007263E0">
          <w:rPr>
            <w:rFonts w:asciiTheme="majorEastAsia" w:eastAsiaTheme="majorEastAsia" w:hAnsiTheme="majorEastAsia"/>
            <w:bCs/>
            <w:snapToGrid w:val="0"/>
            <w:kern w:val="0"/>
            <w:sz w:val="28"/>
            <w:szCs w:val="28"/>
          </w:rPr>
          <w:delText>39</w:delText>
        </w:r>
      </w:del>
    </w:p>
    <w:p w14:paraId="44DDB5E5" w14:textId="27C7D5B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4.2应用</w:t>
      </w:r>
      <w:r w:rsidR="00E147FE">
        <w:rPr>
          <w:rFonts w:asciiTheme="majorEastAsia" w:eastAsiaTheme="majorEastAsia" w:hAnsiTheme="majorEastAsia" w:hint="eastAsia"/>
          <w:snapToGrid w:val="0"/>
          <w:kern w:val="0"/>
          <w:sz w:val="28"/>
          <w:szCs w:val="28"/>
        </w:rPr>
        <w:t>功能设计</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287" w:author="Garcia" w:date="2021-05-14T11:32:00Z">
        <w:r w:rsidR="007263E0">
          <w:rPr>
            <w:rFonts w:asciiTheme="majorEastAsia" w:eastAsiaTheme="majorEastAsia" w:hAnsiTheme="majorEastAsia"/>
            <w:bCs/>
            <w:snapToGrid w:val="0"/>
            <w:kern w:val="0"/>
            <w:sz w:val="28"/>
            <w:szCs w:val="28"/>
          </w:rPr>
          <w:t>4</w:t>
        </w:r>
      </w:ins>
      <w:ins w:id="288" w:author="Archimboldi Garcia" w:date="2021-05-28T10:14:00Z">
        <w:r w:rsidR="004B223E">
          <w:rPr>
            <w:rFonts w:asciiTheme="majorEastAsia" w:eastAsiaTheme="majorEastAsia" w:hAnsiTheme="majorEastAsia"/>
            <w:bCs/>
            <w:snapToGrid w:val="0"/>
            <w:kern w:val="0"/>
            <w:sz w:val="28"/>
            <w:szCs w:val="28"/>
          </w:rPr>
          <w:t>2</w:t>
        </w:r>
      </w:ins>
      <w:ins w:id="289" w:author="Garcia" w:date="2021-05-14T11:32:00Z">
        <w:del w:id="290" w:author="Archimboldi Garcia" w:date="2021-05-14T21:18:00Z">
          <w:r w:rsidR="007263E0" w:rsidDel="00AE616B">
            <w:rPr>
              <w:rFonts w:asciiTheme="majorEastAsia" w:eastAsiaTheme="majorEastAsia" w:hAnsiTheme="majorEastAsia"/>
              <w:bCs/>
              <w:snapToGrid w:val="0"/>
              <w:kern w:val="0"/>
              <w:sz w:val="28"/>
              <w:szCs w:val="28"/>
            </w:rPr>
            <w:delText>0</w:delText>
          </w:r>
        </w:del>
      </w:ins>
      <w:del w:id="291" w:author="Garcia" w:date="2021-05-14T11:32:00Z">
        <w:r w:rsidR="00ED4CCC" w:rsidDel="007263E0">
          <w:rPr>
            <w:rFonts w:asciiTheme="majorEastAsia" w:eastAsiaTheme="majorEastAsia" w:hAnsiTheme="majorEastAsia"/>
            <w:bCs/>
            <w:snapToGrid w:val="0"/>
            <w:kern w:val="0"/>
            <w:sz w:val="28"/>
            <w:szCs w:val="28"/>
          </w:rPr>
          <w:delText>39</w:delText>
        </w:r>
      </w:del>
    </w:p>
    <w:p w14:paraId="0897E5BD" w14:textId="7AAB6E9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4.2.1</w:t>
      </w:r>
      <w:r w:rsidR="00E147FE">
        <w:rPr>
          <w:rFonts w:asciiTheme="majorEastAsia" w:eastAsiaTheme="majorEastAsia" w:hAnsiTheme="majorEastAsia" w:hint="eastAsia"/>
          <w:bCs/>
          <w:snapToGrid w:val="0"/>
          <w:kern w:val="0"/>
          <w:sz w:val="28"/>
          <w:szCs w:val="28"/>
        </w:rPr>
        <w:t>设备监控功能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292" w:author="Archimboldi Garcia" w:date="2021-05-28T10:14:00Z">
        <w:r w:rsidR="004B223E">
          <w:rPr>
            <w:rFonts w:asciiTheme="majorEastAsia" w:eastAsiaTheme="majorEastAsia" w:hAnsiTheme="majorEastAsia"/>
            <w:bCs/>
            <w:snapToGrid w:val="0"/>
            <w:kern w:val="0"/>
            <w:sz w:val="28"/>
            <w:szCs w:val="28"/>
          </w:rPr>
          <w:t>4</w:t>
        </w:r>
      </w:ins>
      <w:ins w:id="293" w:author="Garcia" w:date="2021-05-14T11:32:00Z">
        <w:del w:id="294" w:author="Archimboldi Garcia" w:date="2021-05-14T21:18:00Z">
          <w:r w:rsidR="007263E0" w:rsidDel="00AE616B">
            <w:rPr>
              <w:rFonts w:asciiTheme="majorEastAsia" w:eastAsiaTheme="majorEastAsia" w:hAnsiTheme="majorEastAsia"/>
              <w:bCs/>
              <w:snapToGrid w:val="0"/>
              <w:kern w:val="0"/>
              <w:sz w:val="28"/>
              <w:szCs w:val="28"/>
            </w:rPr>
            <w:delText>2</w:delText>
          </w:r>
        </w:del>
      </w:ins>
      <w:del w:id="295" w:author="Garcia" w:date="2021-05-14T11:32:00Z">
        <w:r w:rsidR="00ED4CCC" w:rsidDel="007263E0">
          <w:rPr>
            <w:rFonts w:asciiTheme="majorEastAsia" w:eastAsiaTheme="majorEastAsia" w:hAnsiTheme="majorEastAsia"/>
            <w:bCs/>
            <w:snapToGrid w:val="0"/>
            <w:kern w:val="0"/>
            <w:sz w:val="28"/>
            <w:szCs w:val="28"/>
          </w:rPr>
          <w:delText>1</w:delText>
        </w:r>
      </w:del>
    </w:p>
    <w:p w14:paraId="46554B71" w14:textId="7F421CAE"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4.2.2</w:t>
      </w:r>
      <w:r w:rsidR="00E147FE">
        <w:rPr>
          <w:rFonts w:asciiTheme="majorEastAsia" w:eastAsiaTheme="majorEastAsia" w:hAnsiTheme="majorEastAsia" w:hint="eastAsia"/>
          <w:bCs/>
          <w:snapToGrid w:val="0"/>
          <w:kern w:val="0"/>
          <w:sz w:val="28"/>
          <w:szCs w:val="28"/>
        </w:rPr>
        <w:t>分析记录查看功能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296" w:author="Archimboldi Garcia" w:date="2021-05-28T10:15:00Z">
        <w:r w:rsidR="004B223E">
          <w:rPr>
            <w:rFonts w:asciiTheme="majorEastAsia" w:eastAsiaTheme="majorEastAsia" w:hAnsiTheme="majorEastAsia"/>
            <w:bCs/>
            <w:snapToGrid w:val="0"/>
            <w:kern w:val="0"/>
            <w:sz w:val="28"/>
            <w:szCs w:val="28"/>
          </w:rPr>
          <w:t>4</w:t>
        </w:r>
      </w:ins>
      <w:ins w:id="297" w:author="Garcia" w:date="2021-05-14T11:33:00Z">
        <w:del w:id="298" w:author="Archimboldi Garcia" w:date="2021-05-14T21:18:00Z">
          <w:r w:rsidR="007263E0" w:rsidDel="00AE616B">
            <w:rPr>
              <w:rFonts w:asciiTheme="majorEastAsia" w:eastAsiaTheme="majorEastAsia" w:hAnsiTheme="majorEastAsia"/>
              <w:bCs/>
              <w:snapToGrid w:val="0"/>
              <w:kern w:val="0"/>
              <w:sz w:val="28"/>
              <w:szCs w:val="28"/>
            </w:rPr>
            <w:delText>2</w:delText>
          </w:r>
        </w:del>
      </w:ins>
      <w:del w:id="299" w:author="Garcia" w:date="2021-05-14T11:33:00Z">
        <w:r w:rsidR="00ED4CCC" w:rsidDel="007263E0">
          <w:rPr>
            <w:rFonts w:asciiTheme="majorEastAsia" w:eastAsiaTheme="majorEastAsia" w:hAnsiTheme="majorEastAsia"/>
            <w:bCs/>
            <w:snapToGrid w:val="0"/>
            <w:kern w:val="0"/>
            <w:sz w:val="28"/>
            <w:szCs w:val="28"/>
          </w:rPr>
          <w:delText>1</w:delText>
        </w:r>
      </w:del>
    </w:p>
    <w:p w14:paraId="513C0857" w14:textId="62A0781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4.3</w:t>
      </w:r>
      <w:r w:rsidR="00E147FE">
        <w:rPr>
          <w:rFonts w:asciiTheme="majorEastAsia" w:eastAsiaTheme="majorEastAsia" w:hAnsiTheme="majorEastAsia" w:hint="eastAsia"/>
          <w:snapToGrid w:val="0"/>
          <w:kern w:val="0"/>
          <w:sz w:val="28"/>
          <w:szCs w:val="28"/>
        </w:rPr>
        <w:t>应用实现方案</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300" w:author="Archimboldi Garcia" w:date="2021-05-28T10:15:00Z">
        <w:r w:rsidR="004B223E">
          <w:rPr>
            <w:rFonts w:asciiTheme="majorEastAsia" w:eastAsiaTheme="majorEastAsia" w:hAnsiTheme="majorEastAsia"/>
            <w:bCs/>
            <w:snapToGrid w:val="0"/>
            <w:kern w:val="0"/>
            <w:sz w:val="28"/>
            <w:szCs w:val="28"/>
          </w:rPr>
          <w:t>6</w:t>
        </w:r>
      </w:ins>
      <w:ins w:id="301" w:author="Garcia" w:date="2021-05-14T11:33:00Z">
        <w:del w:id="302" w:author="Archimboldi Garcia" w:date="2021-05-14T21:18:00Z">
          <w:r w:rsidR="007263E0" w:rsidDel="00AE616B">
            <w:rPr>
              <w:rFonts w:asciiTheme="majorEastAsia" w:eastAsiaTheme="majorEastAsia" w:hAnsiTheme="majorEastAsia"/>
              <w:bCs/>
              <w:snapToGrid w:val="0"/>
              <w:kern w:val="0"/>
              <w:sz w:val="28"/>
              <w:szCs w:val="28"/>
            </w:rPr>
            <w:delText>4</w:delText>
          </w:r>
        </w:del>
      </w:ins>
      <w:del w:id="303" w:author="Garcia" w:date="2021-05-14T11:33:00Z">
        <w:r w:rsidR="00ED4CCC" w:rsidDel="007263E0">
          <w:rPr>
            <w:rFonts w:asciiTheme="majorEastAsia" w:eastAsiaTheme="majorEastAsia" w:hAnsiTheme="majorEastAsia"/>
            <w:bCs/>
            <w:snapToGrid w:val="0"/>
            <w:kern w:val="0"/>
            <w:sz w:val="28"/>
            <w:szCs w:val="28"/>
          </w:rPr>
          <w:delText>2</w:delText>
        </w:r>
      </w:del>
    </w:p>
    <w:p w14:paraId="0718C6BA" w14:textId="44A01740"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4.3.1基于</w:t>
      </w:r>
      <w:r w:rsidR="00E147FE">
        <w:rPr>
          <w:rFonts w:asciiTheme="majorEastAsia" w:eastAsiaTheme="majorEastAsia" w:hAnsiTheme="majorEastAsia" w:hint="eastAsia"/>
          <w:bCs/>
          <w:snapToGrid w:val="0"/>
          <w:kern w:val="0"/>
          <w:sz w:val="28"/>
          <w:szCs w:val="28"/>
        </w:rPr>
        <w:t>node</w:t>
      </w:r>
      <w:r w:rsidR="00E147FE">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E</w:t>
      </w:r>
      <w:r>
        <w:rPr>
          <w:rFonts w:asciiTheme="majorEastAsia" w:eastAsiaTheme="majorEastAsia" w:hAnsiTheme="majorEastAsia"/>
          <w:bCs/>
          <w:snapToGrid w:val="0"/>
          <w:kern w:val="0"/>
          <w:sz w:val="28"/>
          <w:szCs w:val="28"/>
        </w:rPr>
        <w:t>xpress</w:t>
      </w:r>
      <w:r>
        <w:rPr>
          <w:rFonts w:asciiTheme="majorEastAsia" w:eastAsiaTheme="majorEastAsia" w:hAnsiTheme="majorEastAsia" w:hint="eastAsia"/>
          <w:bCs/>
          <w:snapToGrid w:val="0"/>
          <w:kern w:val="0"/>
          <w:sz w:val="28"/>
          <w:szCs w:val="28"/>
        </w:rPr>
        <w:t>的</w:t>
      </w:r>
      <w:r w:rsidR="00E147FE">
        <w:rPr>
          <w:rFonts w:asciiTheme="majorEastAsia" w:eastAsiaTheme="majorEastAsia" w:hAnsiTheme="majorEastAsia" w:hint="eastAsia"/>
          <w:bCs/>
          <w:snapToGrid w:val="0"/>
          <w:kern w:val="0"/>
          <w:sz w:val="28"/>
          <w:szCs w:val="28"/>
        </w:rPr>
        <w:t>网站开发</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304" w:author="Archimboldi Garcia" w:date="2021-05-28T10:15:00Z">
        <w:r w:rsidR="004B223E">
          <w:rPr>
            <w:rFonts w:asciiTheme="majorEastAsia" w:eastAsiaTheme="majorEastAsia" w:hAnsiTheme="majorEastAsia"/>
            <w:bCs/>
            <w:snapToGrid w:val="0"/>
            <w:kern w:val="0"/>
            <w:sz w:val="28"/>
            <w:szCs w:val="28"/>
          </w:rPr>
          <w:t>6</w:t>
        </w:r>
      </w:ins>
      <w:ins w:id="305" w:author="Garcia" w:date="2021-05-14T11:33:00Z">
        <w:del w:id="306" w:author="Archimboldi Garcia" w:date="2021-05-14T21:18:00Z">
          <w:r w:rsidR="007263E0" w:rsidDel="00AE616B">
            <w:rPr>
              <w:rFonts w:asciiTheme="majorEastAsia" w:eastAsiaTheme="majorEastAsia" w:hAnsiTheme="majorEastAsia"/>
              <w:bCs/>
              <w:snapToGrid w:val="0"/>
              <w:kern w:val="0"/>
              <w:sz w:val="28"/>
              <w:szCs w:val="28"/>
            </w:rPr>
            <w:delText>4</w:delText>
          </w:r>
        </w:del>
      </w:ins>
      <w:del w:id="307" w:author="Garcia" w:date="2021-05-14T11:33:00Z">
        <w:r w:rsidR="00ED4CCC" w:rsidDel="007263E0">
          <w:rPr>
            <w:rFonts w:asciiTheme="majorEastAsia" w:eastAsiaTheme="majorEastAsia" w:hAnsiTheme="majorEastAsia"/>
            <w:bCs/>
            <w:snapToGrid w:val="0"/>
            <w:kern w:val="0"/>
            <w:sz w:val="28"/>
            <w:szCs w:val="28"/>
          </w:rPr>
          <w:delText>2</w:delText>
        </w:r>
      </w:del>
    </w:p>
    <w:p w14:paraId="5C8C8E3B" w14:textId="043FADCC"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4.3.2</w:t>
      </w:r>
      <w:r w:rsidR="00E147FE">
        <w:rPr>
          <w:rFonts w:asciiTheme="majorEastAsia" w:eastAsiaTheme="majorEastAsia" w:hAnsiTheme="majorEastAsia" w:hint="eastAsia"/>
          <w:bCs/>
          <w:snapToGrid w:val="0"/>
          <w:kern w:val="0"/>
          <w:sz w:val="28"/>
          <w:szCs w:val="28"/>
        </w:rPr>
        <w:t>程序架构</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308" w:author="Archimboldi Garcia" w:date="2021-05-28T10:15:00Z">
        <w:r w:rsidR="004B223E">
          <w:rPr>
            <w:rFonts w:asciiTheme="majorEastAsia" w:eastAsiaTheme="majorEastAsia" w:hAnsiTheme="majorEastAsia"/>
            <w:bCs/>
            <w:snapToGrid w:val="0"/>
            <w:kern w:val="0"/>
            <w:sz w:val="28"/>
            <w:szCs w:val="28"/>
          </w:rPr>
          <w:t>7</w:t>
        </w:r>
      </w:ins>
      <w:ins w:id="309" w:author="Garcia" w:date="2021-05-14T11:33:00Z">
        <w:del w:id="310" w:author="Archimboldi Garcia" w:date="2021-05-14T21:18:00Z">
          <w:r w:rsidR="007263E0" w:rsidDel="00AE616B">
            <w:rPr>
              <w:rFonts w:asciiTheme="majorEastAsia" w:eastAsiaTheme="majorEastAsia" w:hAnsiTheme="majorEastAsia"/>
              <w:bCs/>
              <w:snapToGrid w:val="0"/>
              <w:kern w:val="0"/>
              <w:sz w:val="28"/>
              <w:szCs w:val="28"/>
            </w:rPr>
            <w:delText>5</w:delText>
          </w:r>
        </w:del>
      </w:ins>
      <w:del w:id="311" w:author="Garcia" w:date="2021-05-14T11:33:00Z">
        <w:r w:rsidR="00ED4CCC" w:rsidDel="007263E0">
          <w:rPr>
            <w:rFonts w:asciiTheme="majorEastAsia" w:eastAsiaTheme="majorEastAsia" w:hAnsiTheme="majorEastAsia"/>
            <w:bCs/>
            <w:snapToGrid w:val="0"/>
            <w:kern w:val="0"/>
            <w:sz w:val="28"/>
            <w:szCs w:val="28"/>
          </w:rPr>
          <w:delText>3</w:delText>
        </w:r>
      </w:del>
    </w:p>
    <w:p w14:paraId="17396446" w14:textId="50E85CA4"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3.3</w:t>
      </w:r>
      <w:r w:rsidR="00E147FE">
        <w:rPr>
          <w:rFonts w:asciiTheme="majorEastAsia" w:eastAsiaTheme="majorEastAsia" w:hAnsiTheme="majorEastAsia" w:hint="eastAsia"/>
          <w:snapToGrid w:val="0"/>
          <w:kern w:val="0"/>
          <w:sz w:val="28"/>
          <w:szCs w:val="28"/>
        </w:rPr>
        <w:t>后端程序工作模式</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w:t>
      </w:r>
      <w:ins w:id="312" w:author="Archimboldi Garcia" w:date="2021-05-28T10:15:00Z">
        <w:r w:rsidR="004B223E">
          <w:rPr>
            <w:rFonts w:asciiTheme="majorEastAsia" w:eastAsiaTheme="majorEastAsia" w:hAnsiTheme="majorEastAsia"/>
            <w:bCs/>
            <w:snapToGrid w:val="0"/>
            <w:kern w:val="0"/>
            <w:sz w:val="28"/>
            <w:szCs w:val="28"/>
          </w:rPr>
          <w:t>8</w:t>
        </w:r>
      </w:ins>
      <w:ins w:id="313" w:author="Garcia" w:date="2021-05-14T11:33:00Z">
        <w:del w:id="314" w:author="Archimboldi Garcia" w:date="2021-05-14T21:18:00Z">
          <w:r w:rsidR="007263E0" w:rsidDel="00AE616B">
            <w:rPr>
              <w:rFonts w:asciiTheme="majorEastAsia" w:eastAsiaTheme="majorEastAsia" w:hAnsiTheme="majorEastAsia"/>
              <w:bCs/>
              <w:snapToGrid w:val="0"/>
              <w:kern w:val="0"/>
              <w:sz w:val="28"/>
              <w:szCs w:val="28"/>
            </w:rPr>
            <w:delText>6</w:delText>
          </w:r>
        </w:del>
      </w:ins>
      <w:del w:id="315" w:author="Garcia" w:date="2021-05-14T11:33:00Z">
        <w:r w:rsidR="00ED4CCC" w:rsidDel="007263E0">
          <w:rPr>
            <w:rFonts w:asciiTheme="majorEastAsia" w:eastAsiaTheme="majorEastAsia" w:hAnsiTheme="majorEastAsia"/>
            <w:bCs/>
            <w:snapToGrid w:val="0"/>
            <w:kern w:val="0"/>
            <w:sz w:val="28"/>
            <w:szCs w:val="28"/>
          </w:rPr>
          <w:delText>4</w:delText>
        </w:r>
      </w:del>
    </w:p>
    <w:p w14:paraId="0FC8880E" w14:textId="3A76A41B"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w:t>
      </w:r>
      <w:r w:rsidR="00E147FE">
        <w:rPr>
          <w:rFonts w:asciiTheme="majorEastAsia" w:eastAsiaTheme="majorEastAsia" w:hAnsiTheme="majorEastAsia" w:hint="eastAsia"/>
          <w:snapToGrid w:val="0"/>
          <w:kern w:val="0"/>
          <w:sz w:val="28"/>
          <w:szCs w:val="28"/>
        </w:rPr>
        <w:t>.</w:t>
      </w:r>
      <w:r w:rsidR="00E147FE">
        <w:rPr>
          <w:rFonts w:asciiTheme="majorEastAsia" w:eastAsiaTheme="majorEastAsia" w:hAnsiTheme="majorEastAsia"/>
          <w:snapToGrid w:val="0"/>
          <w:kern w:val="0"/>
          <w:sz w:val="28"/>
          <w:szCs w:val="28"/>
        </w:rPr>
        <w:t>4</w:t>
      </w:r>
      <w:r w:rsidR="00E147FE">
        <w:rPr>
          <w:rFonts w:asciiTheme="majorEastAsia" w:eastAsiaTheme="majorEastAsia" w:hAnsiTheme="majorEastAsia" w:hint="eastAsia"/>
          <w:snapToGrid w:val="0"/>
          <w:kern w:val="0"/>
          <w:sz w:val="28"/>
          <w:szCs w:val="28"/>
        </w:rPr>
        <w:t>基于Bootstrap</w:t>
      </w:r>
      <w:r w:rsidR="00E147FE">
        <w:rPr>
          <w:rFonts w:asciiTheme="majorEastAsia" w:eastAsiaTheme="majorEastAsia" w:hAnsiTheme="majorEastAsia"/>
          <w:snapToGrid w:val="0"/>
          <w:kern w:val="0"/>
          <w:sz w:val="28"/>
          <w:szCs w:val="28"/>
        </w:rPr>
        <w:t>/Echarts</w:t>
      </w:r>
      <w:r w:rsidR="00E147FE">
        <w:rPr>
          <w:rFonts w:asciiTheme="majorEastAsia" w:eastAsiaTheme="majorEastAsia" w:hAnsiTheme="majorEastAsia" w:hint="eastAsia"/>
          <w:snapToGrid w:val="0"/>
          <w:kern w:val="0"/>
          <w:sz w:val="28"/>
          <w:szCs w:val="28"/>
        </w:rPr>
        <w:t>的前端开发</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snapToGrid w:val="0"/>
          <w:kern w:val="0"/>
          <w:sz w:val="28"/>
          <w:szCs w:val="28"/>
        </w:rPr>
        <w:t>.4</w:t>
      </w:r>
      <w:ins w:id="316" w:author="Archimboldi Garcia" w:date="2021-05-28T10:15:00Z">
        <w:r w:rsidR="004B223E">
          <w:rPr>
            <w:rFonts w:asciiTheme="majorEastAsia" w:eastAsiaTheme="majorEastAsia" w:hAnsiTheme="majorEastAsia"/>
            <w:snapToGrid w:val="0"/>
            <w:kern w:val="0"/>
            <w:sz w:val="28"/>
            <w:szCs w:val="28"/>
          </w:rPr>
          <w:t>9</w:t>
        </w:r>
      </w:ins>
      <w:ins w:id="317" w:author="Garcia" w:date="2021-05-14T11:33:00Z">
        <w:del w:id="318" w:author="Archimboldi Garcia" w:date="2021-05-14T21:18:00Z">
          <w:r w:rsidR="007263E0" w:rsidDel="00AE616B">
            <w:rPr>
              <w:rFonts w:asciiTheme="majorEastAsia" w:eastAsiaTheme="majorEastAsia" w:hAnsiTheme="majorEastAsia"/>
              <w:snapToGrid w:val="0"/>
              <w:kern w:val="0"/>
              <w:sz w:val="28"/>
              <w:szCs w:val="28"/>
            </w:rPr>
            <w:delText>7</w:delText>
          </w:r>
        </w:del>
      </w:ins>
      <w:del w:id="319" w:author="Garcia" w:date="2021-05-14T11:33:00Z">
        <w:r w:rsidR="00ED4CCC" w:rsidDel="007263E0">
          <w:rPr>
            <w:rFonts w:asciiTheme="majorEastAsia" w:eastAsiaTheme="majorEastAsia" w:hAnsiTheme="majorEastAsia"/>
            <w:snapToGrid w:val="0"/>
            <w:kern w:val="0"/>
            <w:sz w:val="28"/>
            <w:szCs w:val="28"/>
          </w:rPr>
          <w:delText>6</w:delText>
        </w:r>
      </w:del>
    </w:p>
    <w:p w14:paraId="0533D3BA" w14:textId="26D6826D" w:rsidR="00E147FE" w:rsidRDefault="00E147FE" w:rsidP="000450C8">
      <w:pPr>
        <w:spacing w:line="360" w:lineRule="auto"/>
        <w:rPr>
          <w:rFonts w:asciiTheme="majorEastAsia" w:eastAsiaTheme="majorEastAsia" w:hAnsiTheme="majorEastAsia"/>
          <w:snapToGrid w:val="0"/>
          <w:kern w:val="0"/>
          <w:sz w:val="28"/>
          <w:szCs w:val="28"/>
        </w:rPr>
      </w:pPr>
      <w:r>
        <w:rPr>
          <w:rFonts w:asciiTheme="majorEastAsia" w:eastAsiaTheme="majorEastAsia" w:hAnsiTheme="majorEastAsia" w:hint="eastAsia"/>
          <w:snapToGrid w:val="0"/>
          <w:kern w:val="0"/>
          <w:sz w:val="28"/>
          <w:szCs w:val="28"/>
        </w:rPr>
        <w:t>4.</w:t>
      </w:r>
      <w:r>
        <w:rPr>
          <w:rFonts w:asciiTheme="majorEastAsia" w:eastAsiaTheme="majorEastAsia" w:hAnsiTheme="majorEastAsia"/>
          <w:snapToGrid w:val="0"/>
          <w:kern w:val="0"/>
          <w:sz w:val="28"/>
          <w:szCs w:val="28"/>
        </w:rPr>
        <w:t>3</w:t>
      </w:r>
      <w:r>
        <w:rPr>
          <w:rFonts w:asciiTheme="majorEastAsia" w:eastAsiaTheme="majorEastAsia" w:hAnsiTheme="majorEastAsia" w:hint="eastAsia"/>
          <w:snapToGrid w:val="0"/>
          <w:kern w:val="0"/>
          <w:sz w:val="28"/>
          <w:szCs w:val="28"/>
        </w:rPr>
        <w:t>.</w:t>
      </w:r>
      <w:r>
        <w:rPr>
          <w:rFonts w:asciiTheme="majorEastAsia" w:eastAsiaTheme="majorEastAsia" w:hAnsiTheme="majorEastAsia"/>
          <w:snapToGrid w:val="0"/>
          <w:kern w:val="0"/>
          <w:sz w:val="28"/>
          <w:szCs w:val="28"/>
        </w:rPr>
        <w:t>5</w:t>
      </w:r>
      <w:r>
        <w:rPr>
          <w:rFonts w:asciiTheme="majorEastAsia" w:eastAsiaTheme="majorEastAsia" w:hAnsiTheme="majorEastAsia" w:hint="eastAsia"/>
          <w:snapToGrid w:val="0"/>
          <w:kern w:val="0"/>
          <w:sz w:val="28"/>
          <w:szCs w:val="28"/>
        </w:rPr>
        <w:t>前端程序工作模式..................................</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20" w:author="Archimboldi Garcia" w:date="2021-05-28T10:15:00Z">
        <w:r w:rsidR="004B223E">
          <w:rPr>
            <w:rFonts w:asciiTheme="majorEastAsia" w:eastAsiaTheme="majorEastAsia" w:hAnsiTheme="majorEastAsia"/>
            <w:bCs/>
            <w:snapToGrid w:val="0"/>
            <w:kern w:val="0"/>
            <w:sz w:val="28"/>
            <w:szCs w:val="28"/>
          </w:rPr>
          <w:t>50</w:t>
        </w:r>
      </w:ins>
      <w:del w:id="321" w:author="Archimboldi Garcia" w:date="2021-05-28T10:15:00Z">
        <w:r w:rsidR="00ED4CCC" w:rsidDel="004B223E">
          <w:rPr>
            <w:rFonts w:asciiTheme="majorEastAsia" w:eastAsiaTheme="majorEastAsia" w:hAnsiTheme="majorEastAsia"/>
            <w:bCs/>
            <w:snapToGrid w:val="0"/>
            <w:kern w:val="0"/>
            <w:sz w:val="28"/>
            <w:szCs w:val="28"/>
          </w:rPr>
          <w:delText>4</w:delText>
        </w:r>
      </w:del>
      <w:ins w:id="322" w:author="Garcia" w:date="2021-05-14T11:34:00Z">
        <w:del w:id="323" w:author="Archimboldi Garcia" w:date="2021-05-14T21:18:00Z">
          <w:r w:rsidR="007263E0" w:rsidDel="00AE616B">
            <w:rPr>
              <w:rFonts w:asciiTheme="majorEastAsia" w:eastAsiaTheme="majorEastAsia" w:hAnsiTheme="majorEastAsia"/>
              <w:bCs/>
              <w:snapToGrid w:val="0"/>
              <w:kern w:val="0"/>
              <w:sz w:val="28"/>
              <w:szCs w:val="28"/>
            </w:rPr>
            <w:delText>8</w:delText>
          </w:r>
        </w:del>
      </w:ins>
      <w:del w:id="324" w:author="Garcia" w:date="2021-05-14T11:34:00Z">
        <w:r w:rsidR="00ED4CCC" w:rsidDel="007263E0">
          <w:rPr>
            <w:rFonts w:asciiTheme="majorEastAsia" w:eastAsiaTheme="majorEastAsia" w:hAnsiTheme="majorEastAsia"/>
            <w:bCs/>
            <w:snapToGrid w:val="0"/>
            <w:kern w:val="0"/>
            <w:sz w:val="28"/>
            <w:szCs w:val="28"/>
          </w:rPr>
          <w:delText>7</w:delText>
        </w:r>
      </w:del>
    </w:p>
    <w:p w14:paraId="736B899B" w14:textId="66D27DC1" w:rsidR="00DE6C2D" w:rsidRDefault="00E147FE" w:rsidP="00DE6C2D">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bCs/>
          <w:snapToGrid w:val="0"/>
          <w:kern w:val="0"/>
          <w:sz w:val="28"/>
          <w:szCs w:val="28"/>
        </w:rPr>
        <w:t>4</w:t>
      </w:r>
      <w:r w:rsidR="00DE6C2D">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代码维护与功能拓展</w:t>
      </w:r>
      <w:r w:rsidR="00DE6C2D">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w:t>
      </w:r>
      <w:ins w:id="325" w:author="Archimboldi Garcia" w:date="2021-05-28T10:15:00Z">
        <w:r w:rsidR="004B223E">
          <w:rPr>
            <w:rFonts w:asciiTheme="majorEastAsia" w:eastAsiaTheme="majorEastAsia" w:hAnsiTheme="majorEastAsia"/>
            <w:bCs/>
            <w:snapToGrid w:val="0"/>
            <w:kern w:val="0"/>
            <w:sz w:val="28"/>
            <w:szCs w:val="28"/>
          </w:rPr>
          <w:t>51</w:t>
        </w:r>
      </w:ins>
      <w:del w:id="326" w:author="Archimboldi Garcia" w:date="2021-05-14T21:17:00Z">
        <w:r w:rsidR="00ED4CCC" w:rsidDel="00AE616B">
          <w:rPr>
            <w:rFonts w:asciiTheme="majorEastAsia" w:eastAsiaTheme="majorEastAsia" w:hAnsiTheme="majorEastAsia"/>
            <w:bCs/>
            <w:snapToGrid w:val="0"/>
            <w:kern w:val="0"/>
            <w:sz w:val="28"/>
            <w:szCs w:val="28"/>
          </w:rPr>
          <w:delText>4</w:delText>
        </w:r>
      </w:del>
      <w:ins w:id="327" w:author="Garcia" w:date="2021-05-14T11:34:00Z">
        <w:del w:id="328" w:author="Archimboldi Garcia" w:date="2021-05-14T21:17:00Z">
          <w:r w:rsidR="007263E0" w:rsidDel="00AE616B">
            <w:rPr>
              <w:rFonts w:asciiTheme="majorEastAsia" w:eastAsiaTheme="majorEastAsia" w:hAnsiTheme="majorEastAsia"/>
              <w:bCs/>
              <w:snapToGrid w:val="0"/>
              <w:kern w:val="0"/>
              <w:sz w:val="28"/>
              <w:szCs w:val="28"/>
            </w:rPr>
            <w:delText>9</w:delText>
          </w:r>
        </w:del>
      </w:ins>
      <w:del w:id="329" w:author="Garcia" w:date="2021-05-14T11:34:00Z">
        <w:r w:rsidR="00ED4CCC" w:rsidDel="007263E0">
          <w:rPr>
            <w:rFonts w:asciiTheme="majorEastAsia" w:eastAsiaTheme="majorEastAsia" w:hAnsiTheme="majorEastAsia"/>
            <w:bCs/>
            <w:snapToGrid w:val="0"/>
            <w:kern w:val="0"/>
            <w:sz w:val="28"/>
            <w:szCs w:val="28"/>
          </w:rPr>
          <w:delText>8</w:delText>
        </w:r>
      </w:del>
    </w:p>
    <w:p w14:paraId="40E9BE3B" w14:textId="12AD26DB" w:rsidR="00DE6C2D" w:rsidRDefault="007263E0" w:rsidP="0036494D">
      <w:pPr>
        <w:spacing w:line="360" w:lineRule="auto"/>
        <w:rPr>
          <w:ins w:id="330" w:author="Garcia" w:date="2021-05-14T11:35:00Z"/>
          <w:rFonts w:asciiTheme="majorEastAsia" w:eastAsiaTheme="majorEastAsia" w:hAnsiTheme="majorEastAsia"/>
          <w:b/>
          <w:bCs/>
          <w:snapToGrid w:val="0"/>
          <w:kern w:val="0"/>
          <w:sz w:val="28"/>
          <w:szCs w:val="28"/>
        </w:rPr>
      </w:pPr>
      <w:ins w:id="331" w:author="Garcia" w:date="2021-05-14T11:35:00Z">
        <w:r>
          <w:rPr>
            <w:rFonts w:asciiTheme="majorEastAsia" w:eastAsiaTheme="majorEastAsia" w:hAnsiTheme="majorEastAsia"/>
            <w:b/>
            <w:sz w:val="28"/>
            <w:szCs w:val="28"/>
          </w:rPr>
          <w:t>5</w:t>
        </w:r>
        <w:r>
          <w:rPr>
            <w:rFonts w:asciiTheme="majorEastAsia" w:eastAsiaTheme="majorEastAsia" w:hAnsiTheme="majorEastAsia" w:hint="eastAsia"/>
            <w:b/>
            <w:sz w:val="28"/>
            <w:szCs w:val="28"/>
          </w:rPr>
          <w:t>.设计总结</w:t>
        </w:r>
        <w:r>
          <w:rPr>
            <w:rFonts w:asciiTheme="majorEastAsia" w:eastAsiaTheme="majorEastAsia" w:hAnsiTheme="majorEastAsia" w:hint="eastAsia"/>
            <w:b/>
            <w:snapToGrid w:val="0"/>
            <w:kern w:val="0"/>
            <w:sz w:val="28"/>
            <w:szCs w:val="28"/>
          </w:rPr>
          <w:t>....................</w:t>
        </w:r>
        <w:r>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Pr>
            <w:rFonts w:asciiTheme="majorEastAsia" w:eastAsiaTheme="majorEastAsia" w:hAnsiTheme="majorEastAsia" w:hint="eastAsia"/>
            <w:b/>
            <w:bCs/>
            <w:snapToGrid w:val="0"/>
            <w:kern w:val="0"/>
            <w:sz w:val="28"/>
            <w:szCs w:val="28"/>
          </w:rPr>
          <w:t>.</w:t>
        </w:r>
        <w:r>
          <w:rPr>
            <w:rFonts w:asciiTheme="majorEastAsia" w:eastAsiaTheme="majorEastAsia" w:hAnsiTheme="majorEastAsia"/>
            <w:b/>
            <w:bCs/>
            <w:snapToGrid w:val="0"/>
            <w:kern w:val="0"/>
            <w:sz w:val="28"/>
            <w:szCs w:val="28"/>
          </w:rPr>
          <w:t>.............5</w:t>
        </w:r>
      </w:ins>
      <w:ins w:id="332" w:author="Archimboldi Garcia" w:date="2021-05-28T10:15:00Z">
        <w:r w:rsidR="004B223E">
          <w:rPr>
            <w:rFonts w:asciiTheme="majorEastAsia" w:eastAsiaTheme="majorEastAsia" w:hAnsiTheme="majorEastAsia"/>
            <w:b/>
            <w:bCs/>
            <w:snapToGrid w:val="0"/>
            <w:kern w:val="0"/>
            <w:sz w:val="28"/>
            <w:szCs w:val="28"/>
          </w:rPr>
          <w:t>2</w:t>
        </w:r>
      </w:ins>
      <w:ins w:id="333" w:author="Garcia" w:date="2021-05-14T11:35:00Z">
        <w:del w:id="334" w:author="Archimboldi Garcia" w:date="2021-05-14T21:17:00Z">
          <w:r w:rsidDel="00AE616B">
            <w:rPr>
              <w:rFonts w:asciiTheme="majorEastAsia" w:eastAsiaTheme="majorEastAsia" w:hAnsiTheme="majorEastAsia"/>
              <w:b/>
              <w:bCs/>
              <w:snapToGrid w:val="0"/>
              <w:kern w:val="0"/>
              <w:sz w:val="28"/>
              <w:szCs w:val="28"/>
            </w:rPr>
            <w:delText>0</w:delText>
          </w:r>
        </w:del>
      </w:ins>
    </w:p>
    <w:p w14:paraId="6EAE6641" w14:textId="77777777" w:rsidR="007263E0" w:rsidRPr="00DE6C2D" w:rsidRDefault="007263E0" w:rsidP="0036494D">
      <w:pPr>
        <w:spacing w:line="360" w:lineRule="auto"/>
        <w:rPr>
          <w:rFonts w:asciiTheme="majorEastAsia" w:eastAsiaTheme="majorEastAsia" w:hAnsiTheme="majorEastAsia"/>
          <w:b/>
          <w:snapToGrid w:val="0"/>
          <w:kern w:val="0"/>
          <w:sz w:val="28"/>
          <w:szCs w:val="28"/>
        </w:rPr>
      </w:pPr>
    </w:p>
    <w:p w14:paraId="02708614" w14:textId="182211BE" w:rsidR="0036494D" w:rsidRDefault="0036494D" w:rsidP="0036494D">
      <w:pPr>
        <w:spacing w:line="360" w:lineRule="auto"/>
        <w:rPr>
          <w:ins w:id="335" w:author="Archimboldi Garcia" w:date="2021-05-14T21:14:00Z"/>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参考文献</w:t>
      </w:r>
      <w:r w:rsidR="00ED4CCC">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w:t>
      </w:r>
      <w:ins w:id="336" w:author="Garcia" w:date="2021-05-14T11:35:00Z">
        <w:r w:rsidR="00A648EF">
          <w:rPr>
            <w:rFonts w:asciiTheme="majorEastAsia" w:eastAsiaTheme="majorEastAsia" w:hAnsiTheme="majorEastAsia"/>
            <w:b/>
            <w:snapToGrid w:val="0"/>
            <w:kern w:val="0"/>
            <w:sz w:val="28"/>
            <w:szCs w:val="28"/>
          </w:rPr>
          <w:t>5</w:t>
        </w:r>
      </w:ins>
      <w:ins w:id="337" w:author="Archimboldi Garcia" w:date="2021-05-28T10:16:00Z">
        <w:r w:rsidR="004B223E">
          <w:rPr>
            <w:rFonts w:asciiTheme="majorEastAsia" w:eastAsiaTheme="majorEastAsia" w:hAnsiTheme="majorEastAsia"/>
            <w:b/>
            <w:snapToGrid w:val="0"/>
            <w:kern w:val="0"/>
            <w:sz w:val="28"/>
            <w:szCs w:val="28"/>
          </w:rPr>
          <w:t>4</w:t>
        </w:r>
      </w:ins>
      <w:ins w:id="338" w:author="Garcia" w:date="2021-05-14T11:35:00Z">
        <w:del w:id="339" w:author="Archimboldi Garcia" w:date="2021-05-14T21:17:00Z">
          <w:r w:rsidR="00A648EF" w:rsidDel="00AE616B">
            <w:rPr>
              <w:rFonts w:asciiTheme="majorEastAsia" w:eastAsiaTheme="majorEastAsia" w:hAnsiTheme="majorEastAsia"/>
              <w:b/>
              <w:snapToGrid w:val="0"/>
              <w:kern w:val="0"/>
              <w:sz w:val="28"/>
              <w:szCs w:val="28"/>
            </w:rPr>
            <w:delText>2</w:delText>
          </w:r>
        </w:del>
      </w:ins>
      <w:del w:id="340" w:author="Garcia" w:date="2021-05-14T11:35:00Z">
        <w:r w:rsidR="00ED4CCC" w:rsidDel="00A648EF">
          <w:rPr>
            <w:rFonts w:asciiTheme="majorEastAsia" w:eastAsiaTheme="majorEastAsia" w:hAnsiTheme="majorEastAsia"/>
            <w:b/>
            <w:snapToGrid w:val="0"/>
            <w:kern w:val="0"/>
            <w:sz w:val="28"/>
            <w:szCs w:val="28"/>
          </w:rPr>
          <w:delText>49</w:delText>
        </w:r>
      </w:del>
    </w:p>
    <w:p w14:paraId="74F152DE" w14:textId="77777777" w:rsidR="00AE616B" w:rsidRDefault="00AE616B" w:rsidP="0036494D">
      <w:pPr>
        <w:spacing w:line="360" w:lineRule="auto"/>
        <w:rPr>
          <w:rFonts w:asciiTheme="majorEastAsia" w:eastAsiaTheme="majorEastAsia" w:hAnsiTheme="majorEastAsia"/>
          <w:b/>
          <w:snapToGrid w:val="0"/>
          <w:kern w:val="0"/>
          <w:sz w:val="28"/>
          <w:szCs w:val="28"/>
        </w:rPr>
      </w:pPr>
    </w:p>
    <w:p w14:paraId="31D46F81" w14:textId="5F4AE543" w:rsidR="0036494D" w:rsidRDefault="0036494D" w:rsidP="0036494D">
      <w:pPr>
        <w:spacing w:line="360" w:lineRule="auto"/>
        <w:rPr>
          <w:rFonts w:asciiTheme="majorEastAsia" w:eastAsiaTheme="majorEastAsia" w:hAnsiTheme="majorEastAsia"/>
          <w:b/>
          <w:snapToGrid w:val="0"/>
          <w:kern w:val="0"/>
          <w:sz w:val="28"/>
          <w:szCs w:val="28"/>
        </w:rPr>
      </w:pPr>
      <w:commentRangeStart w:id="341"/>
      <w:r>
        <w:rPr>
          <w:rFonts w:asciiTheme="majorEastAsia" w:eastAsiaTheme="majorEastAsia" w:hAnsiTheme="majorEastAsia" w:hint="eastAsia"/>
          <w:b/>
          <w:snapToGrid w:val="0"/>
          <w:kern w:val="0"/>
          <w:sz w:val="28"/>
          <w:szCs w:val="28"/>
        </w:rPr>
        <w:t>附录</w:t>
      </w:r>
      <w:commentRangeEnd w:id="341"/>
      <w:r w:rsidR="00162F52">
        <w:rPr>
          <w:rStyle w:val="af7"/>
        </w:rPr>
        <w:commentReference w:id="341"/>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...................5</w:t>
      </w:r>
      <w:ins w:id="342" w:author="Archimboldi Garcia" w:date="2021-05-28T10:16:00Z">
        <w:r w:rsidR="004B223E">
          <w:rPr>
            <w:rFonts w:asciiTheme="majorEastAsia" w:eastAsiaTheme="majorEastAsia" w:hAnsiTheme="majorEastAsia"/>
            <w:b/>
            <w:snapToGrid w:val="0"/>
            <w:kern w:val="0"/>
            <w:sz w:val="28"/>
            <w:szCs w:val="28"/>
          </w:rPr>
          <w:t>6</w:t>
        </w:r>
      </w:ins>
      <w:ins w:id="343" w:author="Garcia" w:date="2021-05-14T11:35:00Z">
        <w:del w:id="344" w:author="Archimboldi Garcia" w:date="2021-05-14T21:17:00Z">
          <w:r w:rsidR="00A648EF" w:rsidDel="00AE616B">
            <w:rPr>
              <w:rFonts w:asciiTheme="majorEastAsia" w:eastAsiaTheme="majorEastAsia" w:hAnsiTheme="majorEastAsia"/>
              <w:b/>
              <w:snapToGrid w:val="0"/>
              <w:kern w:val="0"/>
              <w:sz w:val="28"/>
              <w:szCs w:val="28"/>
            </w:rPr>
            <w:delText>4</w:delText>
          </w:r>
        </w:del>
      </w:ins>
      <w:del w:id="345" w:author="Garcia" w:date="2021-05-14T11:35:00Z">
        <w:r w:rsidR="00ED4CCC" w:rsidDel="00A648EF">
          <w:rPr>
            <w:rFonts w:asciiTheme="majorEastAsia" w:eastAsiaTheme="majorEastAsia" w:hAnsiTheme="majorEastAsia"/>
            <w:b/>
            <w:snapToGrid w:val="0"/>
            <w:kern w:val="0"/>
            <w:sz w:val="28"/>
            <w:szCs w:val="28"/>
          </w:rPr>
          <w:delText>1</w:delText>
        </w:r>
      </w:del>
    </w:p>
    <w:p w14:paraId="780663F2" w14:textId="549363E9" w:rsidR="00453C81" w:rsidRDefault="00453C81" w:rsidP="00453C81">
      <w:pPr>
        <w:spacing w:line="360" w:lineRule="auto"/>
        <w:rPr>
          <w:ins w:id="346" w:author="Archimboldi Garcia" w:date="2021-05-14T20:45:00Z"/>
          <w:rFonts w:asciiTheme="majorEastAsia" w:eastAsiaTheme="majorEastAsia" w:hAnsiTheme="majorEastAsia"/>
          <w:bCs/>
          <w:snapToGrid w:val="0"/>
          <w:kern w:val="0"/>
          <w:sz w:val="28"/>
          <w:szCs w:val="28"/>
        </w:rPr>
      </w:pPr>
      <w:bookmarkStart w:id="347" w:name="_Hlk71916776"/>
      <w:bookmarkStart w:id="348" w:name="_Toc263436189"/>
      <w:bookmarkStart w:id="349" w:name="_Toc263436240"/>
      <w:bookmarkStart w:id="350" w:name="_Toc292269550"/>
      <w:ins w:id="351" w:author="Archimboldi Garcia" w:date="2021-05-14T20:45:00Z">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 xml:space="preserve">A </w:t>
        </w:r>
        <w:r>
          <w:rPr>
            <w:rFonts w:asciiTheme="majorEastAsia" w:eastAsiaTheme="majorEastAsia" w:hAnsiTheme="majorEastAsia" w:hint="eastAsia"/>
            <w:bCs/>
            <w:snapToGrid w:val="0"/>
            <w:kern w:val="0"/>
            <w:sz w:val="28"/>
            <w:szCs w:val="28"/>
          </w:rPr>
          <w:t>数据采集终端源代码................................</w:t>
        </w:r>
        <w:r>
          <w:rPr>
            <w:rFonts w:asciiTheme="majorEastAsia" w:eastAsiaTheme="majorEastAsia" w:hAnsiTheme="majorEastAsia"/>
            <w:bCs/>
            <w:snapToGrid w:val="0"/>
            <w:kern w:val="0"/>
            <w:sz w:val="28"/>
            <w:szCs w:val="28"/>
          </w:rPr>
          <w:t>...5</w:t>
        </w:r>
      </w:ins>
      <w:ins w:id="352" w:author="Archimboldi Garcia" w:date="2021-05-28T10:16:00Z">
        <w:r w:rsidR="004B223E">
          <w:rPr>
            <w:rFonts w:asciiTheme="majorEastAsia" w:eastAsiaTheme="majorEastAsia" w:hAnsiTheme="majorEastAsia"/>
            <w:bCs/>
            <w:snapToGrid w:val="0"/>
            <w:kern w:val="0"/>
            <w:sz w:val="28"/>
            <w:szCs w:val="28"/>
          </w:rPr>
          <w:t>6</w:t>
        </w:r>
      </w:ins>
    </w:p>
    <w:p w14:paraId="28352683" w14:textId="28BA4634" w:rsidR="00453C81" w:rsidRDefault="00453C81" w:rsidP="00453C81">
      <w:pPr>
        <w:tabs>
          <w:tab w:val="left" w:pos="994"/>
        </w:tabs>
        <w:spacing w:line="360" w:lineRule="auto"/>
        <w:rPr>
          <w:ins w:id="353" w:author="Archimboldi Garcia" w:date="2021-05-14T20:45:00Z"/>
          <w:rFonts w:asciiTheme="majorEastAsia" w:eastAsiaTheme="majorEastAsia" w:hAnsiTheme="majorEastAsia"/>
          <w:b/>
          <w:snapToGrid w:val="0"/>
          <w:kern w:val="0"/>
          <w:sz w:val="28"/>
          <w:szCs w:val="28"/>
        </w:rPr>
      </w:pPr>
      <w:ins w:id="354" w:author="Archimboldi Garcia" w:date="2021-05-14T20:45:00Z">
        <w:r>
          <w:rPr>
            <w:rFonts w:asciiTheme="majorEastAsia" w:eastAsiaTheme="majorEastAsia" w:hAnsiTheme="majorEastAsia" w:hint="eastAsia"/>
            <w:bCs/>
            <w:snapToGrid w:val="0"/>
            <w:kern w:val="0"/>
            <w:sz w:val="28"/>
            <w:szCs w:val="28"/>
          </w:rPr>
          <w:t>附录B</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联接管理系统主要源代码............................</w:t>
        </w:r>
        <w:r>
          <w:rPr>
            <w:rFonts w:asciiTheme="majorEastAsia" w:eastAsiaTheme="majorEastAsia" w:hAnsiTheme="majorEastAsia"/>
            <w:bCs/>
            <w:snapToGrid w:val="0"/>
            <w:kern w:val="0"/>
            <w:sz w:val="28"/>
            <w:szCs w:val="28"/>
          </w:rPr>
          <w:t>...6</w:t>
        </w:r>
      </w:ins>
      <w:ins w:id="355" w:author="Archimboldi Garcia" w:date="2021-05-28T10:16:00Z">
        <w:r w:rsidR="004B223E">
          <w:rPr>
            <w:rFonts w:asciiTheme="majorEastAsia" w:eastAsiaTheme="majorEastAsia" w:hAnsiTheme="majorEastAsia"/>
            <w:bCs/>
            <w:snapToGrid w:val="0"/>
            <w:kern w:val="0"/>
            <w:sz w:val="28"/>
            <w:szCs w:val="28"/>
          </w:rPr>
          <w:t>4</w:t>
        </w:r>
      </w:ins>
    </w:p>
    <w:p w14:paraId="1A134323" w14:textId="36BF5D5B" w:rsidR="00453C81" w:rsidRDefault="00453C81" w:rsidP="00453C81">
      <w:pPr>
        <w:tabs>
          <w:tab w:val="left" w:pos="994"/>
        </w:tabs>
        <w:spacing w:line="360" w:lineRule="auto"/>
        <w:rPr>
          <w:ins w:id="356" w:author="Archimboldi Garcia" w:date="2021-05-14T20:45:00Z"/>
          <w:rFonts w:asciiTheme="majorEastAsia" w:eastAsiaTheme="majorEastAsia" w:hAnsiTheme="majorEastAsia"/>
          <w:b/>
          <w:snapToGrid w:val="0"/>
          <w:kern w:val="0"/>
          <w:sz w:val="28"/>
          <w:szCs w:val="28"/>
        </w:rPr>
      </w:pPr>
      <w:ins w:id="357"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主程序源代码（Servis</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58" w:author="Archimboldi Garcia" w:date="2021-05-28T10:16:00Z">
        <w:r w:rsidR="004B223E">
          <w:rPr>
            <w:rFonts w:asciiTheme="majorEastAsia" w:eastAsiaTheme="majorEastAsia" w:hAnsiTheme="majorEastAsia"/>
            <w:bCs/>
            <w:snapToGrid w:val="0"/>
            <w:kern w:val="0"/>
            <w:sz w:val="28"/>
            <w:szCs w:val="28"/>
          </w:rPr>
          <w:t>4</w:t>
        </w:r>
      </w:ins>
    </w:p>
    <w:p w14:paraId="70035D7E" w14:textId="06EBF394" w:rsidR="00453C81" w:rsidRPr="00C6731A" w:rsidRDefault="00453C81" w:rsidP="00453C81">
      <w:pPr>
        <w:spacing w:line="360" w:lineRule="auto"/>
        <w:rPr>
          <w:ins w:id="359" w:author="Archimboldi Garcia" w:date="2021-05-14T20:45:00Z"/>
          <w:rFonts w:asciiTheme="majorEastAsia" w:eastAsiaTheme="majorEastAsia" w:hAnsiTheme="majorEastAsia"/>
          <w:b/>
          <w:snapToGrid w:val="0"/>
          <w:kern w:val="0"/>
          <w:sz w:val="28"/>
          <w:szCs w:val="28"/>
        </w:rPr>
      </w:pPr>
      <w:ins w:id="360"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2 </w:t>
        </w:r>
        <w:r>
          <w:rPr>
            <w:rFonts w:asciiTheme="majorEastAsia" w:eastAsiaTheme="majorEastAsia" w:hAnsiTheme="majorEastAsia" w:hint="eastAsia"/>
            <w:bCs/>
            <w:snapToGrid w:val="0"/>
            <w:kern w:val="0"/>
            <w:sz w:val="28"/>
            <w:szCs w:val="28"/>
          </w:rPr>
          <w:t>实时数据处理程序源代码（RealTimeDataPool.</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61" w:author="Archimboldi Garcia" w:date="2021-05-28T10:16:00Z">
        <w:r w:rsidR="004B223E">
          <w:rPr>
            <w:rFonts w:asciiTheme="majorEastAsia" w:eastAsiaTheme="majorEastAsia" w:hAnsiTheme="majorEastAsia"/>
            <w:bCs/>
            <w:snapToGrid w:val="0"/>
            <w:kern w:val="0"/>
            <w:sz w:val="28"/>
            <w:szCs w:val="28"/>
          </w:rPr>
          <w:t>5</w:t>
        </w:r>
      </w:ins>
    </w:p>
    <w:p w14:paraId="4C26AB6D" w14:textId="130FE15A" w:rsidR="00453C81" w:rsidRPr="00C6731A" w:rsidRDefault="00453C81" w:rsidP="00453C81">
      <w:pPr>
        <w:spacing w:line="360" w:lineRule="auto"/>
        <w:rPr>
          <w:ins w:id="362" w:author="Archimboldi Garcia" w:date="2021-05-14T20:45:00Z"/>
          <w:rFonts w:asciiTheme="majorEastAsia" w:eastAsiaTheme="majorEastAsia" w:hAnsiTheme="majorEastAsia"/>
          <w:b/>
          <w:snapToGrid w:val="0"/>
          <w:kern w:val="0"/>
          <w:sz w:val="28"/>
          <w:szCs w:val="28"/>
        </w:rPr>
      </w:pPr>
      <w:ins w:id="363"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DIS连接程序源代码（D</w:t>
        </w:r>
        <w:r>
          <w:rPr>
            <w:rFonts w:asciiTheme="majorEastAsia" w:eastAsiaTheme="majorEastAsia" w:hAnsiTheme="majorEastAsia"/>
            <w:bCs/>
            <w:snapToGrid w:val="0"/>
            <w:kern w:val="0"/>
            <w:sz w:val="28"/>
            <w:szCs w:val="28"/>
          </w:rPr>
          <w:t>ataFromDIS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64" w:author="Archimboldi Garcia" w:date="2021-05-28T10:17:00Z">
        <w:r w:rsidR="004B223E">
          <w:rPr>
            <w:rFonts w:asciiTheme="majorEastAsia" w:eastAsiaTheme="majorEastAsia" w:hAnsiTheme="majorEastAsia"/>
            <w:bCs/>
            <w:snapToGrid w:val="0"/>
            <w:kern w:val="0"/>
            <w:sz w:val="28"/>
            <w:szCs w:val="28"/>
          </w:rPr>
          <w:t>7</w:t>
        </w:r>
      </w:ins>
    </w:p>
    <w:p w14:paraId="028B49CC" w14:textId="69E35945" w:rsidR="00453C81" w:rsidRPr="00C6731A" w:rsidRDefault="00453C81" w:rsidP="00453C81">
      <w:pPr>
        <w:spacing w:line="360" w:lineRule="auto"/>
        <w:rPr>
          <w:ins w:id="365" w:author="Archimboldi Garcia" w:date="2021-05-14T20:45:00Z"/>
          <w:rFonts w:asciiTheme="majorEastAsia" w:eastAsiaTheme="majorEastAsia" w:hAnsiTheme="majorEastAsia"/>
          <w:b/>
          <w:snapToGrid w:val="0"/>
          <w:kern w:val="0"/>
          <w:sz w:val="28"/>
          <w:szCs w:val="28"/>
        </w:rPr>
      </w:pPr>
      <w:ins w:id="366"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4 </w:t>
        </w:r>
        <w:r>
          <w:rPr>
            <w:rFonts w:asciiTheme="majorEastAsia" w:eastAsiaTheme="majorEastAsia" w:hAnsiTheme="majorEastAsia" w:hint="eastAsia"/>
            <w:bCs/>
            <w:snapToGrid w:val="0"/>
            <w:kern w:val="0"/>
            <w:sz w:val="28"/>
            <w:szCs w:val="28"/>
          </w:rPr>
          <w:t>联接管理系统启动脚本（autostart</w:t>
        </w:r>
        <w:r>
          <w:rPr>
            <w:rFonts w:asciiTheme="majorEastAsia" w:eastAsiaTheme="majorEastAsia" w:hAnsiTheme="majorEastAsia"/>
            <w:bCs/>
            <w:snapToGrid w:val="0"/>
            <w:kern w:val="0"/>
            <w:sz w:val="28"/>
            <w:szCs w:val="28"/>
          </w:rPr>
          <w:t>.shell</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67" w:author="Archimboldi Garcia" w:date="2021-05-28T10:17:00Z">
        <w:r w:rsidR="004B223E">
          <w:rPr>
            <w:rFonts w:asciiTheme="majorEastAsia" w:eastAsiaTheme="majorEastAsia" w:hAnsiTheme="majorEastAsia"/>
            <w:bCs/>
            <w:snapToGrid w:val="0"/>
            <w:kern w:val="0"/>
            <w:sz w:val="28"/>
            <w:szCs w:val="28"/>
          </w:rPr>
          <w:t>8</w:t>
        </w:r>
      </w:ins>
    </w:p>
    <w:p w14:paraId="349AB861" w14:textId="4A787E58" w:rsidR="00453C81" w:rsidRPr="00C6731A" w:rsidRDefault="00453C81" w:rsidP="00453C81">
      <w:pPr>
        <w:spacing w:line="360" w:lineRule="auto"/>
        <w:rPr>
          <w:ins w:id="368" w:author="Archimboldi Garcia" w:date="2021-05-14T20:45:00Z"/>
          <w:rFonts w:asciiTheme="majorEastAsia" w:eastAsiaTheme="majorEastAsia" w:hAnsiTheme="majorEastAsia"/>
          <w:b/>
          <w:snapToGrid w:val="0"/>
          <w:kern w:val="0"/>
          <w:sz w:val="28"/>
          <w:szCs w:val="28"/>
        </w:rPr>
      </w:pPr>
      <w:ins w:id="369" w:author="Archimboldi Garcia" w:date="2021-05-14T20:45:00Z">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5 </w:t>
        </w:r>
        <w:r>
          <w:rPr>
            <w:rFonts w:asciiTheme="majorEastAsia" w:eastAsiaTheme="majorEastAsia" w:hAnsiTheme="majorEastAsia" w:hint="eastAsia"/>
            <w:bCs/>
            <w:snapToGrid w:val="0"/>
            <w:kern w:val="0"/>
            <w:sz w:val="28"/>
            <w:szCs w:val="28"/>
          </w:rPr>
          <w:t>联接管理系统设备配置文件（</w:t>
        </w:r>
        <w:r>
          <w:rPr>
            <w:rFonts w:asciiTheme="majorEastAsia" w:eastAsiaTheme="majorEastAsia" w:hAnsiTheme="majorEastAsia"/>
            <w:bCs/>
            <w:snapToGrid w:val="0"/>
            <w:kern w:val="0"/>
            <w:sz w:val="28"/>
            <w:szCs w:val="28"/>
          </w:rPr>
          <w:t>configuration.conf</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ins>
      <w:ins w:id="370" w:author="Archimboldi Garcia" w:date="2021-05-28T10:17:00Z">
        <w:r w:rsidR="004B223E">
          <w:rPr>
            <w:rFonts w:asciiTheme="majorEastAsia" w:eastAsiaTheme="majorEastAsia" w:hAnsiTheme="majorEastAsia"/>
            <w:bCs/>
            <w:snapToGrid w:val="0"/>
            <w:kern w:val="0"/>
            <w:sz w:val="28"/>
            <w:szCs w:val="28"/>
          </w:rPr>
          <w:t>9</w:t>
        </w:r>
      </w:ins>
    </w:p>
    <w:p w14:paraId="2EA02D98" w14:textId="421378CD" w:rsidR="00453C81" w:rsidRDefault="00453C81" w:rsidP="00453C81">
      <w:pPr>
        <w:tabs>
          <w:tab w:val="left" w:pos="994"/>
        </w:tabs>
        <w:spacing w:line="360" w:lineRule="auto"/>
        <w:rPr>
          <w:ins w:id="371" w:author="Archimboldi Garcia" w:date="2021-05-14T20:45:00Z"/>
          <w:rFonts w:asciiTheme="majorEastAsia" w:eastAsiaTheme="majorEastAsia" w:hAnsiTheme="majorEastAsia"/>
          <w:b/>
          <w:snapToGrid w:val="0"/>
          <w:kern w:val="0"/>
          <w:sz w:val="28"/>
          <w:szCs w:val="28"/>
        </w:rPr>
      </w:pPr>
      <w:ins w:id="372" w:author="Archimboldi Garcia" w:date="2021-05-14T20:45:00Z">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 xml:space="preserve">C </w:t>
        </w:r>
        <w:r>
          <w:rPr>
            <w:rFonts w:asciiTheme="majorEastAsia" w:eastAsiaTheme="majorEastAsia" w:hAnsiTheme="majorEastAsia" w:hint="eastAsia"/>
            <w:bCs/>
            <w:snapToGrid w:val="0"/>
            <w:kern w:val="0"/>
            <w:sz w:val="28"/>
            <w:szCs w:val="28"/>
          </w:rPr>
          <w:t>客户端软件源代码.............................</w:t>
        </w:r>
        <w:r>
          <w:rPr>
            <w:rFonts w:asciiTheme="majorEastAsia" w:eastAsiaTheme="majorEastAsia" w:hAnsiTheme="majorEastAsia"/>
            <w:bCs/>
            <w:snapToGrid w:val="0"/>
            <w:kern w:val="0"/>
            <w:sz w:val="28"/>
            <w:szCs w:val="28"/>
          </w:rPr>
          <w:t>........</w:t>
        </w:r>
      </w:ins>
      <w:ins w:id="373" w:author="Archimboldi Garcia" w:date="2021-05-14T21:02:00Z">
        <w:r w:rsidR="00606641">
          <w:rPr>
            <w:rFonts w:asciiTheme="majorEastAsia" w:eastAsiaTheme="majorEastAsia" w:hAnsiTheme="majorEastAsia"/>
            <w:bCs/>
            <w:snapToGrid w:val="0"/>
            <w:kern w:val="0"/>
            <w:sz w:val="28"/>
            <w:szCs w:val="28"/>
          </w:rPr>
          <w:t>7</w:t>
        </w:r>
      </w:ins>
      <w:ins w:id="374" w:author="Archimboldi Garcia" w:date="2021-05-28T10:17:00Z">
        <w:r w:rsidR="004B223E">
          <w:rPr>
            <w:rFonts w:asciiTheme="majorEastAsia" w:eastAsiaTheme="majorEastAsia" w:hAnsiTheme="majorEastAsia"/>
            <w:bCs/>
            <w:snapToGrid w:val="0"/>
            <w:kern w:val="0"/>
            <w:sz w:val="28"/>
            <w:szCs w:val="28"/>
          </w:rPr>
          <w:t>2</w:t>
        </w:r>
      </w:ins>
    </w:p>
    <w:p w14:paraId="5201EE38" w14:textId="443BE8EE" w:rsidR="00453C81" w:rsidRDefault="00453C81" w:rsidP="00453C81">
      <w:pPr>
        <w:tabs>
          <w:tab w:val="left" w:pos="994"/>
        </w:tabs>
        <w:spacing w:line="360" w:lineRule="auto"/>
        <w:rPr>
          <w:ins w:id="375" w:author="Archimboldi Garcia" w:date="2021-05-14T20:45:00Z"/>
          <w:rFonts w:asciiTheme="majorEastAsia" w:eastAsiaTheme="majorEastAsia" w:hAnsiTheme="majorEastAsia"/>
          <w:b/>
          <w:snapToGrid w:val="0"/>
          <w:kern w:val="0"/>
          <w:sz w:val="28"/>
          <w:szCs w:val="28"/>
        </w:rPr>
      </w:pPr>
      <w:ins w:id="376"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C1 </w:t>
        </w:r>
        <w:r>
          <w:rPr>
            <w:rFonts w:asciiTheme="majorEastAsia" w:eastAsiaTheme="majorEastAsia" w:hAnsiTheme="majorEastAsia" w:hint="eastAsia"/>
            <w:bCs/>
            <w:snapToGrid w:val="0"/>
            <w:kern w:val="0"/>
            <w:sz w:val="28"/>
            <w:szCs w:val="28"/>
          </w:rPr>
          <w:t>后端启动程序源代码（app</w:t>
        </w:r>
        <w:r>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377" w:author="Archimboldi Garcia" w:date="2021-05-14T21:02:00Z">
        <w:r w:rsidR="00606641">
          <w:rPr>
            <w:rFonts w:asciiTheme="majorEastAsia" w:eastAsiaTheme="majorEastAsia" w:hAnsiTheme="majorEastAsia"/>
            <w:bCs/>
            <w:snapToGrid w:val="0"/>
            <w:kern w:val="0"/>
            <w:sz w:val="28"/>
            <w:szCs w:val="28"/>
          </w:rPr>
          <w:t>7</w:t>
        </w:r>
      </w:ins>
      <w:ins w:id="378" w:author="Archimboldi Garcia" w:date="2021-05-28T10:17:00Z">
        <w:r w:rsidR="004B223E">
          <w:rPr>
            <w:rFonts w:asciiTheme="majorEastAsia" w:eastAsiaTheme="majorEastAsia" w:hAnsiTheme="majorEastAsia"/>
            <w:bCs/>
            <w:snapToGrid w:val="0"/>
            <w:kern w:val="0"/>
            <w:sz w:val="28"/>
            <w:szCs w:val="28"/>
          </w:rPr>
          <w:t>2</w:t>
        </w:r>
      </w:ins>
    </w:p>
    <w:p w14:paraId="2F1CB78E" w14:textId="12D58C57" w:rsidR="00453C81" w:rsidRDefault="00453C81" w:rsidP="00453C81">
      <w:pPr>
        <w:tabs>
          <w:tab w:val="left" w:pos="994"/>
        </w:tabs>
        <w:spacing w:line="360" w:lineRule="auto"/>
        <w:rPr>
          <w:ins w:id="379" w:author="Archimboldi Garcia" w:date="2021-05-14T20:45:00Z"/>
          <w:rFonts w:asciiTheme="majorEastAsia" w:eastAsiaTheme="majorEastAsia" w:hAnsiTheme="majorEastAsia"/>
          <w:b/>
          <w:snapToGrid w:val="0"/>
          <w:kern w:val="0"/>
          <w:sz w:val="28"/>
          <w:szCs w:val="28"/>
        </w:rPr>
      </w:pPr>
      <w:ins w:id="380"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C2 </w:t>
        </w:r>
        <w:r w:rsidRPr="00C6731A">
          <w:rPr>
            <w:rFonts w:asciiTheme="majorEastAsia" w:eastAsiaTheme="majorEastAsia" w:hAnsiTheme="majorEastAsia" w:hint="eastAsia"/>
            <w:bCs/>
            <w:snapToGrid w:val="0"/>
            <w:kern w:val="0"/>
            <w:sz w:val="28"/>
            <w:szCs w:val="28"/>
          </w:rPr>
          <w:t>后端“实时数据”界面路由源代码（page1A.js）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ins>
      <w:ins w:id="381" w:author="Archimboldi Garcia" w:date="2021-05-28T10:17:00Z">
        <w:r w:rsidR="004B223E">
          <w:rPr>
            <w:rFonts w:asciiTheme="majorEastAsia" w:eastAsiaTheme="majorEastAsia" w:hAnsiTheme="majorEastAsia"/>
            <w:bCs/>
            <w:snapToGrid w:val="0"/>
            <w:kern w:val="0"/>
            <w:sz w:val="28"/>
            <w:szCs w:val="28"/>
          </w:rPr>
          <w:t>3</w:t>
        </w:r>
      </w:ins>
    </w:p>
    <w:p w14:paraId="7BBA9AEC" w14:textId="2C8140AA" w:rsidR="00453C81" w:rsidRDefault="00453C81" w:rsidP="00453C81">
      <w:pPr>
        <w:tabs>
          <w:tab w:val="left" w:pos="994"/>
        </w:tabs>
        <w:spacing w:line="360" w:lineRule="auto"/>
        <w:rPr>
          <w:ins w:id="382" w:author="Archimboldi Garcia" w:date="2021-05-14T20:45:00Z"/>
          <w:rFonts w:asciiTheme="majorEastAsia" w:eastAsiaTheme="majorEastAsia" w:hAnsiTheme="majorEastAsia"/>
          <w:b/>
          <w:snapToGrid w:val="0"/>
          <w:kern w:val="0"/>
          <w:sz w:val="28"/>
          <w:szCs w:val="28"/>
        </w:rPr>
      </w:pPr>
      <w:ins w:id="383" w:author="Archimboldi Garcia" w:date="2021-05-14T20:45:00Z">
        <w:r>
          <w:rPr>
            <w:rFonts w:asciiTheme="majorEastAsia" w:eastAsiaTheme="majorEastAsia" w:hAnsiTheme="majorEastAsia" w:hint="eastAsia"/>
            <w:bCs/>
            <w:snapToGrid w:val="0"/>
            <w:kern w:val="0"/>
            <w:sz w:val="28"/>
            <w:szCs w:val="28"/>
          </w:rPr>
          <w:lastRenderedPageBreak/>
          <w:t>附</w:t>
        </w:r>
        <w:r>
          <w:rPr>
            <w:rFonts w:asciiTheme="majorEastAsia" w:eastAsiaTheme="majorEastAsia" w:hAnsiTheme="majorEastAsia"/>
            <w:bCs/>
            <w:snapToGrid w:val="0"/>
            <w:kern w:val="0"/>
            <w:sz w:val="28"/>
            <w:szCs w:val="28"/>
          </w:rPr>
          <w:t xml:space="preserve">C3 </w:t>
        </w:r>
        <w:r w:rsidRPr="00C6731A">
          <w:rPr>
            <w:rFonts w:asciiTheme="majorEastAsia" w:eastAsiaTheme="majorEastAsia" w:hAnsiTheme="majorEastAsia" w:hint="eastAsia"/>
            <w:bCs/>
            <w:snapToGrid w:val="0"/>
            <w:kern w:val="0"/>
            <w:sz w:val="28"/>
            <w:szCs w:val="28"/>
          </w:rPr>
          <w:t>后端“生产记录”界面路由源代码（page2A.js）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ins>
      <w:ins w:id="384" w:author="Archimboldi Garcia" w:date="2021-05-28T10:17:00Z">
        <w:r w:rsidR="004B223E">
          <w:rPr>
            <w:rFonts w:asciiTheme="majorEastAsia" w:eastAsiaTheme="majorEastAsia" w:hAnsiTheme="majorEastAsia"/>
            <w:bCs/>
            <w:snapToGrid w:val="0"/>
            <w:kern w:val="0"/>
            <w:sz w:val="28"/>
            <w:szCs w:val="28"/>
          </w:rPr>
          <w:t>4</w:t>
        </w:r>
      </w:ins>
    </w:p>
    <w:p w14:paraId="40D655DB" w14:textId="4234D342" w:rsidR="00453C81" w:rsidRDefault="00453C81" w:rsidP="00453C81">
      <w:pPr>
        <w:tabs>
          <w:tab w:val="left" w:pos="994"/>
        </w:tabs>
        <w:spacing w:line="360" w:lineRule="auto"/>
        <w:rPr>
          <w:ins w:id="385" w:author="Archimboldi Garcia" w:date="2021-05-14T20:45:00Z"/>
          <w:rFonts w:asciiTheme="majorEastAsia" w:eastAsiaTheme="majorEastAsia" w:hAnsiTheme="majorEastAsia"/>
          <w:b/>
          <w:snapToGrid w:val="0"/>
          <w:kern w:val="0"/>
          <w:sz w:val="28"/>
          <w:szCs w:val="28"/>
        </w:rPr>
      </w:pPr>
      <w:ins w:id="386"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C4 </w:t>
        </w:r>
        <w:r w:rsidRPr="00C6731A">
          <w:rPr>
            <w:rFonts w:asciiTheme="majorEastAsia" w:eastAsiaTheme="majorEastAsia" w:hAnsiTheme="majorEastAsia" w:hint="eastAsia"/>
            <w:bCs/>
            <w:snapToGrid w:val="0"/>
            <w:kern w:val="0"/>
            <w:sz w:val="28"/>
            <w:szCs w:val="28"/>
          </w:rPr>
          <w:t>后端“</w:t>
        </w:r>
        <w:r>
          <w:rPr>
            <w:rFonts w:asciiTheme="majorEastAsia" w:eastAsiaTheme="majorEastAsia" w:hAnsiTheme="majorEastAsia" w:hint="eastAsia"/>
            <w:bCs/>
            <w:snapToGrid w:val="0"/>
            <w:kern w:val="0"/>
            <w:sz w:val="28"/>
            <w:szCs w:val="28"/>
          </w:rPr>
          <w:t>主页</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bCs/>
            <w:snapToGrid w:val="0"/>
            <w:kern w:val="0"/>
            <w:sz w:val="28"/>
            <w:szCs w:val="28"/>
          </w:rPr>
          <w:t>index</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ins>
      <w:ins w:id="387" w:author="Archimboldi Garcia" w:date="2021-05-28T10:18:00Z">
        <w:r w:rsidR="004B223E">
          <w:rPr>
            <w:rFonts w:asciiTheme="majorEastAsia" w:eastAsiaTheme="majorEastAsia" w:hAnsiTheme="majorEastAsia"/>
            <w:bCs/>
            <w:snapToGrid w:val="0"/>
            <w:kern w:val="0"/>
            <w:sz w:val="28"/>
            <w:szCs w:val="28"/>
          </w:rPr>
          <w:t>6</w:t>
        </w:r>
      </w:ins>
    </w:p>
    <w:p w14:paraId="79A891CA" w14:textId="3CE55EC5" w:rsidR="00453C81" w:rsidRDefault="00453C81" w:rsidP="00453C81">
      <w:pPr>
        <w:tabs>
          <w:tab w:val="left" w:pos="994"/>
        </w:tabs>
        <w:spacing w:line="360" w:lineRule="auto"/>
        <w:rPr>
          <w:ins w:id="388" w:author="Archimboldi Garcia" w:date="2021-05-14T20:45:00Z"/>
          <w:rFonts w:asciiTheme="majorEastAsia" w:eastAsiaTheme="majorEastAsia" w:hAnsiTheme="majorEastAsia"/>
          <w:b/>
          <w:snapToGrid w:val="0"/>
          <w:kern w:val="0"/>
          <w:sz w:val="28"/>
          <w:szCs w:val="28"/>
        </w:rPr>
      </w:pPr>
      <w:ins w:id="389"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C5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ins>
      <w:ins w:id="390" w:author="Archimboldi Garcia" w:date="2021-05-28T10:18:00Z">
        <w:r w:rsidR="004B223E">
          <w:rPr>
            <w:rFonts w:asciiTheme="majorEastAsia" w:eastAsiaTheme="majorEastAsia" w:hAnsiTheme="majorEastAsia"/>
            <w:bCs/>
            <w:snapToGrid w:val="0"/>
            <w:kern w:val="0"/>
            <w:sz w:val="28"/>
            <w:szCs w:val="28"/>
          </w:rPr>
          <w:t>6</w:t>
        </w:r>
      </w:ins>
    </w:p>
    <w:p w14:paraId="52EDED6A" w14:textId="0EC094F0" w:rsidR="00453C81" w:rsidRDefault="00453C81" w:rsidP="00453C81">
      <w:pPr>
        <w:tabs>
          <w:tab w:val="left" w:pos="994"/>
        </w:tabs>
        <w:spacing w:line="360" w:lineRule="auto"/>
        <w:rPr>
          <w:ins w:id="391" w:author="Archimboldi Garcia" w:date="2021-05-14T20:45:00Z"/>
          <w:rFonts w:asciiTheme="majorEastAsia" w:eastAsiaTheme="majorEastAsia" w:hAnsiTheme="majorEastAsia"/>
          <w:b/>
          <w:snapToGrid w:val="0"/>
          <w:kern w:val="0"/>
          <w:sz w:val="28"/>
          <w:szCs w:val="28"/>
        </w:rPr>
      </w:pPr>
      <w:ins w:id="392"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C6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ins>
      <w:ins w:id="393" w:author="Archimboldi Garcia" w:date="2021-05-28T10:18:00Z">
        <w:r w:rsidR="004B223E">
          <w:rPr>
            <w:rFonts w:asciiTheme="majorEastAsia" w:eastAsiaTheme="majorEastAsia" w:hAnsiTheme="majorEastAsia"/>
            <w:bCs/>
            <w:snapToGrid w:val="0"/>
            <w:kern w:val="0"/>
            <w:sz w:val="28"/>
            <w:szCs w:val="28"/>
          </w:rPr>
          <w:t>81</w:t>
        </w:r>
      </w:ins>
    </w:p>
    <w:p w14:paraId="0CB9DF3E" w14:textId="05945BDB" w:rsidR="00453C81" w:rsidRDefault="00453C81" w:rsidP="00453C81">
      <w:pPr>
        <w:tabs>
          <w:tab w:val="left" w:pos="994"/>
        </w:tabs>
        <w:spacing w:line="360" w:lineRule="auto"/>
        <w:rPr>
          <w:ins w:id="394" w:author="Archimboldi Garcia" w:date="2021-05-14T20:45:00Z"/>
          <w:rFonts w:asciiTheme="majorEastAsia" w:eastAsiaTheme="majorEastAsia" w:hAnsiTheme="majorEastAsia"/>
          <w:b/>
          <w:snapToGrid w:val="0"/>
          <w:kern w:val="0"/>
          <w:sz w:val="28"/>
          <w:szCs w:val="28"/>
        </w:rPr>
      </w:pPr>
      <w:ins w:id="395" w:author="Archimboldi Garcia" w:date="2021-05-14T20:45:00Z">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 xml:space="preserve">C7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w:t>
        </w:r>
        <w:r>
          <w:rPr>
            <w:rFonts w:asciiTheme="majorEastAsia" w:eastAsiaTheme="majorEastAsia" w:hAnsiTheme="majorEastAsia" w:hint="eastAsia"/>
            <w:bCs/>
            <w:snapToGrid w:val="0"/>
            <w:kern w:val="0"/>
            <w:sz w:val="28"/>
            <w:szCs w:val="28"/>
          </w:rPr>
          <w:t>记录内容</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hint="eastAsia"/>
            <w:bCs/>
            <w:snapToGrid w:val="0"/>
            <w:kern w:val="0"/>
            <w:sz w:val="28"/>
            <w:szCs w:val="28"/>
          </w:rPr>
          <w:t>page</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B</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.....8</w:t>
        </w:r>
      </w:ins>
      <w:ins w:id="396" w:author="Archimboldi Garcia" w:date="2021-05-28T10:18:00Z">
        <w:r w:rsidR="004B223E">
          <w:rPr>
            <w:rFonts w:asciiTheme="majorEastAsia" w:eastAsiaTheme="majorEastAsia" w:hAnsiTheme="majorEastAsia"/>
            <w:bCs/>
            <w:snapToGrid w:val="0"/>
            <w:kern w:val="0"/>
            <w:sz w:val="28"/>
            <w:szCs w:val="28"/>
          </w:rPr>
          <w:t>4</w:t>
        </w:r>
      </w:ins>
    </w:p>
    <w:p w14:paraId="366E0CE0" w14:textId="0ED0DF76" w:rsidR="00406934" w:rsidRPr="00453C81" w:rsidRDefault="00406934" w:rsidP="00406934">
      <w:pPr>
        <w:spacing w:line="360" w:lineRule="auto"/>
        <w:rPr>
          <w:ins w:id="397" w:author="Archimboldi Garcia" w:date="2021-05-14T20:32:00Z"/>
          <w:rFonts w:asciiTheme="majorEastAsia" w:eastAsiaTheme="majorEastAsia" w:hAnsiTheme="majorEastAsia"/>
          <w:bCs/>
          <w:snapToGrid w:val="0"/>
          <w:kern w:val="0"/>
          <w:sz w:val="28"/>
          <w:szCs w:val="28"/>
        </w:rPr>
      </w:pPr>
    </w:p>
    <w:bookmarkEnd w:id="347"/>
    <w:p w14:paraId="4110D6EA" w14:textId="0A0B6E6D" w:rsidR="00453C81" w:rsidRDefault="00453C81" w:rsidP="00453C81">
      <w:pPr>
        <w:spacing w:line="360" w:lineRule="auto"/>
        <w:rPr>
          <w:ins w:id="398" w:author="Archimboldi Garcia" w:date="2021-05-14T20:46:00Z"/>
          <w:rFonts w:asciiTheme="majorEastAsia" w:eastAsiaTheme="majorEastAsia" w:hAnsiTheme="majorEastAsia"/>
          <w:b/>
          <w:snapToGrid w:val="0"/>
          <w:kern w:val="0"/>
          <w:sz w:val="28"/>
          <w:szCs w:val="28"/>
        </w:rPr>
      </w:pPr>
      <w:ins w:id="399" w:author="Archimboldi Garcia" w:date="2021-05-14T20:46:00Z">
        <w:r>
          <w:rPr>
            <w:rFonts w:asciiTheme="majorEastAsia" w:eastAsiaTheme="majorEastAsia" w:hAnsiTheme="majorEastAsia" w:hint="eastAsia"/>
            <w:b/>
            <w:snapToGrid w:val="0"/>
            <w:kern w:val="0"/>
            <w:sz w:val="28"/>
            <w:szCs w:val="28"/>
          </w:rPr>
          <w:t>致谢...................................</w:t>
        </w:r>
        <w:r>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Pr>
            <w:rFonts w:asciiTheme="majorEastAsia" w:eastAsiaTheme="majorEastAsia" w:hAnsiTheme="majorEastAsia"/>
            <w:b/>
            <w:snapToGrid w:val="0"/>
            <w:kern w:val="0"/>
            <w:sz w:val="28"/>
            <w:szCs w:val="28"/>
          </w:rPr>
          <w:t>......</w:t>
        </w:r>
      </w:ins>
      <w:ins w:id="400" w:author="Archimboldi Garcia" w:date="2021-05-14T21:02:00Z">
        <w:r w:rsidR="00606641">
          <w:rPr>
            <w:rFonts w:asciiTheme="majorEastAsia" w:eastAsiaTheme="majorEastAsia" w:hAnsiTheme="majorEastAsia"/>
            <w:b/>
            <w:snapToGrid w:val="0"/>
            <w:kern w:val="0"/>
            <w:sz w:val="28"/>
            <w:szCs w:val="28"/>
          </w:rPr>
          <w:t>9</w:t>
        </w:r>
      </w:ins>
      <w:ins w:id="401" w:author="Archimboldi Garcia" w:date="2021-05-28T10:18:00Z">
        <w:r w:rsidR="004B223E">
          <w:rPr>
            <w:rFonts w:asciiTheme="majorEastAsia" w:eastAsiaTheme="majorEastAsia" w:hAnsiTheme="majorEastAsia"/>
            <w:b/>
            <w:snapToGrid w:val="0"/>
            <w:kern w:val="0"/>
            <w:sz w:val="28"/>
            <w:szCs w:val="28"/>
          </w:rPr>
          <w:t>2</w:t>
        </w:r>
      </w:ins>
    </w:p>
    <w:p w14:paraId="40F261F4" w14:textId="0F393DBA" w:rsidR="00C0111A" w:rsidRDefault="00C0111A" w:rsidP="0036494D">
      <w:pPr>
        <w:spacing w:line="360" w:lineRule="auto"/>
        <w:rPr>
          <w:rFonts w:asciiTheme="majorEastAsia" w:eastAsiaTheme="majorEastAsia" w:hAnsiTheme="majorEastAsia"/>
          <w:b/>
          <w:snapToGrid w:val="0"/>
          <w:kern w:val="0"/>
          <w:sz w:val="28"/>
          <w:szCs w:val="28"/>
        </w:rPr>
      </w:pPr>
    </w:p>
    <w:p w14:paraId="2201C0C5" w14:textId="38CB049C" w:rsidR="006F3085" w:rsidRDefault="006F3085" w:rsidP="0036494D">
      <w:pPr>
        <w:spacing w:line="360" w:lineRule="auto"/>
        <w:rPr>
          <w:rFonts w:asciiTheme="majorEastAsia" w:eastAsiaTheme="majorEastAsia" w:hAnsiTheme="majorEastAsia"/>
          <w:b/>
          <w:snapToGrid w:val="0"/>
          <w:kern w:val="0"/>
          <w:sz w:val="28"/>
          <w:szCs w:val="28"/>
        </w:rPr>
      </w:pPr>
    </w:p>
    <w:p w14:paraId="5F7CA8D1" w14:textId="1B442CC0" w:rsidR="006F3085" w:rsidRDefault="006F3085" w:rsidP="0036494D">
      <w:pPr>
        <w:spacing w:line="360" w:lineRule="auto"/>
        <w:rPr>
          <w:rFonts w:asciiTheme="majorEastAsia" w:eastAsiaTheme="majorEastAsia" w:hAnsiTheme="majorEastAsia"/>
          <w:b/>
          <w:snapToGrid w:val="0"/>
          <w:kern w:val="0"/>
          <w:sz w:val="28"/>
          <w:szCs w:val="28"/>
        </w:rPr>
      </w:pPr>
    </w:p>
    <w:p w14:paraId="21758C9B" w14:textId="1CDD9500" w:rsidR="006F3085" w:rsidRDefault="006F3085" w:rsidP="0036494D">
      <w:pPr>
        <w:spacing w:line="360" w:lineRule="auto"/>
        <w:rPr>
          <w:rFonts w:asciiTheme="majorEastAsia" w:eastAsiaTheme="majorEastAsia" w:hAnsiTheme="majorEastAsia"/>
          <w:b/>
          <w:snapToGrid w:val="0"/>
          <w:kern w:val="0"/>
          <w:sz w:val="28"/>
          <w:szCs w:val="28"/>
        </w:rPr>
      </w:pPr>
    </w:p>
    <w:p w14:paraId="7BA9D42C" w14:textId="39E030EA" w:rsidR="006F3085" w:rsidRDefault="006F3085" w:rsidP="0036494D">
      <w:pPr>
        <w:spacing w:line="360" w:lineRule="auto"/>
        <w:rPr>
          <w:rFonts w:asciiTheme="majorEastAsia" w:eastAsiaTheme="majorEastAsia" w:hAnsiTheme="majorEastAsia"/>
          <w:b/>
          <w:snapToGrid w:val="0"/>
          <w:kern w:val="0"/>
          <w:sz w:val="28"/>
          <w:szCs w:val="28"/>
        </w:rPr>
      </w:pPr>
    </w:p>
    <w:p w14:paraId="68C152C1" w14:textId="1996B3F1" w:rsidR="006F3085" w:rsidRDefault="006F3085" w:rsidP="0036494D">
      <w:pPr>
        <w:spacing w:line="360" w:lineRule="auto"/>
        <w:rPr>
          <w:rFonts w:asciiTheme="majorEastAsia" w:eastAsiaTheme="majorEastAsia" w:hAnsiTheme="majorEastAsia"/>
          <w:b/>
          <w:snapToGrid w:val="0"/>
          <w:kern w:val="0"/>
          <w:sz w:val="28"/>
          <w:szCs w:val="28"/>
        </w:rPr>
      </w:pPr>
    </w:p>
    <w:p w14:paraId="4581ED02" w14:textId="339E102C" w:rsidR="006F3085" w:rsidRDefault="006F3085" w:rsidP="0036494D">
      <w:pPr>
        <w:spacing w:line="360" w:lineRule="auto"/>
        <w:rPr>
          <w:rFonts w:asciiTheme="majorEastAsia" w:eastAsiaTheme="majorEastAsia" w:hAnsiTheme="majorEastAsia"/>
          <w:b/>
          <w:snapToGrid w:val="0"/>
          <w:kern w:val="0"/>
          <w:sz w:val="28"/>
          <w:szCs w:val="28"/>
        </w:rPr>
      </w:pPr>
    </w:p>
    <w:p w14:paraId="51DF46FE" w14:textId="10B66FF0" w:rsidR="006F3085" w:rsidRDefault="006F3085" w:rsidP="0036494D">
      <w:pPr>
        <w:spacing w:line="360" w:lineRule="auto"/>
        <w:rPr>
          <w:rFonts w:asciiTheme="majorEastAsia" w:eastAsiaTheme="majorEastAsia" w:hAnsiTheme="majorEastAsia"/>
          <w:b/>
          <w:snapToGrid w:val="0"/>
          <w:kern w:val="0"/>
          <w:sz w:val="28"/>
          <w:szCs w:val="28"/>
        </w:rPr>
      </w:pPr>
    </w:p>
    <w:p w14:paraId="661F8CFF" w14:textId="6370FADC" w:rsidR="006F3085" w:rsidRDefault="006F3085" w:rsidP="0036494D">
      <w:pPr>
        <w:spacing w:line="360" w:lineRule="auto"/>
        <w:rPr>
          <w:rFonts w:asciiTheme="majorEastAsia" w:eastAsiaTheme="majorEastAsia" w:hAnsiTheme="majorEastAsia"/>
          <w:b/>
          <w:snapToGrid w:val="0"/>
          <w:kern w:val="0"/>
          <w:sz w:val="28"/>
          <w:szCs w:val="28"/>
        </w:rPr>
      </w:pPr>
    </w:p>
    <w:p w14:paraId="0054BD2A" w14:textId="77777777" w:rsidR="006F3085" w:rsidRDefault="006F3085" w:rsidP="0036494D">
      <w:pPr>
        <w:spacing w:line="360" w:lineRule="auto"/>
        <w:rPr>
          <w:rFonts w:asciiTheme="majorEastAsia" w:eastAsiaTheme="majorEastAsia" w:hAnsiTheme="majorEastAsia"/>
          <w:b/>
          <w:snapToGrid w:val="0"/>
          <w:kern w:val="0"/>
          <w:sz w:val="28"/>
          <w:szCs w:val="28"/>
        </w:rPr>
      </w:pPr>
    </w:p>
    <w:p w14:paraId="098C0CBC" w14:textId="55A830AA" w:rsidR="006F3085" w:rsidRDefault="006F3085" w:rsidP="0036494D">
      <w:pPr>
        <w:spacing w:line="360" w:lineRule="auto"/>
        <w:rPr>
          <w:rFonts w:asciiTheme="majorEastAsia" w:eastAsiaTheme="majorEastAsia" w:hAnsiTheme="majorEastAsia"/>
          <w:b/>
          <w:snapToGrid w:val="0"/>
          <w:kern w:val="0"/>
          <w:sz w:val="28"/>
          <w:szCs w:val="28"/>
        </w:rPr>
      </w:pPr>
    </w:p>
    <w:p w14:paraId="305FCF70" w14:textId="39B6656F" w:rsidR="00DE72A4" w:rsidRDefault="00DE72A4" w:rsidP="0036494D">
      <w:pPr>
        <w:spacing w:line="360" w:lineRule="auto"/>
        <w:rPr>
          <w:rFonts w:asciiTheme="majorEastAsia" w:eastAsiaTheme="majorEastAsia" w:hAnsiTheme="majorEastAsia"/>
          <w:b/>
          <w:snapToGrid w:val="0"/>
          <w:kern w:val="0"/>
          <w:sz w:val="28"/>
          <w:szCs w:val="28"/>
        </w:rPr>
      </w:pPr>
    </w:p>
    <w:p w14:paraId="255E188F" w14:textId="1B08DD95" w:rsidR="00136129" w:rsidRDefault="00136129" w:rsidP="0036494D">
      <w:pPr>
        <w:spacing w:line="360" w:lineRule="auto"/>
        <w:rPr>
          <w:ins w:id="402" w:author="Garcia" w:date="2021-05-14T10:59:00Z"/>
          <w:rFonts w:asciiTheme="majorEastAsia" w:eastAsiaTheme="majorEastAsia" w:hAnsiTheme="majorEastAsia"/>
          <w:b/>
          <w:snapToGrid w:val="0"/>
          <w:kern w:val="0"/>
          <w:sz w:val="28"/>
          <w:szCs w:val="28"/>
        </w:rPr>
      </w:pPr>
    </w:p>
    <w:p w14:paraId="3E296DFA" w14:textId="43B468FA" w:rsidR="001F6C9A" w:rsidRDefault="001F6C9A" w:rsidP="0036494D">
      <w:pPr>
        <w:spacing w:line="360" w:lineRule="auto"/>
        <w:rPr>
          <w:ins w:id="403" w:author="Garcia" w:date="2021-05-14T11:05:00Z"/>
          <w:rFonts w:asciiTheme="majorEastAsia" w:eastAsiaTheme="majorEastAsia" w:hAnsiTheme="majorEastAsia"/>
          <w:b/>
          <w:snapToGrid w:val="0"/>
          <w:kern w:val="0"/>
          <w:sz w:val="28"/>
          <w:szCs w:val="28"/>
        </w:rPr>
      </w:pPr>
    </w:p>
    <w:p w14:paraId="7B2C1EA6" w14:textId="77777777" w:rsidR="00BD2BA6" w:rsidRDefault="00BD2BA6" w:rsidP="0036494D">
      <w:pPr>
        <w:spacing w:line="360" w:lineRule="auto"/>
        <w:rPr>
          <w:rFonts w:asciiTheme="majorEastAsia" w:eastAsiaTheme="majorEastAsia" w:hAnsiTheme="majorEastAsia"/>
          <w:b/>
          <w:snapToGrid w:val="0"/>
          <w:kern w:val="0"/>
          <w:sz w:val="28"/>
          <w:szCs w:val="28"/>
        </w:rPr>
      </w:pPr>
    </w:p>
    <w:p w14:paraId="013FDA70" w14:textId="77777777" w:rsidR="00AE616B" w:rsidRDefault="00AE616B" w:rsidP="0036494D">
      <w:pPr>
        <w:spacing w:line="360" w:lineRule="auto"/>
        <w:rPr>
          <w:rFonts w:asciiTheme="majorEastAsia" w:eastAsiaTheme="majorEastAsia" w:hAnsiTheme="majorEastAsia"/>
          <w:b/>
          <w:snapToGrid w:val="0"/>
          <w:kern w:val="0"/>
          <w:sz w:val="28"/>
          <w:szCs w:val="28"/>
        </w:rPr>
      </w:pPr>
    </w:p>
    <w:bookmarkEnd w:id="348"/>
    <w:bookmarkEnd w:id="349"/>
    <w:bookmarkEnd w:id="350"/>
    <w:p w14:paraId="00F25B85" w14:textId="5DF5298C" w:rsidR="0036494D" w:rsidRDefault="00A07AEE" w:rsidP="00401792">
      <w:pPr>
        <w:pStyle w:val="af2"/>
        <w:numPr>
          <w:ilvl w:val="0"/>
          <w:numId w:val="1"/>
        </w:numPr>
      </w:pPr>
      <w:r>
        <w:rPr>
          <w:rFonts w:hint="eastAsia"/>
        </w:rPr>
        <w:lastRenderedPageBreak/>
        <w:t>工业物联网系统</w:t>
      </w:r>
      <w:r w:rsidR="00CA3CD9">
        <w:rPr>
          <w:rFonts w:hint="eastAsia"/>
        </w:rPr>
        <w:t>介绍</w:t>
      </w:r>
    </w:p>
    <w:p w14:paraId="7FB0430D" w14:textId="77777777" w:rsidR="000A1A2C" w:rsidRDefault="000A1A2C" w:rsidP="0036494D">
      <w:pPr>
        <w:pStyle w:val="af3"/>
        <w:rPr>
          <w:ins w:id="404" w:author="Archimboldi Garcia" w:date="2021-05-28T08:45:00Z"/>
          <w:rFonts w:ascii="黑体" w:eastAsia="黑体" w:hAnsi="黑体"/>
          <w:b w:val="0"/>
        </w:rPr>
      </w:pPr>
      <w:bookmarkStart w:id="405" w:name="_Toc292269552"/>
    </w:p>
    <w:p w14:paraId="6CADBF8D" w14:textId="3629E12D" w:rsidR="0036494D" w:rsidRDefault="0036494D" w:rsidP="0036494D">
      <w:pPr>
        <w:pStyle w:val="af3"/>
      </w:pPr>
      <w:r>
        <w:rPr>
          <w:rFonts w:ascii="黑体" w:eastAsia="黑体" w:hAnsi="黑体" w:hint="eastAsia"/>
          <w:b w:val="0"/>
        </w:rPr>
        <w:t>1</w:t>
      </w:r>
      <w:r>
        <w:rPr>
          <w:rFonts w:ascii="黑体" w:eastAsia="黑体" w:hAnsi="黑体"/>
          <w:b w:val="0"/>
        </w:rPr>
        <w:t>.1</w:t>
      </w:r>
      <w:r>
        <w:rPr>
          <w:rFonts w:ascii="黑体" w:eastAsia="黑体" w:hAnsi="黑体" w:hint="eastAsia"/>
          <w:b w:val="0"/>
        </w:rPr>
        <w:t xml:space="preserve"> </w:t>
      </w:r>
      <w:bookmarkEnd w:id="405"/>
      <w:r w:rsidR="00CA3CD9">
        <w:rPr>
          <w:rFonts w:ascii="黑体" w:eastAsia="黑体" w:hAnsi="黑体" w:hint="eastAsia"/>
          <w:b w:val="0"/>
        </w:rPr>
        <w:t>研发背景</w:t>
      </w:r>
    </w:p>
    <w:p w14:paraId="262A2483" w14:textId="3A1F33BC" w:rsidR="001B0D93" w:rsidRDefault="0084669E"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工业为</w:t>
      </w:r>
      <w:r w:rsidRPr="0084669E">
        <w:rPr>
          <w:rFonts w:asciiTheme="minorEastAsia" w:hAnsiTheme="minorEastAsia" w:hint="eastAsia"/>
          <w:color w:val="000000" w:themeColor="text1"/>
          <w:sz w:val="24"/>
        </w:rPr>
        <w:t>自身和国民经济其他各个部门提供原材料、燃料和动力</w:t>
      </w:r>
      <w:r>
        <w:rPr>
          <w:rFonts w:asciiTheme="minorEastAsia" w:hAnsiTheme="minorEastAsia" w:hint="eastAsia"/>
          <w:color w:val="000000" w:themeColor="text1"/>
          <w:sz w:val="24"/>
        </w:rPr>
        <w:t>，是国民经济的重要支柱，</w:t>
      </w:r>
      <w:r w:rsidRPr="0084669E">
        <w:rPr>
          <w:rFonts w:asciiTheme="minorEastAsia" w:hAnsiTheme="minorEastAsia" w:hint="eastAsia"/>
          <w:color w:val="000000" w:themeColor="text1"/>
          <w:sz w:val="24"/>
        </w:rPr>
        <w:t>在世界各国国民经济中起着主导作用。</w:t>
      </w:r>
      <w:r>
        <w:rPr>
          <w:rFonts w:asciiTheme="minorEastAsia" w:hAnsiTheme="minorEastAsia" w:hint="eastAsia"/>
          <w:color w:val="000000" w:themeColor="text1"/>
          <w:sz w:val="24"/>
        </w:rPr>
        <w:t>无论是能源采掘工业、原材料工业、</w:t>
      </w:r>
      <w:r w:rsidR="00AD7D47">
        <w:rPr>
          <w:rFonts w:asciiTheme="minorEastAsia" w:hAnsiTheme="minorEastAsia" w:hint="eastAsia"/>
          <w:color w:val="000000" w:themeColor="text1"/>
          <w:sz w:val="24"/>
        </w:rPr>
        <w:t>或</w:t>
      </w:r>
      <w:r>
        <w:rPr>
          <w:rFonts w:asciiTheme="minorEastAsia" w:hAnsiTheme="minorEastAsia" w:hint="eastAsia"/>
          <w:color w:val="000000" w:themeColor="text1"/>
          <w:sz w:val="24"/>
        </w:rPr>
        <w:t>是加工工业，</w:t>
      </w:r>
      <w:r w:rsidR="00D91588">
        <w:rPr>
          <w:rFonts w:asciiTheme="minorEastAsia" w:hAnsiTheme="minorEastAsia" w:hint="eastAsia"/>
          <w:color w:val="000000" w:themeColor="text1"/>
          <w:sz w:val="24"/>
        </w:rPr>
        <w:t>都大批量的使用机械电子设备来协助生产</w:t>
      </w:r>
      <w:r w:rsidR="00C10B2C">
        <w:rPr>
          <w:rFonts w:asciiTheme="minorEastAsia" w:hAnsiTheme="minorEastAsia" w:hint="eastAsia"/>
          <w:color w:val="000000" w:themeColor="text1"/>
          <w:sz w:val="24"/>
        </w:rPr>
        <w:t>。</w:t>
      </w:r>
      <w:r w:rsidR="00D91588">
        <w:rPr>
          <w:rFonts w:asciiTheme="minorEastAsia" w:hAnsiTheme="minorEastAsia" w:hint="eastAsia"/>
          <w:color w:val="000000" w:themeColor="text1"/>
          <w:sz w:val="24"/>
        </w:rPr>
        <w:t>提高设备的工作效率，优化生产工艺和生产流程是工业企业实现</w:t>
      </w:r>
      <w:r w:rsidR="00C10B2C">
        <w:rPr>
          <w:rFonts w:asciiTheme="minorEastAsia" w:hAnsiTheme="minorEastAsia" w:hint="eastAsia"/>
          <w:color w:val="000000" w:themeColor="text1"/>
          <w:sz w:val="24"/>
        </w:rPr>
        <w:t>提升质量</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降低成本</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增加效益</w:t>
      </w:r>
      <w:r w:rsidR="00D91588">
        <w:rPr>
          <w:rFonts w:asciiTheme="minorEastAsia" w:hAnsiTheme="minorEastAsia" w:hint="eastAsia"/>
          <w:color w:val="000000" w:themeColor="text1"/>
          <w:sz w:val="24"/>
        </w:rPr>
        <w:t>的根本手段。为了实现对生产过程更高效的把握，</w:t>
      </w:r>
      <w:r w:rsidR="004673F7">
        <w:rPr>
          <w:rFonts w:asciiTheme="minorEastAsia" w:hAnsiTheme="minorEastAsia" w:hint="eastAsia"/>
          <w:color w:val="000000" w:themeColor="text1"/>
          <w:sz w:val="24"/>
        </w:rPr>
        <w:t>自2</w:t>
      </w:r>
      <w:r w:rsidR="004673F7">
        <w:rPr>
          <w:rFonts w:asciiTheme="minorEastAsia" w:hAnsiTheme="minorEastAsia"/>
          <w:color w:val="000000" w:themeColor="text1"/>
          <w:sz w:val="24"/>
        </w:rPr>
        <w:t>0</w:t>
      </w:r>
      <w:r w:rsidR="004673F7">
        <w:rPr>
          <w:rFonts w:asciiTheme="minorEastAsia" w:hAnsiTheme="minorEastAsia" w:hint="eastAsia"/>
          <w:color w:val="000000" w:themeColor="text1"/>
          <w:sz w:val="24"/>
        </w:rPr>
        <w:t>世纪以来，</w:t>
      </w:r>
      <w:r w:rsidR="00D91588">
        <w:rPr>
          <w:rFonts w:asciiTheme="minorEastAsia" w:hAnsiTheme="minorEastAsia" w:hint="eastAsia"/>
          <w:color w:val="000000" w:themeColor="text1"/>
          <w:sz w:val="24"/>
        </w:rPr>
        <w:t>越来越多的精益生产模式被人们</w:t>
      </w:r>
      <w:r w:rsidR="004673F7">
        <w:rPr>
          <w:rFonts w:asciiTheme="minorEastAsia" w:hAnsiTheme="minorEastAsia" w:hint="eastAsia"/>
          <w:color w:val="000000" w:themeColor="text1"/>
          <w:sz w:val="24"/>
        </w:rPr>
        <w:t>所</w:t>
      </w:r>
      <w:r w:rsidR="00D91588">
        <w:rPr>
          <w:rFonts w:asciiTheme="minorEastAsia" w:hAnsiTheme="minorEastAsia" w:hint="eastAsia"/>
          <w:color w:val="000000" w:themeColor="text1"/>
          <w:sz w:val="24"/>
        </w:rPr>
        <w:t>使用</w:t>
      </w:r>
      <w:ins w:id="406" w:author="Yu Fishress" w:date="2021-05-12T18:46:00Z">
        <w:r w:rsidR="00332B5E">
          <w:rPr>
            <w:rFonts w:asciiTheme="minorEastAsia" w:hAnsiTheme="minorEastAsia" w:hint="eastAsia"/>
            <w:color w:val="000000" w:themeColor="text1"/>
            <w:sz w:val="24"/>
          </w:rPr>
          <w:t>。</w:t>
        </w:r>
      </w:ins>
      <w:del w:id="407" w:author="Yu Fishress" w:date="2021-05-12T18:46:00Z">
        <w:r w:rsidR="00D91588" w:rsidDel="00332B5E">
          <w:rPr>
            <w:rFonts w:asciiTheme="minorEastAsia" w:hAnsiTheme="minorEastAsia" w:hint="eastAsia"/>
            <w:color w:val="000000" w:themeColor="text1"/>
            <w:sz w:val="24"/>
          </w:rPr>
          <w:delText>，</w:delText>
        </w:r>
      </w:del>
      <w:r w:rsidR="00D91588">
        <w:rPr>
          <w:rFonts w:asciiTheme="minorEastAsia" w:hAnsiTheme="minorEastAsia" w:hint="eastAsia"/>
          <w:color w:val="000000" w:themeColor="text1"/>
          <w:sz w:val="24"/>
        </w:rPr>
        <w:t>人们</w:t>
      </w:r>
      <w:r w:rsidR="0046191B">
        <w:rPr>
          <w:rFonts w:asciiTheme="minorEastAsia" w:hAnsiTheme="minorEastAsia" w:hint="eastAsia"/>
          <w:color w:val="000000" w:themeColor="text1"/>
          <w:sz w:val="24"/>
        </w:rPr>
        <w:t>希望</w:t>
      </w:r>
      <w:r w:rsidR="00D91588">
        <w:rPr>
          <w:rFonts w:asciiTheme="minorEastAsia" w:hAnsiTheme="minorEastAsia" w:hint="eastAsia"/>
          <w:color w:val="000000" w:themeColor="text1"/>
          <w:sz w:val="24"/>
        </w:rPr>
        <w:t>通过</w:t>
      </w:r>
      <w:r w:rsidR="0041543B">
        <w:rPr>
          <w:rFonts w:asciiTheme="minorEastAsia" w:hAnsiTheme="minorEastAsia" w:hint="eastAsia"/>
          <w:color w:val="000000" w:themeColor="text1"/>
          <w:sz w:val="24"/>
        </w:rPr>
        <w:t>技术手段</w:t>
      </w:r>
      <w:r w:rsidR="00D91588">
        <w:rPr>
          <w:rFonts w:asciiTheme="minorEastAsia" w:hAnsiTheme="minorEastAsia" w:hint="eastAsia"/>
          <w:color w:val="000000" w:themeColor="text1"/>
          <w:sz w:val="24"/>
        </w:rPr>
        <w:t>加强对设备的监控管理，来</w:t>
      </w:r>
      <w:r w:rsidR="004F183F">
        <w:rPr>
          <w:rFonts w:asciiTheme="minorEastAsia" w:hAnsiTheme="minorEastAsia" w:hint="eastAsia"/>
          <w:color w:val="000000" w:themeColor="text1"/>
          <w:sz w:val="24"/>
        </w:rPr>
        <w:t>高效</w:t>
      </w:r>
      <w:r w:rsidR="00B86258">
        <w:rPr>
          <w:rFonts w:asciiTheme="minorEastAsia" w:hAnsiTheme="minorEastAsia" w:hint="eastAsia"/>
          <w:color w:val="000000" w:themeColor="text1"/>
          <w:sz w:val="24"/>
        </w:rPr>
        <w:t>控制生产过程</w:t>
      </w:r>
      <w:r w:rsidR="00CA4C2C">
        <w:rPr>
          <w:rFonts w:asciiTheme="minorEastAsia" w:hAnsiTheme="minorEastAsia" w:hint="eastAsia"/>
          <w:color w:val="000000" w:themeColor="text1"/>
          <w:sz w:val="24"/>
        </w:rPr>
        <w:t>；希望采集并分析更多的生产过程数据来</w:t>
      </w:r>
      <w:r w:rsidR="00D91588">
        <w:rPr>
          <w:rFonts w:asciiTheme="minorEastAsia" w:hAnsiTheme="minorEastAsia" w:hint="eastAsia"/>
          <w:color w:val="000000" w:themeColor="text1"/>
          <w:sz w:val="24"/>
        </w:rPr>
        <w:t>提升和优化设备的工作水平</w:t>
      </w:r>
      <w:r w:rsidR="00B86258">
        <w:rPr>
          <w:rFonts w:asciiTheme="minorEastAsia" w:hAnsiTheme="minorEastAsia" w:hint="eastAsia"/>
          <w:color w:val="000000" w:themeColor="text1"/>
          <w:sz w:val="24"/>
        </w:rPr>
        <w:t>。</w:t>
      </w:r>
    </w:p>
    <w:p w14:paraId="551AAE0C" w14:textId="0E0BC6ED" w:rsidR="00012303" w:rsidRDefault="001B0D93"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为</w:t>
      </w:r>
      <w:r w:rsidR="006C2408">
        <w:rPr>
          <w:rFonts w:asciiTheme="minorEastAsia" w:hAnsiTheme="minorEastAsia" w:hint="eastAsia"/>
          <w:color w:val="000000" w:themeColor="text1"/>
          <w:sz w:val="24"/>
        </w:rPr>
        <w:t>更好的控制和优化生产过程</w:t>
      </w:r>
      <w:r>
        <w:rPr>
          <w:rFonts w:asciiTheme="minorEastAsia" w:hAnsiTheme="minorEastAsia" w:hint="eastAsia"/>
          <w:color w:val="000000" w:themeColor="text1"/>
          <w:sz w:val="24"/>
        </w:rPr>
        <w:t>，我们需要</w:t>
      </w:r>
      <w:r w:rsidR="00B86258">
        <w:rPr>
          <w:rFonts w:asciiTheme="minorEastAsia" w:hAnsiTheme="minorEastAsia" w:hint="eastAsia"/>
          <w:color w:val="000000" w:themeColor="text1"/>
          <w:sz w:val="24"/>
        </w:rPr>
        <w:t>实时</w:t>
      </w:r>
      <w:r>
        <w:rPr>
          <w:rFonts w:asciiTheme="minorEastAsia" w:hAnsiTheme="minorEastAsia" w:hint="eastAsia"/>
          <w:color w:val="000000" w:themeColor="text1"/>
          <w:sz w:val="24"/>
        </w:rPr>
        <w:t>的</w:t>
      </w:r>
      <w:r w:rsidR="00B86258">
        <w:rPr>
          <w:rFonts w:asciiTheme="minorEastAsia" w:hAnsiTheme="minorEastAsia" w:hint="eastAsia"/>
          <w:color w:val="000000" w:themeColor="text1"/>
          <w:sz w:val="24"/>
        </w:rPr>
        <w:t>获取</w:t>
      </w:r>
      <w:r>
        <w:rPr>
          <w:rFonts w:asciiTheme="minorEastAsia" w:hAnsiTheme="minorEastAsia" w:hint="eastAsia"/>
          <w:color w:val="000000" w:themeColor="text1"/>
          <w:sz w:val="24"/>
        </w:rPr>
        <w:t>尽可能多的</w:t>
      </w:r>
      <w:r w:rsidR="00B86258">
        <w:rPr>
          <w:rFonts w:asciiTheme="minorEastAsia" w:hAnsiTheme="minorEastAsia" w:hint="eastAsia"/>
          <w:color w:val="000000" w:themeColor="text1"/>
          <w:sz w:val="24"/>
        </w:rPr>
        <w:t>生产数据</w:t>
      </w:r>
      <w:r w:rsidR="007C1176">
        <w:rPr>
          <w:rFonts w:asciiTheme="minorEastAsia" w:hAnsiTheme="minorEastAsia" w:hint="eastAsia"/>
          <w:color w:val="000000" w:themeColor="text1"/>
          <w:sz w:val="24"/>
        </w:rPr>
        <w:t>。</w:t>
      </w:r>
      <w:r w:rsidR="00B86258">
        <w:rPr>
          <w:rFonts w:asciiTheme="minorEastAsia" w:hAnsiTheme="minorEastAsia" w:hint="eastAsia"/>
          <w:color w:val="000000" w:themeColor="text1"/>
          <w:sz w:val="24"/>
        </w:rPr>
        <w:t>在</w:t>
      </w:r>
      <w:r w:rsidR="00012303">
        <w:rPr>
          <w:rFonts w:asciiTheme="minorEastAsia" w:hAnsiTheme="minorEastAsia" w:hint="eastAsia"/>
          <w:color w:val="000000" w:themeColor="text1"/>
          <w:sz w:val="24"/>
        </w:rPr>
        <w:t>信息</w:t>
      </w:r>
      <w:r w:rsidR="00B86258">
        <w:rPr>
          <w:rFonts w:asciiTheme="minorEastAsia" w:hAnsiTheme="minorEastAsia" w:hint="eastAsia"/>
          <w:color w:val="000000" w:themeColor="text1"/>
          <w:sz w:val="24"/>
        </w:rPr>
        <w:t>时代</w:t>
      </w:r>
      <w:r w:rsidR="0046191B">
        <w:rPr>
          <w:rFonts w:asciiTheme="minorEastAsia" w:hAnsiTheme="minorEastAsia" w:hint="eastAsia"/>
          <w:color w:val="000000" w:themeColor="text1"/>
          <w:sz w:val="24"/>
        </w:rPr>
        <w:t>之前</w:t>
      </w:r>
      <w:r w:rsidR="00B86258">
        <w:rPr>
          <w:rFonts w:asciiTheme="minorEastAsia" w:hAnsiTheme="minorEastAsia" w:hint="eastAsia"/>
          <w:color w:val="000000" w:themeColor="text1"/>
          <w:sz w:val="24"/>
        </w:rPr>
        <w:t>，</w:t>
      </w:r>
      <w:r w:rsidR="007C1176">
        <w:rPr>
          <w:rFonts w:asciiTheme="minorEastAsia" w:hAnsiTheme="minorEastAsia" w:hint="eastAsia"/>
          <w:color w:val="000000" w:themeColor="text1"/>
          <w:sz w:val="24"/>
        </w:rPr>
        <w:t>人们通过编写各种纸质的报表来手工记录</w:t>
      </w:r>
      <w:ins w:id="408" w:author="Yu Fishress" w:date="2021-05-12T18:47:00Z">
        <w:r w:rsidR="00332B5E">
          <w:rPr>
            <w:rFonts w:asciiTheme="minorEastAsia" w:hAnsiTheme="minorEastAsia" w:hint="eastAsia"/>
            <w:color w:val="000000" w:themeColor="text1"/>
            <w:sz w:val="24"/>
          </w:rPr>
          <w:t>。</w:t>
        </w:r>
      </w:ins>
      <w:del w:id="409" w:author="Yu Fishress" w:date="2021-05-12T18:47:00Z">
        <w:r w:rsidR="007C1176" w:rsidDel="00332B5E">
          <w:rPr>
            <w:rFonts w:asciiTheme="minorEastAsia" w:hAnsiTheme="minorEastAsia" w:hint="eastAsia"/>
            <w:color w:val="000000" w:themeColor="text1"/>
            <w:sz w:val="24"/>
          </w:rPr>
          <w:delText>，</w:delText>
        </w:r>
      </w:del>
      <w:r w:rsidR="007C1176">
        <w:rPr>
          <w:rFonts w:asciiTheme="minorEastAsia" w:hAnsiTheme="minorEastAsia" w:hint="eastAsia"/>
          <w:color w:val="000000" w:themeColor="text1"/>
          <w:sz w:val="24"/>
        </w:rPr>
        <w:t>随着电子技术和计算机技术的不断发展，</w:t>
      </w:r>
      <w:r w:rsidR="00513649">
        <w:rPr>
          <w:rFonts w:asciiTheme="minorEastAsia" w:hAnsiTheme="minorEastAsia" w:hint="eastAsia"/>
          <w:color w:val="000000" w:themeColor="text1"/>
          <w:sz w:val="24"/>
        </w:rPr>
        <w:t>许多</w:t>
      </w:r>
      <w:r w:rsidR="007C1176">
        <w:rPr>
          <w:rFonts w:asciiTheme="minorEastAsia" w:hAnsiTheme="minorEastAsia" w:hint="eastAsia"/>
          <w:color w:val="000000" w:themeColor="text1"/>
          <w:sz w:val="24"/>
        </w:rPr>
        <w:t>生产设备都实现电子化</w:t>
      </w:r>
      <w:r w:rsidR="003F7231">
        <w:rPr>
          <w:rFonts w:asciiTheme="minorEastAsia" w:hAnsiTheme="minorEastAsia" w:hint="eastAsia"/>
          <w:color w:val="000000" w:themeColor="text1"/>
          <w:sz w:val="24"/>
        </w:rPr>
        <w:t>或</w:t>
      </w:r>
      <w:r w:rsidR="00012303">
        <w:rPr>
          <w:rFonts w:asciiTheme="minorEastAsia" w:hAnsiTheme="minorEastAsia" w:hint="eastAsia"/>
          <w:color w:val="000000" w:themeColor="text1"/>
          <w:sz w:val="24"/>
        </w:rPr>
        <w:t>数字化</w:t>
      </w:r>
      <w:r w:rsidR="003F7231">
        <w:rPr>
          <w:rFonts w:asciiTheme="minorEastAsia" w:hAnsiTheme="minorEastAsia" w:hint="eastAsia"/>
          <w:color w:val="000000" w:themeColor="text1"/>
          <w:sz w:val="24"/>
        </w:rPr>
        <w:t>控制</w:t>
      </w:r>
      <w:ins w:id="410" w:author="Yu Fishress" w:date="2021-05-12T18:47:00Z">
        <w:r w:rsidR="00A22AE2">
          <w:rPr>
            <w:rFonts w:asciiTheme="minorEastAsia" w:hAnsiTheme="minorEastAsia" w:hint="eastAsia"/>
            <w:color w:val="000000" w:themeColor="text1"/>
            <w:sz w:val="24"/>
          </w:rPr>
          <w:t>。</w:t>
        </w:r>
      </w:ins>
      <w:del w:id="411" w:author="Yu Fishress" w:date="2021-05-12T18:47:00Z">
        <w:r w:rsidR="007C1176" w:rsidDel="00A22AE2">
          <w:rPr>
            <w:rFonts w:asciiTheme="minorEastAsia" w:hAnsiTheme="minorEastAsia" w:hint="eastAsia"/>
            <w:color w:val="000000" w:themeColor="text1"/>
            <w:sz w:val="24"/>
          </w:rPr>
          <w:delText>，</w:delText>
        </w:r>
      </w:del>
      <w:r w:rsidR="007C1176">
        <w:rPr>
          <w:rFonts w:asciiTheme="minorEastAsia" w:hAnsiTheme="minorEastAsia" w:hint="eastAsia"/>
          <w:color w:val="000000" w:themeColor="text1"/>
          <w:sz w:val="24"/>
        </w:rPr>
        <w:t>人们运用了各种传感器来收集信息，</w:t>
      </w:r>
      <w:r w:rsidR="00ED4D06">
        <w:rPr>
          <w:rFonts w:asciiTheme="minorEastAsia" w:hAnsiTheme="minorEastAsia" w:hint="eastAsia"/>
          <w:color w:val="000000" w:themeColor="text1"/>
          <w:sz w:val="24"/>
        </w:rPr>
        <w:t>采集到的</w:t>
      </w:r>
      <w:r w:rsidR="007A53D2">
        <w:rPr>
          <w:rFonts w:asciiTheme="minorEastAsia" w:hAnsiTheme="minorEastAsia" w:hint="eastAsia"/>
          <w:color w:val="000000" w:themeColor="text1"/>
          <w:sz w:val="24"/>
        </w:rPr>
        <w:t>数据以电子信号的形式</w:t>
      </w:r>
      <w:r w:rsidR="00012303">
        <w:rPr>
          <w:rFonts w:asciiTheme="minorEastAsia" w:hAnsiTheme="minorEastAsia" w:hint="eastAsia"/>
          <w:color w:val="000000" w:themeColor="text1"/>
          <w:sz w:val="24"/>
        </w:rPr>
        <w:t>传输并储存在工厂的计算机内，</w:t>
      </w:r>
      <w:r w:rsidR="00E337F3">
        <w:rPr>
          <w:rFonts w:asciiTheme="minorEastAsia" w:hAnsiTheme="minorEastAsia" w:hint="eastAsia"/>
          <w:color w:val="000000" w:themeColor="text1"/>
          <w:sz w:val="24"/>
        </w:rPr>
        <w:t>用于展示和分析。</w:t>
      </w:r>
      <w:r w:rsidR="00012303">
        <w:rPr>
          <w:rFonts w:asciiTheme="minorEastAsia" w:hAnsiTheme="minorEastAsia" w:hint="eastAsia"/>
          <w:color w:val="000000" w:themeColor="text1"/>
          <w:sz w:val="24"/>
        </w:rPr>
        <w:t>这一进程被称为工业</w:t>
      </w:r>
      <w:r w:rsidR="00E337F3">
        <w:rPr>
          <w:rFonts w:asciiTheme="minorEastAsia" w:hAnsiTheme="minorEastAsia" w:hint="eastAsia"/>
          <w:color w:val="000000" w:themeColor="text1"/>
          <w:sz w:val="24"/>
        </w:rPr>
        <w:t>生产信息</w:t>
      </w:r>
      <w:r w:rsidR="00012303">
        <w:rPr>
          <w:rFonts w:asciiTheme="minorEastAsia" w:hAnsiTheme="minorEastAsia" w:hint="eastAsia"/>
          <w:color w:val="000000" w:themeColor="text1"/>
          <w:sz w:val="24"/>
        </w:rPr>
        <w:t>的数字化</w:t>
      </w:r>
      <w:r w:rsidR="00E337F3">
        <w:rPr>
          <w:rFonts w:asciiTheme="minorEastAsia" w:hAnsiTheme="minorEastAsia" w:hint="eastAsia"/>
          <w:color w:val="000000" w:themeColor="text1"/>
          <w:sz w:val="24"/>
        </w:rPr>
        <w:t>管理</w:t>
      </w:r>
      <w:r w:rsidR="00012303">
        <w:rPr>
          <w:rFonts w:asciiTheme="minorEastAsia" w:hAnsiTheme="minorEastAsia" w:hint="eastAsia"/>
          <w:color w:val="000000" w:themeColor="text1"/>
          <w:sz w:val="24"/>
        </w:rPr>
        <w:t>。</w:t>
      </w:r>
    </w:p>
    <w:p w14:paraId="55F57CBF" w14:textId="3D79A62C" w:rsidR="00035E3B" w:rsidRPr="00035E3B" w:rsidRDefault="00764580" w:rsidP="00764580">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但仍有部分中低端产能企业未能实现数字化管理，这些</w:t>
      </w:r>
      <w:r w:rsidR="00D3114F">
        <w:rPr>
          <w:rFonts w:asciiTheme="minorEastAsia" w:hAnsiTheme="minorEastAsia" w:hint="eastAsia"/>
          <w:color w:val="000000" w:themeColor="text1"/>
          <w:sz w:val="24"/>
        </w:rPr>
        <w:t>企业</w:t>
      </w:r>
      <w:r w:rsidR="00D3114F">
        <w:rPr>
          <w:rFonts w:asciiTheme="minorEastAsia" w:hAnsiTheme="minorEastAsia" w:hint="eastAsia"/>
          <w:sz w:val="24"/>
        </w:rPr>
        <w:t>规模有限，</w:t>
      </w:r>
      <w:r>
        <w:rPr>
          <w:rFonts w:asciiTheme="minorEastAsia" w:hAnsiTheme="minorEastAsia" w:hint="eastAsia"/>
          <w:sz w:val="24"/>
        </w:rPr>
        <w:t>生产</w:t>
      </w:r>
      <w:r w:rsidR="00D3114F">
        <w:rPr>
          <w:rFonts w:asciiTheme="minorEastAsia" w:hAnsiTheme="minorEastAsia" w:hint="eastAsia"/>
          <w:sz w:val="24"/>
        </w:rPr>
        <w:t>产品简单，</w:t>
      </w:r>
      <w:r w:rsidR="00FD19BF">
        <w:rPr>
          <w:rFonts w:asciiTheme="minorEastAsia" w:hAnsiTheme="minorEastAsia" w:hint="eastAsia"/>
          <w:sz w:val="24"/>
        </w:rPr>
        <w:t>自动化设备数量少</w:t>
      </w:r>
      <w:r w:rsidR="00D3114F">
        <w:rPr>
          <w:rFonts w:asciiTheme="minorEastAsia" w:hAnsiTheme="minorEastAsia" w:hint="eastAsia"/>
          <w:sz w:val="24"/>
        </w:rPr>
        <w:t>；或是因为存在必要的人工工序、</w:t>
      </w:r>
      <w:r w:rsidR="00FD19BF">
        <w:rPr>
          <w:rFonts w:asciiTheme="minorEastAsia" w:hAnsiTheme="minorEastAsia" w:hint="eastAsia"/>
          <w:sz w:val="24"/>
        </w:rPr>
        <w:t>不适合大规模机械化加工</w:t>
      </w:r>
      <w:r w:rsidR="00D3114F">
        <w:rPr>
          <w:rFonts w:asciiTheme="minorEastAsia" w:hAnsiTheme="minorEastAsia" w:hint="eastAsia"/>
          <w:sz w:val="24"/>
        </w:rPr>
        <w:t>，自动化水平低，</w:t>
      </w:r>
      <w:r w:rsidR="00B56F09">
        <w:rPr>
          <w:rFonts w:asciiTheme="minorEastAsia" w:hAnsiTheme="minorEastAsia" w:hint="eastAsia"/>
          <w:sz w:val="24"/>
        </w:rPr>
        <w:t>缺乏</w:t>
      </w:r>
      <w:r w:rsidR="00D3114F">
        <w:rPr>
          <w:rFonts w:asciiTheme="minorEastAsia" w:hAnsiTheme="minorEastAsia" w:hint="eastAsia"/>
          <w:sz w:val="24"/>
        </w:rPr>
        <w:t>数字化管理</w:t>
      </w:r>
      <w:r w:rsidR="00B56F09">
        <w:rPr>
          <w:rFonts w:asciiTheme="minorEastAsia" w:hAnsiTheme="minorEastAsia" w:hint="eastAsia"/>
          <w:sz w:val="24"/>
        </w:rPr>
        <w:t>所需要的基本硬件基础</w:t>
      </w:r>
      <w:r w:rsidR="00D3114F">
        <w:rPr>
          <w:rFonts w:asciiTheme="minorEastAsia" w:hAnsiTheme="minorEastAsia" w:hint="eastAsia"/>
          <w:sz w:val="24"/>
        </w:rPr>
        <w:t>。如建材加工</w:t>
      </w:r>
      <w:r w:rsidR="00FB679B">
        <w:rPr>
          <w:rFonts w:asciiTheme="minorEastAsia" w:hAnsiTheme="minorEastAsia" w:hint="eastAsia"/>
          <w:sz w:val="24"/>
        </w:rPr>
        <w:t>厂、电镀厂、包装制品厂、喷漆厂等，多为产能有限、布局分散的小微企业，其中</w:t>
      </w:r>
      <w:r w:rsidR="00D3114F">
        <w:rPr>
          <w:rFonts w:asciiTheme="minorEastAsia" w:hAnsiTheme="minorEastAsia" w:hint="eastAsia"/>
          <w:sz w:val="24"/>
        </w:rPr>
        <w:t>生产设备</w:t>
      </w:r>
      <w:r w:rsidR="00FB679B">
        <w:rPr>
          <w:rFonts w:asciiTheme="minorEastAsia" w:hAnsiTheme="minorEastAsia" w:hint="eastAsia"/>
          <w:sz w:val="24"/>
        </w:rPr>
        <w:t>如吊装</w:t>
      </w:r>
      <w:r w:rsidR="00D3114F">
        <w:rPr>
          <w:rFonts w:asciiTheme="minorEastAsia" w:hAnsiTheme="minorEastAsia" w:hint="eastAsia"/>
          <w:sz w:val="24"/>
        </w:rPr>
        <w:t>设备、搅拌设备、燃气锅炉、各式压力容器等，都必须由工人进行操作</w:t>
      </w:r>
      <w:r w:rsidR="00FB679B">
        <w:rPr>
          <w:rFonts w:asciiTheme="minorEastAsia" w:hAnsiTheme="minorEastAsia" w:hint="eastAsia"/>
          <w:sz w:val="24"/>
        </w:rPr>
        <w:t>。</w:t>
      </w:r>
      <w:r w:rsidR="00C21E50">
        <w:rPr>
          <w:rFonts w:asciiTheme="minorEastAsia" w:hAnsiTheme="minorEastAsia" w:hint="eastAsia"/>
          <w:sz w:val="24"/>
        </w:rPr>
        <w:t>这类</w:t>
      </w:r>
      <w:r w:rsidR="00D3114F">
        <w:rPr>
          <w:rFonts w:asciiTheme="minorEastAsia" w:hAnsiTheme="minorEastAsia" w:hint="eastAsia"/>
          <w:sz w:val="24"/>
        </w:rPr>
        <w:t>设备的复杂程度和自动化水平较低</w:t>
      </w:r>
      <w:r w:rsidR="00C21E50">
        <w:rPr>
          <w:rFonts w:asciiTheme="minorEastAsia" w:hAnsiTheme="minorEastAsia" w:hint="eastAsia"/>
          <w:sz w:val="24"/>
        </w:rPr>
        <w:t>，</w:t>
      </w:r>
      <w:r w:rsidR="00B413E1">
        <w:rPr>
          <w:rFonts w:asciiTheme="minorEastAsia" w:hAnsiTheme="minorEastAsia" w:hint="eastAsia"/>
          <w:color w:val="000000" w:themeColor="text1"/>
          <w:sz w:val="24"/>
        </w:rPr>
        <w:t>都不具备基本的编程或联网能力</w:t>
      </w:r>
      <w:r w:rsidR="00C21E50">
        <w:rPr>
          <w:rFonts w:asciiTheme="minorEastAsia" w:hAnsiTheme="minorEastAsia" w:hint="eastAsia"/>
          <w:color w:val="000000" w:themeColor="text1"/>
          <w:sz w:val="24"/>
        </w:rPr>
        <w:t>。当大数据和智能制造时代来临，这些企业迫切需要一种解决方案，在</w:t>
      </w:r>
      <w:r w:rsidR="00F52192">
        <w:rPr>
          <w:rFonts w:asciiTheme="minorEastAsia" w:hAnsiTheme="minorEastAsia" w:hint="eastAsia"/>
          <w:color w:val="000000" w:themeColor="text1"/>
          <w:sz w:val="24"/>
        </w:rPr>
        <w:t>不变动传统生产设备、</w:t>
      </w:r>
      <w:r w:rsidR="00C21E50">
        <w:rPr>
          <w:rFonts w:asciiTheme="minorEastAsia" w:hAnsiTheme="minorEastAsia" w:hint="eastAsia"/>
          <w:color w:val="000000" w:themeColor="text1"/>
          <w:sz w:val="24"/>
        </w:rPr>
        <w:t>不破坏原有生产秩序的前提下实现智能化和数字化管理，以享受信息产业高速发展所带来的红利。</w:t>
      </w:r>
    </w:p>
    <w:p w14:paraId="5FA3B500" w14:textId="6B848672" w:rsidR="00140936" w:rsidRDefault="00631851" w:rsidP="0016217E">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本文所介绍的</w:t>
      </w:r>
      <w:r w:rsidRPr="00631851">
        <w:rPr>
          <w:rFonts w:asciiTheme="minorEastAsia" w:hAnsiTheme="minorEastAsia" w:hint="eastAsia"/>
          <w:color w:val="000000" w:themeColor="text1"/>
          <w:sz w:val="24"/>
        </w:rPr>
        <w:t>工业物联网数据管理信息系统与终端硬件</w:t>
      </w:r>
      <w:r>
        <w:rPr>
          <w:rFonts w:asciiTheme="minorEastAsia" w:hAnsiTheme="minorEastAsia" w:hint="eastAsia"/>
          <w:color w:val="000000" w:themeColor="text1"/>
          <w:sz w:val="24"/>
        </w:rPr>
        <w:t>（以下统称工业物联网系统）正是在这种背景下开发</w:t>
      </w:r>
      <w:ins w:id="412" w:author="Yu Fishress" w:date="2021-05-12T18:49:00Z">
        <w:r w:rsidR="00A22AE2">
          <w:rPr>
            <w:rFonts w:asciiTheme="minorEastAsia" w:hAnsiTheme="minorEastAsia" w:hint="eastAsia"/>
            <w:color w:val="000000" w:themeColor="text1"/>
            <w:sz w:val="24"/>
          </w:rPr>
          <w:t>；</w:t>
        </w:r>
      </w:ins>
      <w:del w:id="413" w:author="Yu Fishress" w:date="2021-05-12T18:49:00Z">
        <w:r w:rsidDel="00A22AE2">
          <w:rPr>
            <w:rFonts w:asciiTheme="minorEastAsia" w:hAnsiTheme="minorEastAsia" w:hint="eastAsia"/>
            <w:color w:val="000000" w:themeColor="text1"/>
            <w:sz w:val="24"/>
          </w:rPr>
          <w:delText>，</w:delText>
        </w:r>
      </w:del>
      <w:r>
        <w:rPr>
          <w:rFonts w:asciiTheme="minorEastAsia" w:hAnsiTheme="minorEastAsia" w:hint="eastAsia"/>
          <w:color w:val="000000" w:themeColor="text1"/>
          <w:sz w:val="24"/>
        </w:rPr>
        <w:t>其</w:t>
      </w:r>
      <w:r w:rsidR="00E863DF">
        <w:rPr>
          <w:rFonts w:asciiTheme="minorEastAsia" w:hAnsiTheme="minorEastAsia" w:hint="eastAsia"/>
          <w:color w:val="000000" w:themeColor="text1"/>
          <w:sz w:val="24"/>
        </w:rPr>
        <w:t>设计目标是利用物联网技术来协助传统工业企业实现数字化和智能化管理</w:t>
      </w:r>
      <w:ins w:id="414" w:author="Yu Fishress" w:date="2021-05-12T18:49:00Z">
        <w:r w:rsidR="00A22AE2">
          <w:rPr>
            <w:rFonts w:asciiTheme="minorEastAsia" w:hAnsiTheme="minorEastAsia" w:hint="eastAsia"/>
            <w:color w:val="000000" w:themeColor="text1"/>
            <w:sz w:val="24"/>
          </w:rPr>
          <w:t>；</w:t>
        </w:r>
      </w:ins>
      <w:del w:id="415" w:author="Yu Fishress" w:date="2021-05-12T18:49:00Z">
        <w:r w:rsidR="00E863DF" w:rsidDel="00A22AE2">
          <w:rPr>
            <w:rFonts w:asciiTheme="minorEastAsia" w:hAnsiTheme="minorEastAsia" w:hint="eastAsia"/>
            <w:color w:val="000000" w:themeColor="text1"/>
            <w:sz w:val="24"/>
          </w:rPr>
          <w:delText>，</w:delText>
        </w:r>
      </w:del>
      <w:r w:rsidR="00E863DF">
        <w:rPr>
          <w:rFonts w:asciiTheme="minorEastAsia" w:hAnsiTheme="minorEastAsia" w:hint="eastAsia"/>
          <w:color w:val="000000" w:themeColor="text1"/>
          <w:sz w:val="24"/>
        </w:rPr>
        <w:t>其解决方案是设计一套软硬件系统来收集传统工业设备的运行信息，</w:t>
      </w:r>
      <w:r>
        <w:rPr>
          <w:rFonts w:asciiTheme="minorEastAsia" w:hAnsiTheme="minorEastAsia" w:hint="eastAsia"/>
          <w:color w:val="000000" w:themeColor="text1"/>
          <w:sz w:val="24"/>
        </w:rPr>
        <w:t>赋予</w:t>
      </w:r>
      <w:r w:rsidR="00E863DF">
        <w:rPr>
          <w:rFonts w:asciiTheme="minorEastAsia" w:hAnsiTheme="minorEastAsia" w:hint="eastAsia"/>
          <w:color w:val="000000" w:themeColor="text1"/>
          <w:sz w:val="24"/>
        </w:rPr>
        <w:t>其联网能力</w:t>
      </w:r>
      <w:r>
        <w:rPr>
          <w:rFonts w:asciiTheme="minorEastAsia" w:hAnsiTheme="minorEastAsia" w:hint="eastAsia"/>
          <w:color w:val="000000" w:themeColor="text1"/>
          <w:sz w:val="24"/>
        </w:rPr>
        <w:t>，</w:t>
      </w:r>
      <w:r w:rsidR="003E6D1C">
        <w:rPr>
          <w:rFonts w:asciiTheme="minorEastAsia" w:hAnsiTheme="minorEastAsia" w:hint="eastAsia"/>
          <w:color w:val="000000" w:themeColor="text1"/>
          <w:sz w:val="24"/>
        </w:rPr>
        <w:t>并提供与之配套的数据分析和</w:t>
      </w:r>
      <w:r w:rsidR="007A1694">
        <w:rPr>
          <w:rFonts w:asciiTheme="minorEastAsia" w:hAnsiTheme="minorEastAsia" w:hint="eastAsia"/>
          <w:color w:val="000000" w:themeColor="text1"/>
          <w:sz w:val="24"/>
        </w:rPr>
        <w:t>数据</w:t>
      </w:r>
      <w:r w:rsidR="003E6D1C">
        <w:rPr>
          <w:rFonts w:asciiTheme="minorEastAsia" w:hAnsiTheme="minorEastAsia" w:hint="eastAsia"/>
          <w:color w:val="000000" w:themeColor="text1"/>
          <w:sz w:val="24"/>
        </w:rPr>
        <w:t>可视化系统</w:t>
      </w:r>
      <w:r>
        <w:rPr>
          <w:rFonts w:asciiTheme="minorEastAsia" w:hAnsiTheme="minorEastAsia" w:hint="eastAsia"/>
          <w:color w:val="000000" w:themeColor="text1"/>
          <w:sz w:val="24"/>
        </w:rPr>
        <w:t>。</w:t>
      </w:r>
      <w:r w:rsidR="00DF679B" w:rsidRPr="00DF679B">
        <w:rPr>
          <w:rFonts w:asciiTheme="minorEastAsia" w:hAnsiTheme="minorEastAsia" w:hint="eastAsia"/>
          <w:color w:val="000000" w:themeColor="text1"/>
          <w:sz w:val="24"/>
        </w:rPr>
        <w:t>工业物联网系统</w:t>
      </w:r>
      <w:r w:rsidR="007B7036">
        <w:rPr>
          <w:rFonts w:asciiTheme="minorEastAsia" w:hAnsiTheme="minorEastAsia" w:hint="eastAsia"/>
          <w:color w:val="000000" w:themeColor="text1"/>
          <w:sz w:val="24"/>
        </w:rPr>
        <w:t>面向传统机电设备和孤立的传感器单元设计了</w:t>
      </w:r>
      <w:r w:rsidR="00F34C20">
        <w:rPr>
          <w:rFonts w:asciiTheme="minorEastAsia" w:hAnsiTheme="minorEastAsia" w:hint="eastAsia"/>
          <w:color w:val="000000" w:themeColor="text1"/>
          <w:sz w:val="24"/>
        </w:rPr>
        <w:t>一种通用的</w:t>
      </w:r>
      <w:r w:rsidR="007B7036">
        <w:rPr>
          <w:rFonts w:asciiTheme="minorEastAsia" w:hAnsiTheme="minorEastAsia" w:hint="eastAsia"/>
          <w:color w:val="000000" w:themeColor="text1"/>
          <w:sz w:val="24"/>
        </w:rPr>
        <w:t>数据采集模块，同时依靠模块的</w:t>
      </w:r>
      <w:r w:rsidR="00C21E50">
        <w:rPr>
          <w:rFonts w:asciiTheme="minorEastAsia" w:hAnsiTheme="minorEastAsia" w:hint="eastAsia"/>
          <w:color w:val="000000" w:themeColor="text1"/>
          <w:sz w:val="24"/>
        </w:rPr>
        <w:t>网络</w:t>
      </w:r>
      <w:r w:rsidR="007B7036">
        <w:rPr>
          <w:rFonts w:asciiTheme="minorEastAsia" w:hAnsiTheme="minorEastAsia" w:hint="eastAsia"/>
          <w:color w:val="000000" w:themeColor="text1"/>
          <w:sz w:val="24"/>
        </w:rPr>
        <w:t>通信功能，实现设备与设备间的互联互通，打破各个生产设备间的数据壁垒，在</w:t>
      </w:r>
      <w:r w:rsidR="0016217E">
        <w:rPr>
          <w:rFonts w:asciiTheme="minorEastAsia" w:hAnsiTheme="minorEastAsia" w:hint="eastAsia"/>
          <w:color w:val="000000" w:themeColor="text1"/>
          <w:sz w:val="24"/>
        </w:rPr>
        <w:t>客户端</w:t>
      </w:r>
      <w:r w:rsidR="007B7036">
        <w:rPr>
          <w:rFonts w:asciiTheme="minorEastAsia" w:hAnsiTheme="minorEastAsia" w:hint="eastAsia"/>
          <w:color w:val="000000" w:themeColor="text1"/>
          <w:sz w:val="24"/>
        </w:rPr>
        <w:lastRenderedPageBreak/>
        <w:t>汇聚海量的设备数据。</w:t>
      </w:r>
    </w:p>
    <w:p w14:paraId="53B04952" w14:textId="4AF7C3A4" w:rsidR="00140936" w:rsidRDefault="00140936" w:rsidP="00E863DF">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依靠</w:t>
      </w:r>
      <w:r w:rsidR="003C6087">
        <w:rPr>
          <w:rFonts w:asciiTheme="minorEastAsia" w:hAnsiTheme="minorEastAsia" w:hint="eastAsia"/>
          <w:color w:val="000000" w:themeColor="text1"/>
          <w:sz w:val="24"/>
        </w:rPr>
        <w:t>上述</w:t>
      </w:r>
      <w:r w:rsidR="00DF679B">
        <w:rPr>
          <w:rFonts w:asciiTheme="minorEastAsia" w:hAnsiTheme="minorEastAsia" w:hint="eastAsia"/>
          <w:color w:val="000000" w:themeColor="text1"/>
          <w:sz w:val="24"/>
        </w:rPr>
        <w:t>功能，企业可以</w:t>
      </w:r>
      <w:r>
        <w:rPr>
          <w:rFonts w:asciiTheme="minorEastAsia" w:hAnsiTheme="minorEastAsia" w:hint="eastAsia"/>
          <w:color w:val="000000" w:themeColor="text1"/>
          <w:sz w:val="24"/>
        </w:rPr>
        <w:t>以数据为导向</w:t>
      </w:r>
      <w:r w:rsidR="00DF679B">
        <w:rPr>
          <w:rFonts w:asciiTheme="minorEastAsia" w:hAnsiTheme="minorEastAsia" w:hint="eastAsia"/>
          <w:color w:val="000000" w:themeColor="text1"/>
          <w:sz w:val="24"/>
        </w:rPr>
        <w:t>有效优化生产过程，高效监管生产设备，获取更多有价值的生产信息，实现精细化管理。</w:t>
      </w:r>
      <w:r>
        <w:rPr>
          <w:rFonts w:asciiTheme="minorEastAsia" w:hAnsiTheme="minorEastAsia" w:hint="eastAsia"/>
          <w:color w:val="000000" w:themeColor="text1"/>
          <w:sz w:val="24"/>
        </w:rPr>
        <w:t>此外，</w:t>
      </w:r>
      <w:r w:rsidR="00DF679B">
        <w:rPr>
          <w:rFonts w:asciiTheme="minorEastAsia" w:hAnsiTheme="minorEastAsia" w:hint="eastAsia"/>
          <w:color w:val="000000" w:themeColor="text1"/>
          <w:sz w:val="24"/>
        </w:rPr>
        <w:t>工业物联网系统</w:t>
      </w:r>
      <w:r>
        <w:rPr>
          <w:rFonts w:asciiTheme="minorEastAsia" w:hAnsiTheme="minorEastAsia" w:hint="eastAsia"/>
          <w:color w:val="000000" w:themeColor="text1"/>
          <w:sz w:val="24"/>
        </w:rPr>
        <w:t>还会</w:t>
      </w:r>
      <w:r w:rsidR="00C91DAA">
        <w:rPr>
          <w:rFonts w:asciiTheme="minorEastAsia" w:hAnsiTheme="minorEastAsia" w:hint="eastAsia"/>
          <w:color w:val="000000" w:themeColor="text1"/>
          <w:sz w:val="24"/>
        </w:rPr>
        <w:t>融合先进的通信技术以及更强大的云端算力，</w:t>
      </w:r>
      <w:r>
        <w:rPr>
          <w:rFonts w:asciiTheme="minorEastAsia" w:hAnsiTheme="minorEastAsia" w:hint="eastAsia"/>
          <w:color w:val="000000" w:themeColor="text1"/>
          <w:sz w:val="24"/>
        </w:rPr>
        <w:t>使用先进的通信技术</w:t>
      </w:r>
      <w:r w:rsidR="00C91DAA">
        <w:rPr>
          <w:rFonts w:asciiTheme="minorEastAsia" w:hAnsiTheme="minorEastAsia" w:hint="eastAsia"/>
          <w:color w:val="000000" w:themeColor="text1"/>
          <w:sz w:val="24"/>
        </w:rPr>
        <w:t>实现</w:t>
      </w:r>
      <w:r>
        <w:rPr>
          <w:rFonts w:asciiTheme="minorEastAsia" w:hAnsiTheme="minorEastAsia" w:hint="eastAsia"/>
          <w:color w:val="000000" w:themeColor="text1"/>
          <w:sz w:val="24"/>
        </w:rPr>
        <w:t>高速可靠的数据传输</w:t>
      </w:r>
      <w:r w:rsidR="00F5374E">
        <w:rPr>
          <w:rFonts w:asciiTheme="minorEastAsia" w:hAnsiTheme="minorEastAsia" w:hint="eastAsia"/>
          <w:color w:val="000000" w:themeColor="text1"/>
          <w:sz w:val="24"/>
        </w:rPr>
        <w:t>，让工厂管理脱离现场；</w:t>
      </w:r>
      <w:r>
        <w:rPr>
          <w:rFonts w:asciiTheme="minorEastAsia" w:hAnsiTheme="minorEastAsia" w:hint="eastAsia"/>
          <w:color w:val="000000" w:themeColor="text1"/>
          <w:sz w:val="24"/>
        </w:rPr>
        <w:t>同时依靠云计算平台对海量数据进行高效处理，</w:t>
      </w:r>
      <w:r w:rsidR="00F5374E">
        <w:rPr>
          <w:rFonts w:asciiTheme="minorEastAsia" w:hAnsiTheme="minorEastAsia" w:hint="eastAsia"/>
          <w:color w:val="000000" w:themeColor="text1"/>
          <w:sz w:val="24"/>
        </w:rPr>
        <w:t>获取更多有价值的信息。</w:t>
      </w:r>
      <w:r w:rsidR="00F5374E">
        <w:rPr>
          <w:rFonts w:asciiTheme="minorEastAsia" w:hAnsiTheme="minorEastAsia"/>
          <w:color w:val="000000" w:themeColor="text1"/>
          <w:sz w:val="24"/>
        </w:rPr>
        <w:t xml:space="preserve"> </w:t>
      </w:r>
    </w:p>
    <w:p w14:paraId="6D8F1F38" w14:textId="77777777" w:rsidR="00C21E50" w:rsidRDefault="00C21E50" w:rsidP="00140936">
      <w:pPr>
        <w:spacing w:line="360" w:lineRule="auto"/>
        <w:rPr>
          <w:rFonts w:asciiTheme="minorEastAsia" w:hAnsiTheme="minorEastAsia"/>
          <w:color w:val="000000" w:themeColor="text1"/>
          <w:sz w:val="24"/>
        </w:rPr>
      </w:pPr>
    </w:p>
    <w:p w14:paraId="4E22DAF0" w14:textId="4FA8012B" w:rsidR="00CA3CD9" w:rsidRPr="00CA3CD9" w:rsidRDefault="00CA3CD9" w:rsidP="00CA3CD9">
      <w:pPr>
        <w:spacing w:line="360" w:lineRule="auto"/>
        <w:rPr>
          <w:rFonts w:asciiTheme="minorEastAsia" w:hAnsiTheme="minorEastAsia"/>
          <w:b/>
          <w:sz w:val="28"/>
          <w:szCs w:val="24"/>
        </w:rPr>
      </w:pPr>
      <w:r w:rsidRPr="00CA3CD9">
        <w:rPr>
          <w:rFonts w:ascii="黑体" w:eastAsia="黑体" w:hAnsi="黑体" w:hint="eastAsia"/>
          <w:sz w:val="28"/>
          <w:szCs w:val="24"/>
        </w:rPr>
        <w:t>1.</w:t>
      </w:r>
      <w:r w:rsidR="006208A6">
        <w:rPr>
          <w:rFonts w:ascii="黑体" w:eastAsia="黑体" w:hAnsi="黑体"/>
          <w:sz w:val="28"/>
          <w:szCs w:val="24"/>
        </w:rPr>
        <w:t>2</w:t>
      </w:r>
      <w:r w:rsidRPr="00CA3CD9">
        <w:rPr>
          <w:rFonts w:ascii="黑体" w:eastAsia="黑体" w:hAnsi="黑体" w:hint="eastAsia"/>
          <w:sz w:val="28"/>
          <w:szCs w:val="24"/>
        </w:rPr>
        <w:t>国内外发展现状</w:t>
      </w:r>
    </w:p>
    <w:p w14:paraId="6515C964" w14:textId="2434A3E0" w:rsidR="006208A6" w:rsidRPr="006208A6" w:rsidRDefault="00C21E50" w:rsidP="006208A6">
      <w:pPr>
        <w:spacing w:line="360" w:lineRule="auto"/>
        <w:ind w:firstLineChars="200" w:firstLine="480"/>
        <w:rPr>
          <w:rFonts w:asciiTheme="minorEastAsia" w:hAnsiTheme="minorEastAsia"/>
          <w:sz w:val="24"/>
        </w:rPr>
      </w:pPr>
      <w:r>
        <w:rPr>
          <w:rFonts w:asciiTheme="minorEastAsia" w:hAnsiTheme="minorEastAsia" w:hint="eastAsia"/>
          <w:sz w:val="24"/>
        </w:rPr>
        <w:t>近年来关于</w:t>
      </w:r>
      <w:r w:rsidR="00CA3CD9">
        <w:rPr>
          <w:rFonts w:asciiTheme="minorEastAsia" w:hAnsiTheme="minorEastAsia" w:hint="eastAsia"/>
          <w:sz w:val="24"/>
        </w:rPr>
        <w:t>工业</w:t>
      </w:r>
      <w:r w:rsidR="00CA3CD9" w:rsidRPr="00424B7F">
        <w:rPr>
          <w:rFonts w:asciiTheme="minorEastAsia" w:hAnsiTheme="minorEastAsia" w:hint="eastAsia"/>
          <w:sz w:val="24"/>
        </w:rPr>
        <w:t>物联网系统的</w:t>
      </w:r>
      <w:r>
        <w:rPr>
          <w:rFonts w:asciiTheme="minorEastAsia" w:hAnsiTheme="minorEastAsia" w:hint="eastAsia"/>
          <w:sz w:val="24"/>
        </w:rPr>
        <w:t>设计研究有着很大的进展，但</w:t>
      </w:r>
      <w:r w:rsidR="002A6A3A">
        <w:rPr>
          <w:rFonts w:asciiTheme="minorEastAsia" w:hAnsiTheme="minorEastAsia" w:hint="eastAsia"/>
          <w:sz w:val="24"/>
        </w:rPr>
        <w:t>产品多是</w:t>
      </w:r>
      <w:r>
        <w:rPr>
          <w:rFonts w:asciiTheme="minorEastAsia" w:hAnsiTheme="minorEastAsia" w:hint="eastAsia"/>
          <w:sz w:val="24"/>
        </w:rPr>
        <w:t>以定制化的形式聚焦于高端产能用户</w:t>
      </w:r>
      <w:r w:rsidR="006208A6">
        <w:rPr>
          <w:rFonts w:asciiTheme="minorEastAsia" w:hAnsiTheme="minorEastAsia" w:hint="eastAsia"/>
          <w:sz w:val="24"/>
        </w:rPr>
        <w:t>。</w:t>
      </w:r>
      <w:r w:rsidR="006208A6" w:rsidRPr="00424B7F">
        <w:rPr>
          <w:rFonts w:asciiTheme="minorEastAsia" w:hAnsiTheme="minorEastAsia" w:hint="eastAsia"/>
          <w:sz w:val="24"/>
        </w:rPr>
        <w:t>一些大型的制造业企业，通过</w:t>
      </w:r>
      <w:r w:rsidR="006208A6">
        <w:rPr>
          <w:rFonts w:asciiTheme="minorEastAsia" w:hAnsiTheme="minorEastAsia" w:hint="eastAsia"/>
          <w:sz w:val="24"/>
        </w:rPr>
        <w:t>自主研发</w:t>
      </w:r>
      <w:r w:rsidR="006208A6" w:rsidRPr="00424B7F">
        <w:rPr>
          <w:rFonts w:asciiTheme="minorEastAsia" w:hAnsiTheme="minorEastAsia" w:hint="eastAsia"/>
          <w:sz w:val="24"/>
        </w:rPr>
        <w:t>的方式为自己的工厂设计了配套的物联网软硬件系统，如美的公司的MeiCloud系统</w:t>
      </w:r>
      <w:r w:rsidR="00DE72A4">
        <w:rPr>
          <w:rFonts w:asciiTheme="minorEastAsia" w:hAnsiTheme="minorEastAsia" w:hint="eastAsia"/>
          <w:sz w:val="24"/>
        </w:rPr>
        <w:t>[</w:t>
      </w:r>
      <w:r w:rsidR="00DE72A4">
        <w:rPr>
          <w:rFonts w:asciiTheme="minorEastAsia" w:hAnsiTheme="minorEastAsia"/>
          <w:sz w:val="24"/>
        </w:rPr>
        <w:t>1]</w:t>
      </w:r>
      <w:r w:rsidR="006208A6" w:rsidRPr="00424B7F">
        <w:rPr>
          <w:rFonts w:asciiTheme="minorEastAsia" w:hAnsiTheme="minorEastAsia" w:hint="eastAsia"/>
          <w:sz w:val="24"/>
        </w:rPr>
        <w:t>等</w:t>
      </w:r>
      <w:ins w:id="416" w:author="Yu Fishress" w:date="2021-05-12T18:51:00Z">
        <w:r w:rsidR="00A22AE2">
          <w:rPr>
            <w:rFonts w:asciiTheme="minorEastAsia" w:hAnsiTheme="minorEastAsia" w:hint="eastAsia"/>
            <w:sz w:val="24"/>
          </w:rPr>
          <w:t>。</w:t>
        </w:r>
      </w:ins>
      <w:del w:id="417" w:author="Yu Fishress" w:date="2021-05-12T18:51:00Z">
        <w:r w:rsidR="006208A6" w:rsidRPr="00424B7F" w:rsidDel="00A22AE2">
          <w:rPr>
            <w:rFonts w:asciiTheme="minorEastAsia" w:hAnsiTheme="minorEastAsia" w:hint="eastAsia"/>
            <w:sz w:val="24"/>
          </w:rPr>
          <w:delText>，</w:delText>
        </w:r>
      </w:del>
      <w:r w:rsidR="006208A6" w:rsidRPr="00424B7F">
        <w:rPr>
          <w:rFonts w:asciiTheme="minorEastAsia" w:hAnsiTheme="minorEastAsia" w:hint="eastAsia"/>
          <w:sz w:val="24"/>
        </w:rPr>
        <w:t>但这些系统都是高度定制且不完全开放，很难适用于形态多样的小微制造企业。</w:t>
      </w:r>
      <w:r w:rsidR="00CA3CD9" w:rsidRPr="00424B7F">
        <w:rPr>
          <w:rFonts w:asciiTheme="minorEastAsia" w:hAnsiTheme="minorEastAsia" w:hint="eastAsia"/>
          <w:sz w:val="24"/>
        </w:rPr>
        <w:t>对于小</w:t>
      </w:r>
      <w:r w:rsidR="002A6A3A" w:rsidRPr="00424B7F">
        <w:rPr>
          <w:rFonts w:asciiTheme="minorEastAsia" w:hAnsiTheme="minorEastAsia" w:hint="eastAsia"/>
          <w:sz w:val="24"/>
        </w:rPr>
        <w:t>微</w:t>
      </w:r>
      <w:r w:rsidR="00933E76">
        <w:rPr>
          <w:rFonts w:asciiTheme="minorEastAsia" w:hAnsiTheme="minorEastAsia" w:hint="eastAsia"/>
          <w:sz w:val="24"/>
        </w:rPr>
        <w:t>制造</w:t>
      </w:r>
      <w:r w:rsidR="00CA3CD9" w:rsidRPr="00424B7F">
        <w:rPr>
          <w:rFonts w:asciiTheme="minorEastAsia" w:hAnsiTheme="minorEastAsia" w:hint="eastAsia"/>
          <w:sz w:val="24"/>
        </w:rPr>
        <w:t>企业来说，</w:t>
      </w:r>
      <w:r w:rsidR="00146FC8">
        <w:rPr>
          <w:rFonts w:asciiTheme="minorEastAsia" w:hAnsiTheme="minorEastAsia" w:hint="eastAsia"/>
          <w:sz w:val="24"/>
        </w:rPr>
        <w:t>沿着这类模式，</w:t>
      </w:r>
      <w:r w:rsidR="00CA3CD9" w:rsidRPr="00424B7F">
        <w:rPr>
          <w:rFonts w:asciiTheme="minorEastAsia" w:hAnsiTheme="minorEastAsia" w:hint="eastAsia"/>
          <w:sz w:val="24"/>
        </w:rPr>
        <w:t>依靠自身能力整合软硬件资源</w:t>
      </w:r>
      <w:r w:rsidR="00146FC8">
        <w:rPr>
          <w:rFonts w:asciiTheme="minorEastAsia" w:hAnsiTheme="minorEastAsia" w:hint="eastAsia"/>
          <w:sz w:val="24"/>
        </w:rPr>
        <w:t>，</w:t>
      </w:r>
      <w:r w:rsidR="00CA3CD9" w:rsidRPr="00424B7F">
        <w:rPr>
          <w:rFonts w:asciiTheme="minorEastAsia" w:hAnsiTheme="minorEastAsia" w:hint="eastAsia"/>
          <w:sz w:val="24"/>
        </w:rPr>
        <w:t>来设计并搭建自己的物联网系统</w:t>
      </w:r>
      <w:r w:rsidR="00044960">
        <w:rPr>
          <w:rFonts w:asciiTheme="minorEastAsia" w:hAnsiTheme="minorEastAsia" w:hint="eastAsia"/>
          <w:sz w:val="24"/>
        </w:rPr>
        <w:t>十分困难</w:t>
      </w:r>
      <w:r w:rsidR="00CA3CD9" w:rsidRPr="00424B7F">
        <w:rPr>
          <w:rFonts w:asciiTheme="minorEastAsia" w:hAnsiTheme="minorEastAsia" w:hint="eastAsia"/>
          <w:sz w:val="24"/>
        </w:rPr>
        <w:t>。</w:t>
      </w:r>
    </w:p>
    <w:p w14:paraId="7566D1FB" w14:textId="2DF94A4C" w:rsidR="00CA3CD9" w:rsidRPr="00164470" w:rsidRDefault="004F46DB" w:rsidP="005919DD">
      <w:pPr>
        <w:spacing w:line="360" w:lineRule="auto"/>
        <w:ind w:firstLineChars="200" w:firstLine="480"/>
        <w:rPr>
          <w:rFonts w:asciiTheme="minorEastAsia" w:hAnsiTheme="minorEastAsia"/>
          <w:sz w:val="24"/>
        </w:rPr>
      </w:pPr>
      <w:r>
        <w:rPr>
          <w:rFonts w:asciiTheme="minorEastAsia" w:hAnsiTheme="minorEastAsia" w:hint="eastAsia"/>
          <w:sz w:val="24"/>
        </w:rPr>
        <w:t>针对</w:t>
      </w:r>
      <w:r w:rsidR="005D3488">
        <w:rPr>
          <w:rFonts w:asciiTheme="minorEastAsia" w:hAnsiTheme="minorEastAsia" w:hint="eastAsia"/>
          <w:sz w:val="24"/>
        </w:rPr>
        <w:t>没有物联网系统自主研发能力的企业的</w:t>
      </w:r>
      <w:r w:rsidR="006208A6">
        <w:rPr>
          <w:rFonts w:asciiTheme="minorEastAsia" w:hAnsiTheme="minorEastAsia" w:hint="eastAsia"/>
          <w:sz w:val="24"/>
        </w:rPr>
        <w:t>定制需求，</w:t>
      </w:r>
      <w:r w:rsidR="009E6ED4">
        <w:rPr>
          <w:rFonts w:asciiTheme="minorEastAsia" w:hAnsiTheme="minorEastAsia" w:hint="eastAsia"/>
          <w:sz w:val="24"/>
        </w:rPr>
        <w:t>一些</w:t>
      </w:r>
      <w:r w:rsidR="00CA3CD9" w:rsidRPr="00424B7F">
        <w:rPr>
          <w:rFonts w:asciiTheme="minorEastAsia" w:hAnsiTheme="minorEastAsia" w:hint="eastAsia"/>
          <w:sz w:val="24"/>
        </w:rPr>
        <w:t>云</w:t>
      </w:r>
      <w:r w:rsidR="00CA3CD9">
        <w:rPr>
          <w:rFonts w:asciiTheme="minorEastAsia" w:hAnsiTheme="minorEastAsia" w:hint="eastAsia"/>
          <w:sz w:val="24"/>
        </w:rPr>
        <w:t>计算业务</w:t>
      </w:r>
      <w:r w:rsidR="00CA3CD9" w:rsidRPr="00424B7F">
        <w:rPr>
          <w:rFonts w:asciiTheme="minorEastAsia" w:hAnsiTheme="minorEastAsia" w:hint="eastAsia"/>
          <w:sz w:val="24"/>
        </w:rPr>
        <w:t>服务商如华为云、阿里云推出了有关</w:t>
      </w:r>
      <w:r w:rsidR="00CA3CD9">
        <w:rPr>
          <w:rFonts w:asciiTheme="minorEastAsia" w:hAnsiTheme="minorEastAsia" w:hint="eastAsia"/>
          <w:sz w:val="24"/>
        </w:rPr>
        <w:t>工业</w:t>
      </w:r>
      <w:r w:rsidR="00CA3CD9" w:rsidRPr="00424B7F">
        <w:rPr>
          <w:rFonts w:asciiTheme="minorEastAsia" w:hAnsiTheme="minorEastAsia" w:hint="eastAsia"/>
          <w:sz w:val="24"/>
        </w:rPr>
        <w:t>物联网</w:t>
      </w:r>
      <w:r w:rsidR="00CA3CD9">
        <w:rPr>
          <w:rFonts w:asciiTheme="minorEastAsia" w:hAnsiTheme="minorEastAsia" w:hint="eastAsia"/>
          <w:sz w:val="24"/>
        </w:rPr>
        <w:t>的产品，内容涉及物联网</w:t>
      </w:r>
      <w:r w:rsidR="00CA3CD9" w:rsidRPr="00424B7F">
        <w:rPr>
          <w:rFonts w:asciiTheme="minorEastAsia" w:hAnsiTheme="minorEastAsia" w:hint="eastAsia"/>
          <w:sz w:val="24"/>
        </w:rPr>
        <w:t>数据储存</w:t>
      </w:r>
      <w:r w:rsidR="00CA3CD9">
        <w:rPr>
          <w:rFonts w:asciiTheme="minorEastAsia" w:hAnsiTheme="minorEastAsia" w:hint="eastAsia"/>
          <w:sz w:val="24"/>
        </w:rPr>
        <w:t>、在线数据分析、</w:t>
      </w:r>
      <w:r w:rsidR="00CA3CD9" w:rsidRPr="00424B7F">
        <w:rPr>
          <w:rFonts w:asciiTheme="minorEastAsia" w:hAnsiTheme="minorEastAsia" w:hint="eastAsia"/>
          <w:sz w:val="24"/>
        </w:rPr>
        <w:t>物联网应用</w:t>
      </w:r>
      <w:r w:rsidR="00CA3CD9">
        <w:rPr>
          <w:rFonts w:asciiTheme="minorEastAsia" w:hAnsiTheme="minorEastAsia" w:hint="eastAsia"/>
          <w:sz w:val="24"/>
        </w:rPr>
        <w:t>开发等领域</w:t>
      </w:r>
      <w:r w:rsidR="00DE72A4">
        <w:rPr>
          <w:rFonts w:asciiTheme="minorEastAsia" w:hAnsiTheme="minorEastAsia" w:hint="eastAsia"/>
          <w:sz w:val="24"/>
        </w:rPr>
        <w:t>[</w:t>
      </w:r>
      <w:r w:rsidR="00DE72A4">
        <w:rPr>
          <w:rFonts w:asciiTheme="minorEastAsia" w:hAnsiTheme="minorEastAsia"/>
          <w:sz w:val="24"/>
        </w:rPr>
        <w:t>2]</w:t>
      </w:r>
      <w:r w:rsidR="00CA3CD9">
        <w:rPr>
          <w:rFonts w:asciiTheme="minorEastAsia" w:hAnsiTheme="minorEastAsia" w:hint="eastAsia"/>
          <w:sz w:val="24"/>
        </w:rPr>
        <w:t>。用户在获取第一手原始数据后，可以</w:t>
      </w:r>
      <w:r w:rsidR="006D281E">
        <w:rPr>
          <w:rFonts w:asciiTheme="minorEastAsia" w:hAnsiTheme="minorEastAsia" w:hint="eastAsia"/>
          <w:sz w:val="24"/>
        </w:rPr>
        <w:t>通过云服务商提供的配套软件工具</w:t>
      </w:r>
      <w:r w:rsidR="00CA3CD9">
        <w:rPr>
          <w:rFonts w:asciiTheme="minorEastAsia" w:hAnsiTheme="minorEastAsia" w:hint="eastAsia"/>
          <w:sz w:val="24"/>
        </w:rPr>
        <w:t>上传至云平台，并在云端完成数据转储和分析等业务。但这类云服务产品在数据采集末端</w:t>
      </w:r>
      <w:r w:rsidR="00CA3CD9" w:rsidRPr="00424B7F">
        <w:rPr>
          <w:rFonts w:asciiTheme="minorEastAsia" w:hAnsiTheme="minorEastAsia" w:hint="eastAsia"/>
          <w:sz w:val="24"/>
        </w:rPr>
        <w:t>没有提供与之配套的</w:t>
      </w:r>
      <w:r w:rsidR="008B7A53">
        <w:rPr>
          <w:rFonts w:asciiTheme="minorEastAsia" w:hAnsiTheme="minorEastAsia" w:hint="eastAsia"/>
          <w:sz w:val="24"/>
        </w:rPr>
        <w:t>数据</w:t>
      </w:r>
      <w:r w:rsidR="006D281E">
        <w:rPr>
          <w:rFonts w:asciiTheme="minorEastAsia" w:hAnsiTheme="minorEastAsia" w:hint="eastAsia"/>
          <w:sz w:val="24"/>
        </w:rPr>
        <w:t>采集设备</w:t>
      </w:r>
      <w:r w:rsidR="00CA3CD9">
        <w:rPr>
          <w:rFonts w:asciiTheme="minorEastAsia" w:hAnsiTheme="minorEastAsia" w:hint="eastAsia"/>
          <w:sz w:val="24"/>
        </w:rPr>
        <w:t>。企业在使用这一类产品前，</w:t>
      </w:r>
      <w:r w:rsidR="0041292D">
        <w:rPr>
          <w:rFonts w:asciiTheme="minorEastAsia" w:hAnsiTheme="minorEastAsia" w:hint="eastAsia"/>
          <w:sz w:val="24"/>
        </w:rPr>
        <w:t>需要购买具有联网和编程能力的生产设备或</w:t>
      </w:r>
      <w:r w:rsidR="00CA3CD9">
        <w:rPr>
          <w:rFonts w:asciiTheme="minorEastAsia" w:hAnsiTheme="minorEastAsia" w:hint="eastAsia"/>
          <w:sz w:val="24"/>
        </w:rPr>
        <w:t>数据采集终端，并自行搭建</w:t>
      </w:r>
      <w:r w:rsidR="0041292D">
        <w:rPr>
          <w:rFonts w:asciiTheme="minorEastAsia" w:hAnsiTheme="minorEastAsia" w:hint="eastAsia"/>
          <w:sz w:val="24"/>
        </w:rPr>
        <w:t>厂内通信</w:t>
      </w:r>
      <w:r w:rsidR="00CA3CD9">
        <w:rPr>
          <w:rFonts w:asciiTheme="minorEastAsia" w:hAnsiTheme="minorEastAsia" w:hint="eastAsia"/>
          <w:sz w:val="24"/>
        </w:rPr>
        <w:t>网络</w:t>
      </w:r>
      <w:r w:rsidR="0041292D">
        <w:rPr>
          <w:rFonts w:asciiTheme="minorEastAsia" w:hAnsiTheme="minorEastAsia" w:hint="eastAsia"/>
          <w:sz w:val="24"/>
        </w:rPr>
        <w:t>。</w:t>
      </w:r>
      <w:r w:rsidR="00CA3CD9">
        <w:rPr>
          <w:rFonts w:asciiTheme="minorEastAsia" w:hAnsiTheme="minorEastAsia" w:hint="eastAsia"/>
          <w:sz w:val="24"/>
        </w:rPr>
        <w:t>对于尚未实现</w:t>
      </w:r>
      <w:r w:rsidR="0041292D">
        <w:rPr>
          <w:rFonts w:asciiTheme="minorEastAsia" w:hAnsiTheme="minorEastAsia" w:hint="eastAsia"/>
          <w:sz w:val="24"/>
        </w:rPr>
        <w:t>生产设备</w:t>
      </w:r>
      <w:r w:rsidR="00CA3CD9">
        <w:rPr>
          <w:rFonts w:asciiTheme="minorEastAsia" w:hAnsiTheme="minorEastAsia" w:hint="eastAsia"/>
          <w:sz w:val="24"/>
        </w:rPr>
        <w:t>数字化的中小工业企业来说，</w:t>
      </w:r>
      <w:r w:rsidR="0041292D">
        <w:rPr>
          <w:rFonts w:asciiTheme="minorEastAsia" w:hAnsiTheme="minorEastAsia" w:hint="eastAsia"/>
          <w:sz w:val="24"/>
        </w:rPr>
        <w:t>这类解决</w:t>
      </w:r>
      <w:r w:rsidR="006208A6">
        <w:rPr>
          <w:rFonts w:asciiTheme="minorEastAsia" w:hAnsiTheme="minorEastAsia" w:hint="eastAsia"/>
          <w:sz w:val="24"/>
        </w:rPr>
        <w:t>方案的门槛较高，</w:t>
      </w:r>
      <w:r w:rsidR="00CA3CD9">
        <w:rPr>
          <w:rFonts w:asciiTheme="minorEastAsia" w:hAnsiTheme="minorEastAsia" w:hint="eastAsia"/>
          <w:sz w:val="24"/>
        </w:rPr>
        <w:t>要实现以上要求较为困难。</w:t>
      </w:r>
    </w:p>
    <w:p w14:paraId="04926FA4" w14:textId="7D25D723" w:rsidR="00CA3CD9" w:rsidRDefault="00861D63" w:rsidP="00CA3CD9">
      <w:pPr>
        <w:spacing w:line="360" w:lineRule="auto"/>
        <w:ind w:firstLineChars="200" w:firstLine="480"/>
        <w:rPr>
          <w:rFonts w:asciiTheme="minorEastAsia" w:hAnsiTheme="minorEastAsia"/>
          <w:sz w:val="24"/>
        </w:rPr>
      </w:pPr>
      <w:r>
        <w:rPr>
          <w:rFonts w:asciiTheme="minorEastAsia" w:hAnsiTheme="minorEastAsia" w:hint="eastAsia"/>
          <w:sz w:val="24"/>
        </w:rPr>
        <w:t>也有</w:t>
      </w:r>
      <w:r w:rsidR="00CA3CD9">
        <w:rPr>
          <w:rFonts w:asciiTheme="minorEastAsia" w:hAnsiTheme="minorEastAsia" w:hint="eastAsia"/>
          <w:sz w:val="24"/>
        </w:rPr>
        <w:t>一些科技企业推出了</w:t>
      </w:r>
      <w:r>
        <w:rPr>
          <w:rFonts w:asciiTheme="minorEastAsia" w:hAnsiTheme="minorEastAsia" w:hint="eastAsia"/>
          <w:sz w:val="24"/>
        </w:rPr>
        <w:t>包含软件系统和硬件设备</w:t>
      </w:r>
      <w:r w:rsidR="00CA3CD9">
        <w:rPr>
          <w:rFonts w:asciiTheme="minorEastAsia" w:hAnsiTheme="minorEastAsia" w:hint="eastAsia"/>
          <w:sz w:val="24"/>
        </w:rPr>
        <w:t>定制化工业物联网产品，如卡奥斯(C</w:t>
      </w:r>
      <w:r w:rsidR="00CA3CD9" w:rsidRPr="00401AB6">
        <w:rPr>
          <w:rFonts w:asciiTheme="minorEastAsia" w:hAnsiTheme="minorEastAsia"/>
          <w:sz w:val="24"/>
        </w:rPr>
        <w:t>osmoplat</w:t>
      </w:r>
      <w:r w:rsidR="00CA3CD9">
        <w:rPr>
          <w:rFonts w:asciiTheme="minorEastAsia" w:hAnsiTheme="minorEastAsia" w:hint="eastAsia"/>
          <w:sz w:val="24"/>
        </w:rPr>
        <w:t>)公司的高端智能装备解决方案</w:t>
      </w:r>
      <w:r w:rsidR="00DE72A4">
        <w:rPr>
          <w:rFonts w:asciiTheme="minorEastAsia" w:hAnsiTheme="minorEastAsia" w:hint="eastAsia"/>
          <w:sz w:val="24"/>
        </w:rPr>
        <w:t>[</w:t>
      </w:r>
      <w:r w:rsidR="00DE72A4">
        <w:rPr>
          <w:rFonts w:asciiTheme="minorEastAsia" w:hAnsiTheme="minorEastAsia"/>
          <w:sz w:val="24"/>
        </w:rPr>
        <w:t>3]</w:t>
      </w:r>
      <w:r w:rsidR="00CA3CD9">
        <w:rPr>
          <w:rFonts w:asciiTheme="minorEastAsia" w:hAnsiTheme="minorEastAsia" w:hint="eastAsia"/>
          <w:sz w:val="24"/>
        </w:rPr>
        <w:t>，提供包括智能工厂规划咨询、智能装备设计与制造、系统集成、产线运维等智能化服务。这类定制化施工方案包括了硬件和软件系统的建设，但对于中小微企业来说这类解决方案过于昂贵</w:t>
      </w:r>
      <w:r w:rsidR="0066354F">
        <w:rPr>
          <w:rFonts w:asciiTheme="minorEastAsia" w:hAnsiTheme="minorEastAsia" w:hint="eastAsia"/>
          <w:sz w:val="24"/>
        </w:rPr>
        <w:t>，</w:t>
      </w:r>
      <w:r w:rsidR="00CA3CD9">
        <w:rPr>
          <w:rFonts w:asciiTheme="minorEastAsia" w:hAnsiTheme="minorEastAsia" w:hint="eastAsia"/>
          <w:sz w:val="24"/>
        </w:rPr>
        <w:t>不适合</w:t>
      </w:r>
      <w:r w:rsidR="00971125">
        <w:rPr>
          <w:rFonts w:asciiTheme="minorEastAsia" w:hAnsiTheme="minorEastAsia" w:hint="eastAsia"/>
          <w:sz w:val="24"/>
        </w:rPr>
        <w:t>生产</w:t>
      </w:r>
      <w:r w:rsidR="00CA3CD9">
        <w:rPr>
          <w:rFonts w:asciiTheme="minorEastAsia" w:hAnsiTheme="minorEastAsia" w:hint="eastAsia"/>
          <w:sz w:val="24"/>
        </w:rPr>
        <w:t>规模较小的使用场景。</w:t>
      </w:r>
    </w:p>
    <w:p w14:paraId="00D197F6" w14:textId="31A402CA" w:rsidR="00CA3CD9" w:rsidRDefault="00CA3CD9" w:rsidP="00CA3CD9">
      <w:pPr>
        <w:spacing w:line="360" w:lineRule="auto"/>
        <w:ind w:firstLineChars="200" w:firstLine="480"/>
        <w:rPr>
          <w:rFonts w:asciiTheme="minorEastAsia" w:hAnsiTheme="minorEastAsia"/>
          <w:sz w:val="24"/>
        </w:rPr>
      </w:pPr>
      <w:r>
        <w:rPr>
          <w:rFonts w:asciiTheme="minorEastAsia" w:hAnsiTheme="minorEastAsia" w:hint="eastAsia"/>
          <w:sz w:val="24"/>
        </w:rPr>
        <w:t>思科（</w:t>
      </w:r>
      <w:r>
        <w:rPr>
          <w:rFonts w:asciiTheme="minorEastAsia" w:hAnsiTheme="minorEastAsia"/>
          <w:sz w:val="24"/>
        </w:rPr>
        <w:t>C</w:t>
      </w:r>
      <w:r>
        <w:rPr>
          <w:rFonts w:asciiTheme="minorEastAsia" w:hAnsiTheme="minorEastAsia" w:hint="eastAsia"/>
          <w:sz w:val="24"/>
        </w:rPr>
        <w:t>isco），研华（Advantech</w:t>
      </w:r>
      <w:r>
        <w:rPr>
          <w:rFonts w:asciiTheme="minorEastAsia" w:hAnsiTheme="minorEastAsia"/>
          <w:sz w:val="24"/>
        </w:rPr>
        <w:t>）</w:t>
      </w:r>
      <w:r>
        <w:rPr>
          <w:rFonts w:asciiTheme="minorEastAsia" w:hAnsiTheme="minorEastAsia" w:hint="eastAsia"/>
          <w:sz w:val="24"/>
        </w:rPr>
        <w:t>等硬件制造商提供了多种适用于工业物联网的硬件设备，如交换机、网关</w:t>
      </w:r>
      <w:r w:rsidR="00DE72A4">
        <w:rPr>
          <w:rFonts w:asciiTheme="minorEastAsia" w:hAnsiTheme="minorEastAsia" w:hint="eastAsia"/>
          <w:sz w:val="24"/>
        </w:rPr>
        <w:t>[</w:t>
      </w:r>
      <w:r w:rsidR="00DE72A4">
        <w:rPr>
          <w:rFonts w:asciiTheme="minorEastAsia" w:hAnsiTheme="minorEastAsia"/>
          <w:sz w:val="24"/>
        </w:rPr>
        <w:t>4]</w:t>
      </w:r>
      <w:r>
        <w:rPr>
          <w:rFonts w:asciiTheme="minorEastAsia" w:hAnsiTheme="minorEastAsia" w:hint="eastAsia"/>
          <w:sz w:val="24"/>
        </w:rPr>
        <w:t>等，并提供了有关硬件设备接入和管理的软件产品</w:t>
      </w:r>
      <w:r w:rsidR="00DE72A4">
        <w:rPr>
          <w:rFonts w:asciiTheme="minorEastAsia" w:hAnsiTheme="minorEastAsia" w:hint="eastAsia"/>
          <w:sz w:val="24"/>
        </w:rPr>
        <w:t>[</w:t>
      </w:r>
      <w:r w:rsidR="00DE72A4">
        <w:rPr>
          <w:rFonts w:asciiTheme="minorEastAsia" w:hAnsiTheme="minorEastAsia"/>
          <w:sz w:val="24"/>
        </w:rPr>
        <w:t>5]</w:t>
      </w:r>
      <w:r>
        <w:rPr>
          <w:rFonts w:asciiTheme="minorEastAsia" w:hAnsiTheme="minorEastAsia" w:hint="eastAsia"/>
          <w:sz w:val="24"/>
        </w:rPr>
        <w:t>。已经实现生产数字化管理的大中型工业企业可以很方便的通过这类硬件产品实现物联网的组建，但对于尚未实现数字化管理的小微工业企业，这类硬件无法与未实现数字化控</w:t>
      </w:r>
      <w:r>
        <w:rPr>
          <w:rFonts w:asciiTheme="minorEastAsia" w:hAnsiTheme="minorEastAsia" w:hint="eastAsia"/>
          <w:sz w:val="24"/>
        </w:rPr>
        <w:lastRenderedPageBreak/>
        <w:t>制的生产设备连接。这些企业若想享受大数据生产管理所带来的红利，则必须先对现有的生产设备进行一定程度的数字化改造以达到与标准物联网设备进行通信的基本硬件要求。</w:t>
      </w:r>
      <w:ins w:id="418" w:author="Garcia" w:date="2021-05-14T12:08:00Z">
        <w:r w:rsidR="00D758EC">
          <w:rPr>
            <w:rFonts w:asciiTheme="minorEastAsia" w:hAnsiTheme="minorEastAsia" w:hint="eastAsia"/>
            <w:sz w:val="24"/>
          </w:rPr>
          <w:t>若仅</w:t>
        </w:r>
      </w:ins>
      <w:del w:id="419" w:author="Garcia" w:date="2021-05-14T12:08:00Z">
        <w:r w:rsidDel="00D758EC">
          <w:rPr>
            <w:rFonts w:asciiTheme="minorEastAsia" w:hAnsiTheme="minorEastAsia" w:hint="eastAsia"/>
            <w:sz w:val="24"/>
          </w:rPr>
          <w:delText>如果仅仅是</w:delText>
        </w:r>
      </w:del>
      <w:r>
        <w:rPr>
          <w:rFonts w:asciiTheme="minorEastAsia" w:hAnsiTheme="minorEastAsia" w:hint="eastAsia"/>
          <w:sz w:val="24"/>
        </w:rPr>
        <w:t>为</w:t>
      </w:r>
      <w:del w:id="420" w:author="Garcia" w:date="2021-05-14T12:08:00Z">
        <w:r w:rsidDel="00D758EC">
          <w:rPr>
            <w:rFonts w:asciiTheme="minorEastAsia" w:hAnsiTheme="minorEastAsia" w:hint="eastAsia"/>
            <w:sz w:val="24"/>
          </w:rPr>
          <w:delText>了</w:delText>
        </w:r>
      </w:del>
      <w:r>
        <w:rPr>
          <w:rFonts w:asciiTheme="minorEastAsia" w:hAnsiTheme="minorEastAsia" w:hint="eastAsia"/>
          <w:sz w:val="24"/>
        </w:rPr>
        <w:t>实现厂内设备的联网管理，对整个生产模式和设备都进行修改和更换，</w:t>
      </w:r>
      <w:del w:id="421" w:author="Garcia" w:date="2021-05-14T12:08:00Z">
        <w:r w:rsidDel="00CB459E">
          <w:rPr>
            <w:rFonts w:asciiTheme="minorEastAsia" w:hAnsiTheme="minorEastAsia" w:hint="eastAsia"/>
            <w:sz w:val="24"/>
          </w:rPr>
          <w:delText>这</w:delText>
        </w:r>
      </w:del>
      <w:r>
        <w:rPr>
          <w:rFonts w:asciiTheme="minorEastAsia" w:hAnsiTheme="minorEastAsia" w:hint="eastAsia"/>
          <w:sz w:val="24"/>
        </w:rPr>
        <w:t>对</w:t>
      </w:r>
      <w:ins w:id="422" w:author="Garcia" w:date="2021-05-14T12:09:00Z">
        <w:r w:rsidR="00CB459E">
          <w:rPr>
            <w:rFonts w:asciiTheme="minorEastAsia" w:hAnsiTheme="minorEastAsia" w:hint="eastAsia"/>
            <w:sz w:val="24"/>
          </w:rPr>
          <w:t>技术</w:t>
        </w:r>
      </w:ins>
      <w:del w:id="423" w:author="Garcia" w:date="2021-05-14T12:09:00Z">
        <w:r w:rsidDel="00CB459E">
          <w:rPr>
            <w:rFonts w:asciiTheme="minorEastAsia" w:hAnsiTheme="minorEastAsia" w:hint="eastAsia"/>
            <w:sz w:val="24"/>
          </w:rPr>
          <w:delText>于</w:delText>
        </w:r>
      </w:del>
      <w:r w:rsidR="005B585D">
        <w:rPr>
          <w:rFonts w:asciiTheme="minorEastAsia" w:hAnsiTheme="minorEastAsia" w:hint="eastAsia"/>
          <w:sz w:val="24"/>
        </w:rPr>
        <w:t>升级</w:t>
      </w:r>
      <w:ins w:id="424" w:author="Garcia" w:date="2021-05-14T12:09:00Z">
        <w:r w:rsidR="00686315">
          <w:rPr>
            <w:rFonts w:asciiTheme="minorEastAsia" w:hAnsiTheme="minorEastAsia" w:hint="eastAsia"/>
            <w:sz w:val="24"/>
          </w:rPr>
          <w:t>预算</w:t>
        </w:r>
      </w:ins>
      <w:del w:id="425" w:author="Garcia" w:date="2021-05-14T12:09:00Z">
        <w:r w:rsidR="005B585D" w:rsidDel="00686315">
          <w:rPr>
            <w:rFonts w:asciiTheme="minorEastAsia" w:hAnsiTheme="minorEastAsia" w:hint="eastAsia"/>
            <w:sz w:val="24"/>
          </w:rPr>
          <w:delText>成本</w:delText>
        </w:r>
      </w:del>
      <w:r>
        <w:rPr>
          <w:rFonts w:asciiTheme="minorEastAsia" w:hAnsiTheme="minorEastAsia" w:hint="eastAsia"/>
          <w:sz w:val="24"/>
        </w:rPr>
        <w:t>有限的小微企业来说是</w:t>
      </w:r>
      <w:r w:rsidR="005B585D">
        <w:rPr>
          <w:rFonts w:asciiTheme="minorEastAsia" w:hAnsiTheme="minorEastAsia" w:hint="eastAsia"/>
          <w:sz w:val="24"/>
        </w:rPr>
        <w:t>难以</w:t>
      </w:r>
      <w:r>
        <w:rPr>
          <w:rFonts w:asciiTheme="minorEastAsia" w:hAnsiTheme="minorEastAsia" w:hint="eastAsia"/>
          <w:sz w:val="24"/>
        </w:rPr>
        <w:t>接受的。</w:t>
      </w:r>
    </w:p>
    <w:p w14:paraId="03BF6062" w14:textId="49CCE16D" w:rsidR="00CA3CD9" w:rsidRDefault="00CA3CD9" w:rsidP="00CA3CD9">
      <w:pPr>
        <w:spacing w:line="360" w:lineRule="auto"/>
        <w:ind w:firstLine="420"/>
        <w:rPr>
          <w:rFonts w:asciiTheme="minorEastAsia" w:hAnsiTheme="minorEastAsia"/>
          <w:sz w:val="24"/>
        </w:rPr>
      </w:pPr>
      <w:r>
        <w:rPr>
          <w:rFonts w:asciiTheme="minorEastAsia" w:hAnsiTheme="minorEastAsia" w:hint="eastAsia"/>
          <w:sz w:val="24"/>
        </w:rPr>
        <w:t>综上所述，目前全球关于工业物联网系统的产业布局尚处于一种分散的局面，各厂商间的产品缺乏互相适配的标准，没有形成一种成熟的生态。反观发展较早的</w:t>
      </w:r>
      <w:r w:rsidR="00774693">
        <w:rPr>
          <w:rFonts w:asciiTheme="minorEastAsia" w:hAnsiTheme="minorEastAsia" w:hint="eastAsia"/>
          <w:sz w:val="24"/>
        </w:rPr>
        <w:t>机电</w:t>
      </w:r>
      <w:r>
        <w:rPr>
          <w:rFonts w:asciiTheme="minorEastAsia" w:hAnsiTheme="minorEastAsia" w:hint="eastAsia"/>
          <w:sz w:val="24"/>
        </w:rPr>
        <w:t>自动化产业，已经形成了完整的解决方案模式，各大厂家间的产品实现了一定程度的通用。无论是核心设备的研发厂商还是基层的运维、安装服务提供商，都能以一种标准化的工作方式参与其中。未来工业物联网产业</w:t>
      </w:r>
      <w:r w:rsidR="006208A6">
        <w:rPr>
          <w:rFonts w:asciiTheme="minorEastAsia" w:hAnsiTheme="minorEastAsia" w:hint="eastAsia"/>
          <w:sz w:val="24"/>
        </w:rPr>
        <w:t>终将</w:t>
      </w:r>
      <w:r>
        <w:rPr>
          <w:rFonts w:asciiTheme="minorEastAsia" w:hAnsiTheme="minorEastAsia" w:hint="eastAsia"/>
          <w:sz w:val="24"/>
        </w:rPr>
        <w:t>形成类似的标准化生态，各家厂商分工合作，提供可兼容、功能全面、适用面广的工业物联网软硬件产品</w:t>
      </w:r>
      <w:r w:rsidR="001C1E17">
        <w:rPr>
          <w:rFonts w:asciiTheme="minorEastAsia" w:hAnsiTheme="minorEastAsia" w:hint="eastAsia"/>
          <w:sz w:val="24"/>
        </w:rPr>
        <w:t>。</w:t>
      </w:r>
      <w:r w:rsidR="00BC3C38">
        <w:rPr>
          <w:rFonts w:asciiTheme="minorEastAsia" w:hAnsiTheme="minorEastAsia" w:hint="eastAsia"/>
          <w:sz w:val="24"/>
        </w:rPr>
        <w:t>工业物联网从起步到成熟</w:t>
      </w:r>
      <w:r w:rsidR="0078706D">
        <w:rPr>
          <w:rFonts w:asciiTheme="minorEastAsia" w:hAnsiTheme="minorEastAsia" w:hint="eastAsia"/>
          <w:sz w:val="24"/>
        </w:rPr>
        <w:t>必定需要一个发展周期</w:t>
      </w:r>
      <w:ins w:id="426" w:author="Yu Fishress" w:date="2021-05-12T18:55:00Z">
        <w:r w:rsidR="00A22AE2">
          <w:rPr>
            <w:rFonts w:asciiTheme="minorEastAsia" w:hAnsiTheme="minorEastAsia" w:hint="eastAsia"/>
            <w:sz w:val="24"/>
          </w:rPr>
          <w:t>。</w:t>
        </w:r>
      </w:ins>
      <w:del w:id="427" w:author="Yu Fishress" w:date="2021-05-12T18:55:00Z">
        <w:r w:rsidR="0078706D" w:rsidDel="00A22AE2">
          <w:rPr>
            <w:rFonts w:asciiTheme="minorEastAsia" w:hAnsiTheme="minorEastAsia" w:hint="eastAsia"/>
            <w:sz w:val="24"/>
          </w:rPr>
          <w:delText>，21</w:delText>
        </w:r>
      </w:del>
      <w:ins w:id="428" w:author="Garcia" w:date="2021-05-14T12:09:00Z">
        <w:r w:rsidR="00572026">
          <w:rPr>
            <w:rFonts w:asciiTheme="minorEastAsia" w:hAnsiTheme="minorEastAsia" w:hint="eastAsia"/>
            <w:sz w:val="24"/>
          </w:rPr>
          <w:t>本</w:t>
        </w:r>
      </w:ins>
      <w:ins w:id="429" w:author="Yu Fishress" w:date="2021-05-12T18:55:00Z">
        <w:del w:id="430" w:author="Garcia" w:date="2021-05-14T12:09:00Z">
          <w:r w:rsidR="00A22AE2" w:rsidDel="00572026">
            <w:rPr>
              <w:rFonts w:asciiTheme="minorEastAsia" w:hAnsiTheme="minorEastAsia" w:hint="eastAsia"/>
              <w:sz w:val="24"/>
            </w:rPr>
            <w:delText>二十一</w:delText>
          </w:r>
        </w:del>
      </w:ins>
      <w:r w:rsidR="0078706D">
        <w:rPr>
          <w:rFonts w:asciiTheme="minorEastAsia" w:hAnsiTheme="minorEastAsia" w:hint="eastAsia"/>
          <w:sz w:val="24"/>
        </w:rPr>
        <w:t>世纪</w:t>
      </w:r>
      <w:ins w:id="431" w:author="Garcia" w:date="2021-05-14T12:09:00Z">
        <w:r w:rsidR="00572026">
          <w:rPr>
            <w:rFonts w:asciiTheme="minorEastAsia" w:hAnsiTheme="minorEastAsia" w:hint="eastAsia"/>
            <w:sz w:val="24"/>
          </w:rPr>
          <w:t>二十</w:t>
        </w:r>
      </w:ins>
      <w:del w:id="432" w:author="Garcia" w:date="2021-05-14T12:09:00Z">
        <w:r w:rsidR="0078706D" w:rsidDel="00572026">
          <w:rPr>
            <w:rFonts w:asciiTheme="minorEastAsia" w:hAnsiTheme="minorEastAsia" w:hint="eastAsia"/>
            <w:sz w:val="24"/>
          </w:rPr>
          <w:delText>2</w:delText>
        </w:r>
        <w:r w:rsidR="0078706D" w:rsidDel="00572026">
          <w:rPr>
            <w:rFonts w:asciiTheme="minorEastAsia" w:hAnsiTheme="minorEastAsia"/>
            <w:sz w:val="24"/>
          </w:rPr>
          <w:delText>0</w:delText>
        </w:r>
      </w:del>
      <w:r w:rsidR="0078706D">
        <w:rPr>
          <w:rFonts w:asciiTheme="minorEastAsia" w:hAnsiTheme="minorEastAsia" w:hint="eastAsia"/>
          <w:sz w:val="24"/>
        </w:rPr>
        <w:t>年代将是工业物联网产业的成型期</w:t>
      </w:r>
      <w:r w:rsidR="001C1E17">
        <w:rPr>
          <w:rFonts w:asciiTheme="minorEastAsia" w:hAnsiTheme="minorEastAsia" w:hint="eastAsia"/>
          <w:sz w:val="24"/>
        </w:rPr>
        <w:t>，</w:t>
      </w:r>
      <w:r w:rsidR="006208A6">
        <w:rPr>
          <w:rFonts w:asciiTheme="minorEastAsia" w:hAnsiTheme="minorEastAsia" w:hint="eastAsia"/>
          <w:sz w:val="24"/>
        </w:rPr>
        <w:t>我们希望能</w:t>
      </w:r>
      <w:r w:rsidR="00B434E1">
        <w:rPr>
          <w:rFonts w:asciiTheme="minorEastAsia" w:hAnsiTheme="minorEastAsia" w:hint="eastAsia"/>
          <w:sz w:val="24"/>
        </w:rPr>
        <w:t>弥补现有产品的不足，</w:t>
      </w:r>
      <w:r w:rsidR="006208A6">
        <w:rPr>
          <w:rFonts w:asciiTheme="minorEastAsia" w:hAnsiTheme="minorEastAsia" w:hint="eastAsia"/>
          <w:sz w:val="24"/>
        </w:rPr>
        <w:t>在这一关键时期为广大中小工业企业提供一个实用性强、成本低</w:t>
      </w:r>
      <w:del w:id="433" w:author="Yu Fishress" w:date="2021-05-12T18:55:00Z">
        <w:r w:rsidR="006208A6" w:rsidDel="00A22AE2">
          <w:rPr>
            <w:rFonts w:asciiTheme="minorEastAsia" w:hAnsiTheme="minorEastAsia" w:hint="eastAsia"/>
            <w:sz w:val="24"/>
          </w:rPr>
          <w:delText>、</w:delText>
        </w:r>
      </w:del>
      <w:r w:rsidR="006208A6">
        <w:rPr>
          <w:rFonts w:asciiTheme="minorEastAsia" w:hAnsiTheme="minorEastAsia" w:hint="eastAsia"/>
          <w:sz w:val="24"/>
        </w:rPr>
        <w:t>的</w:t>
      </w:r>
      <w:r w:rsidR="00B434E1">
        <w:rPr>
          <w:rFonts w:asciiTheme="minorEastAsia" w:hAnsiTheme="minorEastAsia" w:hint="eastAsia"/>
          <w:sz w:val="24"/>
        </w:rPr>
        <w:t>工业</w:t>
      </w:r>
      <w:r w:rsidR="006208A6">
        <w:rPr>
          <w:rFonts w:asciiTheme="minorEastAsia" w:hAnsiTheme="minorEastAsia" w:hint="eastAsia"/>
          <w:sz w:val="24"/>
        </w:rPr>
        <w:t>物联网</w:t>
      </w:r>
      <w:r w:rsidR="00B434E1">
        <w:rPr>
          <w:rFonts w:asciiTheme="minorEastAsia" w:hAnsiTheme="minorEastAsia" w:hint="eastAsia"/>
          <w:sz w:val="24"/>
        </w:rPr>
        <w:t>解决</w:t>
      </w:r>
      <w:r w:rsidR="006208A6">
        <w:rPr>
          <w:rFonts w:asciiTheme="minorEastAsia" w:hAnsiTheme="minorEastAsia" w:hint="eastAsia"/>
          <w:sz w:val="24"/>
        </w:rPr>
        <w:t>方案。</w:t>
      </w:r>
    </w:p>
    <w:p w14:paraId="5FE142ED" w14:textId="12EBC003" w:rsidR="00CA3CD9" w:rsidRDefault="00CA3CD9" w:rsidP="006208A6">
      <w:pPr>
        <w:spacing w:line="360" w:lineRule="auto"/>
        <w:rPr>
          <w:rFonts w:asciiTheme="minorEastAsia" w:hAnsiTheme="minorEastAsia"/>
          <w:sz w:val="24"/>
        </w:rPr>
      </w:pPr>
    </w:p>
    <w:p w14:paraId="0D133B92" w14:textId="409AC1CF" w:rsidR="006208A6" w:rsidRPr="006208A6" w:rsidRDefault="006208A6" w:rsidP="006208A6">
      <w:pPr>
        <w:spacing w:line="360" w:lineRule="auto"/>
        <w:rPr>
          <w:rFonts w:asciiTheme="minorEastAsia" w:hAnsiTheme="minorEastAsia"/>
          <w:b/>
          <w:sz w:val="28"/>
          <w:szCs w:val="24"/>
        </w:rPr>
      </w:pPr>
      <w:r w:rsidRPr="006208A6">
        <w:rPr>
          <w:rFonts w:ascii="黑体" w:eastAsia="黑体" w:hAnsi="黑体" w:hint="eastAsia"/>
          <w:sz w:val="28"/>
          <w:szCs w:val="24"/>
        </w:rPr>
        <w:t>1.3产品特点和创新</w:t>
      </w:r>
    </w:p>
    <w:p w14:paraId="35E113B3" w14:textId="7A02162C" w:rsidR="006208A6" w:rsidRDefault="006208A6" w:rsidP="006208A6">
      <w:pPr>
        <w:spacing w:line="360" w:lineRule="auto"/>
        <w:ind w:firstLine="420"/>
        <w:rPr>
          <w:rFonts w:asciiTheme="minorEastAsia" w:hAnsiTheme="minorEastAsia"/>
          <w:sz w:val="24"/>
        </w:rPr>
      </w:pPr>
      <w:r>
        <w:rPr>
          <w:rFonts w:asciiTheme="minorEastAsia" w:hAnsiTheme="minorEastAsia" w:hint="eastAsia"/>
          <w:sz w:val="24"/>
        </w:rPr>
        <w:t>结合上文分析，工业物联网产业尚处于发展初级阶段，无论是物联网硬件制造商、物联网应用供应商，还是云计算服务商，都</w:t>
      </w:r>
      <w:r w:rsidR="00411F90">
        <w:rPr>
          <w:rFonts w:asciiTheme="minorEastAsia" w:hAnsiTheme="minorEastAsia" w:hint="eastAsia"/>
          <w:sz w:val="24"/>
        </w:rPr>
        <w:t>难以</w:t>
      </w:r>
      <w:r>
        <w:rPr>
          <w:rFonts w:asciiTheme="minorEastAsia" w:hAnsiTheme="minorEastAsia" w:hint="eastAsia"/>
          <w:sz w:val="24"/>
        </w:rPr>
        <w:t>提供一种低成本的</w:t>
      </w:r>
      <w:r w:rsidRPr="00424B7F">
        <w:rPr>
          <w:rFonts w:asciiTheme="minorEastAsia" w:hAnsiTheme="minorEastAsia" w:hint="eastAsia"/>
          <w:sz w:val="24"/>
        </w:rPr>
        <w:t>囊括端设备数据采集、设备间通信、云端接入、管理软件和数据应用软件</w:t>
      </w:r>
      <w:r>
        <w:rPr>
          <w:rFonts w:asciiTheme="minorEastAsia" w:hAnsiTheme="minorEastAsia" w:hint="eastAsia"/>
          <w:sz w:val="24"/>
        </w:rPr>
        <w:t>的工业物联网解决方案。对于多数小微工业企业来说，整合各家的产品并搭建自己的工业物联网系统十分困难，需要专门聘请相关的技术人员进行设计。面向众多小微工业企业的需求，我们需要开发一种低成本的、通用化的工业物联网产品</w:t>
      </w:r>
      <w:r w:rsidR="00EC564D">
        <w:rPr>
          <w:rFonts w:asciiTheme="minorEastAsia" w:hAnsiTheme="minorEastAsia" w:hint="eastAsia"/>
          <w:sz w:val="24"/>
        </w:rPr>
        <w:t>：</w:t>
      </w:r>
      <w:r w:rsidR="002F3590">
        <w:rPr>
          <w:rFonts w:asciiTheme="minorEastAsia" w:hAnsiTheme="minorEastAsia" w:hint="eastAsia"/>
          <w:sz w:val="24"/>
        </w:rPr>
        <w:t>用户</w:t>
      </w:r>
      <w:r>
        <w:rPr>
          <w:rFonts w:asciiTheme="minorEastAsia" w:hAnsiTheme="minorEastAsia" w:hint="eastAsia"/>
          <w:sz w:val="24"/>
        </w:rPr>
        <w:t>在使用过程中</w:t>
      </w:r>
      <w:r w:rsidR="00E90240">
        <w:rPr>
          <w:rFonts w:asciiTheme="minorEastAsia" w:hAnsiTheme="minorEastAsia" w:hint="eastAsia"/>
          <w:sz w:val="24"/>
        </w:rPr>
        <w:t>无需</w:t>
      </w:r>
      <w:r>
        <w:rPr>
          <w:rFonts w:asciiTheme="minorEastAsia" w:hAnsiTheme="minorEastAsia" w:hint="eastAsia"/>
          <w:sz w:val="24"/>
        </w:rPr>
        <w:t>考虑设备通信、数据处理等专业化问题，企业依靠自身的技术力量就能完成安装部署，以极低的前期投入成本享受到完整全面的智能化大数据管理体验。</w:t>
      </w:r>
    </w:p>
    <w:p w14:paraId="16BD94B2" w14:textId="6E8501AB" w:rsidR="006208A6" w:rsidRDefault="008557A4" w:rsidP="006208A6">
      <w:pPr>
        <w:spacing w:line="360" w:lineRule="auto"/>
        <w:ind w:firstLineChars="200" w:firstLine="480"/>
        <w:rPr>
          <w:rFonts w:asciiTheme="minorEastAsia" w:hAnsiTheme="minorEastAsia"/>
          <w:sz w:val="24"/>
        </w:rPr>
      </w:pPr>
      <w:r>
        <w:rPr>
          <w:rFonts w:asciiTheme="minorEastAsia" w:hAnsiTheme="minorEastAsia" w:hint="eastAsia"/>
          <w:sz w:val="24"/>
        </w:rPr>
        <w:t>实现上述目标的一个关键思路是</w:t>
      </w:r>
      <w:r w:rsidR="006208A6">
        <w:rPr>
          <w:rFonts w:asciiTheme="minorEastAsia" w:hAnsiTheme="minorEastAsia" w:hint="eastAsia"/>
          <w:sz w:val="24"/>
        </w:rPr>
        <w:t>全栈化。全栈（</w:t>
      </w:r>
      <w:ins w:id="434" w:author="Garcia" w:date="2021-05-14T12:09:00Z">
        <w:r w:rsidR="00AC2A9E">
          <w:rPr>
            <w:rFonts w:asciiTheme="minorEastAsia" w:hAnsiTheme="minorEastAsia" w:hint="eastAsia"/>
            <w:sz w:val="24"/>
          </w:rPr>
          <w:t>F</w:t>
        </w:r>
      </w:ins>
      <w:del w:id="435" w:author="Garcia" w:date="2021-05-14T12:09:00Z">
        <w:r w:rsidR="006208A6" w:rsidDel="00AC2A9E">
          <w:rPr>
            <w:rFonts w:asciiTheme="minorEastAsia" w:hAnsiTheme="minorEastAsia" w:hint="eastAsia"/>
            <w:sz w:val="24"/>
          </w:rPr>
          <w:delText>f</w:delText>
        </w:r>
      </w:del>
      <w:r w:rsidR="006208A6">
        <w:rPr>
          <w:rFonts w:asciiTheme="minorEastAsia" w:hAnsiTheme="minorEastAsia" w:hint="eastAsia"/>
          <w:sz w:val="24"/>
        </w:rPr>
        <w:t>ull</w:t>
      </w:r>
      <w:r w:rsidR="006208A6">
        <w:rPr>
          <w:rFonts w:asciiTheme="minorEastAsia" w:hAnsiTheme="minorEastAsia"/>
          <w:sz w:val="24"/>
        </w:rPr>
        <w:t xml:space="preserve"> </w:t>
      </w:r>
      <w:ins w:id="436" w:author="Garcia" w:date="2021-05-14T12:09:00Z">
        <w:r w:rsidR="00AC2A9E">
          <w:rPr>
            <w:rFonts w:asciiTheme="minorEastAsia" w:hAnsiTheme="minorEastAsia" w:hint="eastAsia"/>
            <w:sz w:val="24"/>
          </w:rPr>
          <w:t>S</w:t>
        </w:r>
      </w:ins>
      <w:del w:id="437" w:author="Garcia" w:date="2021-05-14T12:09:00Z">
        <w:r w:rsidR="006208A6" w:rsidDel="00AC2A9E">
          <w:rPr>
            <w:rFonts w:asciiTheme="minorEastAsia" w:hAnsiTheme="minorEastAsia" w:hint="eastAsia"/>
            <w:sz w:val="24"/>
          </w:rPr>
          <w:delText>s</w:delText>
        </w:r>
      </w:del>
      <w:r w:rsidR="006208A6">
        <w:rPr>
          <w:rFonts w:asciiTheme="minorEastAsia" w:hAnsiTheme="minorEastAsia" w:hint="eastAsia"/>
          <w:sz w:val="24"/>
        </w:rPr>
        <w:t>tack）概念来源于软件工程学，意味着开发者或产品拥有系统</w:t>
      </w:r>
      <w:r w:rsidR="00DB4A66">
        <w:rPr>
          <w:rFonts w:asciiTheme="minorEastAsia" w:hAnsiTheme="minorEastAsia" w:hint="eastAsia"/>
          <w:sz w:val="24"/>
        </w:rPr>
        <w:t>技术栈</w:t>
      </w:r>
      <w:ins w:id="438" w:author="Garcia" w:date="2021-05-14T12:09:00Z">
        <w:r w:rsidR="00AC2A9E">
          <w:rPr>
            <w:rFonts w:asciiTheme="minorEastAsia" w:hAnsiTheme="minorEastAsia" w:hint="eastAsia"/>
            <w:sz w:val="24"/>
          </w:rPr>
          <w:t>的</w:t>
        </w:r>
      </w:ins>
      <w:del w:id="439" w:author="Garcia" w:date="2021-05-14T12:09:00Z">
        <w:r w:rsidR="006208A6" w:rsidDel="00AC2A9E">
          <w:rPr>
            <w:rFonts w:asciiTheme="minorEastAsia" w:hAnsiTheme="minorEastAsia" w:hint="eastAsia"/>
            <w:sz w:val="24"/>
          </w:rPr>
          <w:delText>的</w:delText>
        </w:r>
      </w:del>
      <w:r w:rsidR="006208A6" w:rsidRPr="00AB5912">
        <w:rPr>
          <w:rFonts w:asciiTheme="minorEastAsia" w:hAnsiTheme="minorEastAsia" w:hint="eastAsia"/>
          <w:sz w:val="24"/>
        </w:rPr>
        <w:t>各个层次上理解问题</w:t>
      </w:r>
      <w:r w:rsidR="006208A6">
        <w:rPr>
          <w:rFonts w:asciiTheme="minorEastAsia" w:hAnsiTheme="minorEastAsia" w:hint="eastAsia"/>
          <w:sz w:val="24"/>
        </w:rPr>
        <w:t>和</w:t>
      </w:r>
      <w:r w:rsidR="006208A6" w:rsidRPr="00AB5912">
        <w:rPr>
          <w:rFonts w:asciiTheme="minorEastAsia" w:hAnsiTheme="minorEastAsia" w:hint="eastAsia"/>
          <w:sz w:val="24"/>
        </w:rPr>
        <w:t>解决问题的能力</w:t>
      </w:r>
      <w:r w:rsidR="006208A6">
        <w:rPr>
          <w:rFonts w:asciiTheme="minorEastAsia" w:hAnsiTheme="minorEastAsia" w:hint="eastAsia"/>
          <w:sz w:val="24"/>
        </w:rPr>
        <w:t>，或者说实现和管理</w:t>
      </w:r>
      <w:r w:rsidR="006A2C0A">
        <w:rPr>
          <w:rFonts w:asciiTheme="minorEastAsia" w:hAnsiTheme="minorEastAsia" w:hint="eastAsia"/>
          <w:sz w:val="24"/>
        </w:rPr>
        <w:t>整个技术栈</w:t>
      </w:r>
      <w:r w:rsidR="006208A6">
        <w:rPr>
          <w:rFonts w:asciiTheme="minorEastAsia" w:hAnsiTheme="minorEastAsia" w:hint="eastAsia"/>
          <w:sz w:val="24"/>
        </w:rPr>
        <w:t>的能力。一个全栈化的物联网系统</w:t>
      </w:r>
      <w:r w:rsidR="00F71B08">
        <w:rPr>
          <w:rFonts w:asciiTheme="minorEastAsia" w:hAnsiTheme="minorEastAsia" w:hint="eastAsia"/>
          <w:sz w:val="24"/>
        </w:rPr>
        <w:t>需体现出完整性：</w:t>
      </w:r>
      <w:r w:rsidR="006208A6">
        <w:rPr>
          <w:rFonts w:asciiTheme="minorEastAsia" w:hAnsiTheme="minorEastAsia" w:hint="eastAsia"/>
          <w:sz w:val="24"/>
        </w:rPr>
        <w:t>内容包括终端采集硬件、通信设备、管理平台、可视化界面等，一次部署即可实现一个完整物联网系统的全部能力。对</w:t>
      </w:r>
      <w:del w:id="440" w:author="Garcia" w:date="2021-05-14T12:09:00Z">
        <w:r w:rsidR="006208A6" w:rsidDel="00123376">
          <w:rPr>
            <w:rFonts w:asciiTheme="minorEastAsia" w:hAnsiTheme="minorEastAsia" w:hint="eastAsia"/>
            <w:sz w:val="24"/>
          </w:rPr>
          <w:delText>于</w:delText>
        </w:r>
      </w:del>
      <w:r w:rsidR="006208A6">
        <w:rPr>
          <w:rFonts w:asciiTheme="minorEastAsia" w:hAnsiTheme="minorEastAsia" w:hint="eastAsia"/>
          <w:sz w:val="24"/>
        </w:rPr>
        <w:t>用户来说，</w:t>
      </w:r>
      <w:r>
        <w:rPr>
          <w:rFonts w:asciiTheme="minorEastAsia" w:hAnsiTheme="minorEastAsia" w:hint="eastAsia"/>
          <w:sz w:val="24"/>
        </w:rPr>
        <w:t>设备通信、数据处理等中间环节被封装在系统内部，</w:t>
      </w:r>
      <w:r w:rsidR="006208A6">
        <w:rPr>
          <w:rFonts w:asciiTheme="minorEastAsia" w:hAnsiTheme="minorEastAsia" w:hint="eastAsia"/>
          <w:sz w:val="24"/>
        </w:rPr>
        <w:t>在部署和施工过程中无需</w:t>
      </w:r>
      <w:r w:rsidR="0076111E">
        <w:rPr>
          <w:rFonts w:asciiTheme="minorEastAsia" w:hAnsiTheme="minorEastAsia" w:hint="eastAsia"/>
          <w:sz w:val="24"/>
        </w:rPr>
        <w:t>直接接触</w:t>
      </w:r>
      <w:r w:rsidR="005B707A">
        <w:rPr>
          <w:rFonts w:asciiTheme="minorEastAsia" w:hAnsiTheme="minorEastAsia" w:hint="eastAsia"/>
          <w:sz w:val="24"/>
        </w:rPr>
        <w:t>。反观</w:t>
      </w:r>
      <w:r w:rsidR="00892F12">
        <w:rPr>
          <w:rFonts w:asciiTheme="minorEastAsia" w:hAnsiTheme="minorEastAsia" w:hint="eastAsia"/>
          <w:sz w:val="24"/>
        </w:rPr>
        <w:t>目前</w:t>
      </w:r>
      <w:r w:rsidR="005B707A">
        <w:rPr>
          <w:rFonts w:asciiTheme="minorEastAsia" w:hAnsiTheme="minorEastAsia" w:hint="eastAsia"/>
          <w:sz w:val="24"/>
        </w:rPr>
        <w:t>市场上的工业物联网产品，</w:t>
      </w:r>
      <w:r w:rsidR="00892F12">
        <w:rPr>
          <w:rFonts w:asciiTheme="minorEastAsia" w:hAnsiTheme="minorEastAsia" w:hint="eastAsia"/>
          <w:sz w:val="24"/>
        </w:rPr>
        <w:t>用户</w:t>
      </w:r>
      <w:r w:rsidR="005B707A">
        <w:rPr>
          <w:rFonts w:asciiTheme="minorEastAsia" w:hAnsiTheme="minorEastAsia" w:hint="eastAsia"/>
          <w:sz w:val="24"/>
        </w:rPr>
        <w:t>需</w:t>
      </w:r>
      <w:r w:rsidR="00892F12">
        <w:rPr>
          <w:rFonts w:asciiTheme="minorEastAsia" w:hAnsiTheme="minorEastAsia" w:hint="eastAsia"/>
          <w:sz w:val="24"/>
        </w:rPr>
        <w:t>自行购买软硬件组件并进行配置</w:t>
      </w:r>
      <w:r w:rsidR="002D69ED">
        <w:rPr>
          <w:rFonts w:asciiTheme="minorEastAsia" w:hAnsiTheme="minorEastAsia" w:hint="eastAsia"/>
          <w:sz w:val="24"/>
        </w:rPr>
        <w:t>，不同供应商产品间</w:t>
      </w:r>
      <w:del w:id="441" w:author="Yu Fishress" w:date="2021-05-12T18:57:00Z">
        <w:r w:rsidR="002D69ED" w:rsidDel="00A22AE2">
          <w:rPr>
            <w:rFonts w:asciiTheme="minorEastAsia" w:hAnsiTheme="minorEastAsia" w:hint="eastAsia"/>
            <w:sz w:val="24"/>
          </w:rPr>
          <w:delText>的</w:delText>
        </w:r>
      </w:del>
      <w:r w:rsidR="002D69ED">
        <w:rPr>
          <w:rFonts w:asciiTheme="minorEastAsia" w:hAnsiTheme="minorEastAsia" w:hint="eastAsia"/>
          <w:sz w:val="24"/>
        </w:rPr>
        <w:t>有着不同的通信方案，难以协同配合。</w:t>
      </w:r>
      <w:del w:id="442" w:author="Garcia" w:date="2021-05-14T12:10:00Z">
        <w:r w:rsidR="002D69ED" w:rsidDel="00123376">
          <w:rPr>
            <w:rFonts w:asciiTheme="minorEastAsia" w:hAnsiTheme="minorEastAsia" w:hint="eastAsia"/>
            <w:sz w:val="24"/>
          </w:rPr>
          <w:delText>而</w:delText>
        </w:r>
      </w:del>
      <w:r w:rsidR="002D69ED">
        <w:rPr>
          <w:rFonts w:asciiTheme="minorEastAsia" w:hAnsiTheme="minorEastAsia" w:hint="eastAsia"/>
          <w:sz w:val="24"/>
        </w:rPr>
        <w:t>本</w:t>
      </w:r>
      <w:r w:rsidR="002D69ED">
        <w:rPr>
          <w:rFonts w:asciiTheme="minorEastAsia" w:hAnsiTheme="minorEastAsia" w:hint="eastAsia"/>
          <w:sz w:val="24"/>
        </w:rPr>
        <w:lastRenderedPageBreak/>
        <w:t>系统则有着</w:t>
      </w:r>
      <w:r w:rsidR="00525D68">
        <w:rPr>
          <w:rFonts w:asciiTheme="minorEastAsia" w:hAnsiTheme="minorEastAsia" w:hint="eastAsia"/>
          <w:sz w:val="24"/>
        </w:rPr>
        <w:t>产品</w:t>
      </w:r>
      <w:r w:rsidR="002D69ED">
        <w:rPr>
          <w:rFonts w:asciiTheme="minorEastAsia" w:hAnsiTheme="minorEastAsia" w:hint="eastAsia"/>
          <w:sz w:val="24"/>
        </w:rPr>
        <w:t>完整性的优势，</w:t>
      </w:r>
      <w:r w:rsidR="008E4444">
        <w:rPr>
          <w:rFonts w:asciiTheme="minorEastAsia" w:hAnsiTheme="minorEastAsia" w:hint="eastAsia"/>
          <w:sz w:val="24"/>
        </w:rPr>
        <w:t>复杂度低、</w:t>
      </w:r>
      <w:r w:rsidR="00892F12">
        <w:rPr>
          <w:rFonts w:asciiTheme="minorEastAsia" w:hAnsiTheme="minorEastAsia" w:hint="eastAsia"/>
          <w:sz w:val="24"/>
        </w:rPr>
        <w:t>易于施工</w:t>
      </w:r>
      <w:r w:rsidR="002D69ED">
        <w:rPr>
          <w:rFonts w:asciiTheme="minorEastAsia" w:hAnsiTheme="minorEastAsia" w:hint="eastAsia"/>
          <w:sz w:val="24"/>
        </w:rPr>
        <w:t>，</w:t>
      </w:r>
      <w:r w:rsidR="00892F12">
        <w:rPr>
          <w:rFonts w:asciiTheme="minorEastAsia" w:hAnsiTheme="minorEastAsia" w:hint="eastAsia"/>
          <w:sz w:val="24"/>
        </w:rPr>
        <w:t>极大的降低了物联网系统使用难度和部署成本。</w:t>
      </w:r>
    </w:p>
    <w:p w14:paraId="7931F865" w14:textId="12220017" w:rsidR="006208A6" w:rsidRDefault="005338FF" w:rsidP="007953DD">
      <w:pPr>
        <w:spacing w:line="360" w:lineRule="auto"/>
        <w:ind w:firstLineChars="200" w:firstLine="480"/>
        <w:rPr>
          <w:rFonts w:asciiTheme="minorEastAsia" w:hAnsiTheme="minorEastAsia"/>
          <w:sz w:val="24"/>
        </w:rPr>
      </w:pPr>
      <w:r>
        <w:rPr>
          <w:rFonts w:asciiTheme="minorEastAsia" w:hAnsiTheme="minorEastAsia" w:hint="eastAsia"/>
          <w:sz w:val="24"/>
        </w:rPr>
        <w:t>本工业物联网系统亦使用了一种创新性的数据采集模式。</w:t>
      </w:r>
      <w:r w:rsidR="00892F12">
        <w:rPr>
          <w:rFonts w:asciiTheme="minorEastAsia" w:hAnsiTheme="minorEastAsia" w:hint="eastAsia"/>
          <w:sz w:val="24"/>
        </w:rPr>
        <w:t>工业物联网产品难以在小规模工厂推广的一个主要原因是其对原有设备自动化能力要求过高，而小型工厂往往都以人工生产为主，企业也不愿意投入大量资金，冒着成本增加和可靠性降低的风险来升级自动化生产设备。对此，我们希望使用一个易适配的、通用化的数据采集硬件来对现有工厂设备施行无损升级</w:t>
      </w:r>
      <w:r w:rsidR="0032249A">
        <w:rPr>
          <w:rFonts w:asciiTheme="minorEastAsia" w:hAnsiTheme="minorEastAsia" w:hint="eastAsia"/>
          <w:sz w:val="24"/>
        </w:rPr>
        <w:t>。数据采集硬件</w:t>
      </w:r>
      <w:r>
        <w:rPr>
          <w:rFonts w:asciiTheme="minorEastAsia" w:hAnsiTheme="minorEastAsia" w:hint="eastAsia"/>
          <w:sz w:val="24"/>
        </w:rPr>
        <w:t>在安装接入时，绕过了工业设备控制器</w:t>
      </w:r>
      <w:r w:rsidR="0045004C">
        <w:rPr>
          <w:rFonts w:asciiTheme="minorEastAsia" w:hAnsiTheme="minorEastAsia" w:hint="eastAsia"/>
          <w:sz w:val="24"/>
        </w:rPr>
        <w:t>，</w:t>
      </w:r>
      <w:r>
        <w:rPr>
          <w:rFonts w:asciiTheme="minorEastAsia" w:hAnsiTheme="minorEastAsia" w:hint="eastAsia"/>
          <w:sz w:val="24"/>
        </w:rPr>
        <w:t>与工业设备的传感器直接</w:t>
      </w:r>
      <w:r w:rsidR="001D180D">
        <w:rPr>
          <w:rFonts w:asciiTheme="minorEastAsia" w:hAnsiTheme="minorEastAsia" w:hint="eastAsia"/>
          <w:sz w:val="24"/>
        </w:rPr>
        <w:t>相连</w:t>
      </w:r>
      <w:r>
        <w:rPr>
          <w:rFonts w:asciiTheme="minorEastAsia" w:hAnsiTheme="minorEastAsia" w:hint="eastAsia"/>
          <w:sz w:val="24"/>
        </w:rPr>
        <w:t>，</w:t>
      </w:r>
      <w:r w:rsidR="0045004C">
        <w:rPr>
          <w:rFonts w:asciiTheme="minorEastAsia" w:hAnsiTheme="minorEastAsia" w:hint="eastAsia"/>
          <w:sz w:val="24"/>
        </w:rPr>
        <w:t>无需设备本身拥有</w:t>
      </w:r>
      <w:r w:rsidR="006208A6">
        <w:rPr>
          <w:rFonts w:asciiTheme="minorEastAsia" w:hAnsiTheme="minorEastAsia" w:hint="eastAsia"/>
          <w:sz w:val="24"/>
        </w:rPr>
        <w:t>数控能力</w:t>
      </w:r>
      <w:r w:rsidR="00C512DB">
        <w:rPr>
          <w:rFonts w:asciiTheme="minorEastAsia" w:hAnsiTheme="minorEastAsia" w:hint="eastAsia"/>
          <w:sz w:val="24"/>
        </w:rPr>
        <w:t>。</w:t>
      </w:r>
      <w:r w:rsidR="006208A6">
        <w:rPr>
          <w:rFonts w:asciiTheme="minorEastAsia" w:hAnsiTheme="minorEastAsia" w:hint="eastAsia"/>
          <w:sz w:val="24"/>
        </w:rPr>
        <w:t>在不改变原设备人工控制能力的前提下，接入设备现有的传感器，实现设备数据联网。这种方案</w:t>
      </w:r>
      <w:ins w:id="443" w:author="Yu Fishress" w:date="2021-05-12T18:59:00Z">
        <w:r w:rsidR="0074629B">
          <w:rPr>
            <w:rFonts w:asciiTheme="minorEastAsia" w:hAnsiTheme="minorEastAsia" w:hint="eastAsia"/>
            <w:sz w:val="24"/>
          </w:rPr>
          <w:t>能</w:t>
        </w:r>
      </w:ins>
      <w:r w:rsidR="006208A6">
        <w:rPr>
          <w:rFonts w:asciiTheme="minorEastAsia" w:hAnsiTheme="minorEastAsia" w:hint="eastAsia"/>
          <w:sz w:val="24"/>
        </w:rPr>
        <w:t>帮助</w:t>
      </w:r>
      <w:del w:id="444" w:author="Yu Fishress" w:date="2021-05-12T18:59:00Z">
        <w:r w:rsidR="006208A6" w:rsidDel="0074629B">
          <w:rPr>
            <w:rFonts w:asciiTheme="minorEastAsia" w:hAnsiTheme="minorEastAsia" w:hint="eastAsia"/>
            <w:sz w:val="24"/>
          </w:rPr>
          <w:delText>了</w:delText>
        </w:r>
      </w:del>
      <w:r w:rsidR="006208A6">
        <w:rPr>
          <w:rFonts w:asciiTheme="minorEastAsia" w:hAnsiTheme="minorEastAsia" w:hint="eastAsia"/>
          <w:sz w:val="24"/>
        </w:rPr>
        <w:t>企业实现生产数据数字化</w:t>
      </w:r>
      <w:del w:id="445" w:author="Yu Fishress" w:date="2021-05-12T18:59:00Z">
        <w:r w:rsidR="006208A6" w:rsidDel="0074629B">
          <w:rPr>
            <w:rFonts w:asciiTheme="minorEastAsia" w:hAnsiTheme="minorEastAsia" w:hint="eastAsia"/>
            <w:sz w:val="24"/>
          </w:rPr>
          <w:delText>、</w:delText>
        </w:r>
      </w:del>
      <w:ins w:id="446" w:author="Yu Fishress" w:date="2021-05-12T18:59:00Z">
        <w:r w:rsidR="0074629B">
          <w:rPr>
            <w:rFonts w:asciiTheme="minorEastAsia" w:hAnsiTheme="minorEastAsia" w:hint="eastAsia"/>
            <w:sz w:val="24"/>
          </w:rPr>
          <w:t>和</w:t>
        </w:r>
      </w:ins>
      <w:r w:rsidR="006208A6">
        <w:rPr>
          <w:rFonts w:asciiTheme="minorEastAsia" w:hAnsiTheme="minorEastAsia" w:hint="eastAsia"/>
          <w:sz w:val="24"/>
        </w:rPr>
        <w:t>无纸化</w:t>
      </w:r>
      <w:r w:rsidR="0045004C">
        <w:rPr>
          <w:rFonts w:asciiTheme="minorEastAsia" w:hAnsiTheme="minorEastAsia" w:hint="eastAsia"/>
          <w:sz w:val="24"/>
        </w:rPr>
        <w:t>监控</w:t>
      </w:r>
      <w:r w:rsidR="006208A6">
        <w:rPr>
          <w:rFonts w:asciiTheme="minorEastAsia" w:hAnsiTheme="minorEastAsia" w:hint="eastAsia"/>
          <w:sz w:val="24"/>
        </w:rPr>
        <w:t>，同时也不破坏原有的传统生产模式。</w:t>
      </w:r>
    </w:p>
    <w:p w14:paraId="5CEEBF04" w14:textId="77777777" w:rsidR="00CA3CD9" w:rsidRPr="00CA3CD9" w:rsidRDefault="00CA3CD9" w:rsidP="00140936">
      <w:pPr>
        <w:spacing w:line="360" w:lineRule="auto"/>
        <w:rPr>
          <w:rFonts w:asciiTheme="minorEastAsia" w:hAnsiTheme="minorEastAsia"/>
          <w:color w:val="000000" w:themeColor="text1"/>
          <w:sz w:val="24"/>
        </w:rPr>
      </w:pPr>
    </w:p>
    <w:p w14:paraId="205EC356" w14:textId="1B818219" w:rsidR="0036494D" w:rsidRPr="00CA3CD9" w:rsidRDefault="0036494D" w:rsidP="00DF679B">
      <w:pPr>
        <w:spacing w:line="360" w:lineRule="auto"/>
        <w:rPr>
          <w:rFonts w:asciiTheme="minorEastAsia" w:hAnsiTheme="minorEastAsia"/>
          <w:b/>
          <w:sz w:val="28"/>
          <w:szCs w:val="24"/>
        </w:rPr>
      </w:pPr>
      <w:r w:rsidRPr="00CA3CD9">
        <w:rPr>
          <w:rFonts w:ascii="黑体" w:eastAsia="黑体" w:hAnsi="黑体" w:hint="eastAsia"/>
          <w:sz w:val="28"/>
          <w:szCs w:val="24"/>
        </w:rPr>
        <w:t>1.</w:t>
      </w:r>
      <w:r w:rsidR="007953DD">
        <w:rPr>
          <w:rFonts w:ascii="黑体" w:eastAsia="黑体" w:hAnsi="黑体"/>
          <w:sz w:val="28"/>
          <w:szCs w:val="24"/>
        </w:rPr>
        <w:t>4</w:t>
      </w:r>
      <w:r w:rsidR="001B3AA1" w:rsidRPr="00CA3CD9">
        <w:rPr>
          <w:rFonts w:ascii="黑体" w:eastAsia="黑体" w:hAnsi="黑体" w:hint="eastAsia"/>
          <w:sz w:val="28"/>
          <w:szCs w:val="24"/>
        </w:rPr>
        <w:t>工作模式</w:t>
      </w:r>
    </w:p>
    <w:p w14:paraId="71696E8B" w14:textId="490546DE" w:rsidR="00CA3CD9" w:rsidRDefault="00CA3CD9" w:rsidP="00CA3CD9">
      <w:pPr>
        <w:spacing w:line="360" w:lineRule="auto"/>
        <w:ind w:firstLineChars="200" w:firstLine="480"/>
        <w:rPr>
          <w:rFonts w:asciiTheme="minorEastAsia" w:hAnsiTheme="minorEastAsia"/>
          <w:color w:val="000000" w:themeColor="text1"/>
          <w:sz w:val="24"/>
        </w:rPr>
      </w:pPr>
      <w:r>
        <w:rPr>
          <w:rFonts w:asciiTheme="minorEastAsia" w:hAnsiTheme="minorEastAsia" w:hint="eastAsia"/>
          <w:sz w:val="24"/>
        </w:rPr>
        <w:t>面向工业设备的物联网系统需要具有三个基本功能需求：1、生产设备与局域网或互联网间的数据传输；</w:t>
      </w:r>
      <w:r>
        <w:rPr>
          <w:rFonts w:asciiTheme="minorEastAsia" w:hAnsiTheme="minorEastAsia"/>
          <w:sz w:val="24"/>
        </w:rPr>
        <w:t>2</w:t>
      </w:r>
      <w:r>
        <w:rPr>
          <w:rFonts w:asciiTheme="minorEastAsia" w:hAnsiTheme="minorEastAsia" w:hint="eastAsia"/>
          <w:sz w:val="24"/>
        </w:rPr>
        <w:t>、对设备数据的管理和储存；3、面向设备管理者的</w:t>
      </w:r>
      <w:r w:rsidR="00035E3B">
        <w:rPr>
          <w:rFonts w:asciiTheme="minorEastAsia" w:hAnsiTheme="minorEastAsia" w:hint="eastAsia"/>
          <w:sz w:val="24"/>
        </w:rPr>
        <w:t>操作界面</w:t>
      </w:r>
      <w:r>
        <w:rPr>
          <w:rFonts w:asciiTheme="minorEastAsia" w:hAnsiTheme="minorEastAsia" w:hint="eastAsia"/>
          <w:sz w:val="24"/>
        </w:rPr>
        <w:t>。</w:t>
      </w:r>
    </w:p>
    <w:p w14:paraId="40DC76CD" w14:textId="2EC2E61E" w:rsidR="009C7630" w:rsidRDefault="0074629B" w:rsidP="00CA3CD9">
      <w:pPr>
        <w:spacing w:line="360" w:lineRule="auto"/>
        <w:rPr>
          <w:rFonts w:asciiTheme="minorEastAsia" w:hAnsiTheme="minorEastAsia"/>
          <w:color w:val="000000" w:themeColor="text1"/>
          <w:sz w:val="24"/>
        </w:rPr>
      </w:pPr>
      <w:ins w:id="447" w:author="Yu Fishress" w:date="2021-05-12T19:00:00Z">
        <w:r>
          <w:rPr>
            <w:rFonts w:asciiTheme="minorEastAsia" w:hAnsiTheme="minorEastAsia" w:hint="eastAsia"/>
            <w:color w:val="000000" w:themeColor="text1"/>
            <w:sz w:val="24"/>
          </w:rPr>
          <w:t>这三个基本功能需求</w:t>
        </w:r>
      </w:ins>
      <w:r w:rsidR="00CA3CD9">
        <w:rPr>
          <w:rFonts w:asciiTheme="minorEastAsia" w:hAnsiTheme="minorEastAsia" w:hint="eastAsia"/>
          <w:color w:val="000000" w:themeColor="text1"/>
          <w:sz w:val="24"/>
        </w:rPr>
        <w:t>分别</w:t>
      </w:r>
      <w:r w:rsidR="00B45C8F">
        <w:rPr>
          <w:rFonts w:asciiTheme="minorEastAsia" w:hAnsiTheme="minorEastAsia" w:hint="eastAsia"/>
          <w:color w:val="000000" w:themeColor="text1"/>
          <w:sz w:val="24"/>
        </w:rPr>
        <w:t>涉及</w:t>
      </w:r>
      <w:r w:rsidR="009C7630">
        <w:rPr>
          <w:rFonts w:asciiTheme="minorEastAsia" w:hAnsiTheme="minorEastAsia" w:hint="eastAsia"/>
          <w:color w:val="000000" w:themeColor="text1"/>
          <w:sz w:val="24"/>
        </w:rPr>
        <w:t>前期数据获取和采集，中段数据分发与解析，以及末端的数据可视化，</w:t>
      </w:r>
      <w:r w:rsidR="00035E3B">
        <w:rPr>
          <w:rFonts w:asciiTheme="minorEastAsia" w:hAnsiTheme="minorEastAsia" w:hint="eastAsia"/>
          <w:color w:val="000000" w:themeColor="text1"/>
          <w:sz w:val="24"/>
        </w:rPr>
        <w:t>其中</w:t>
      </w:r>
      <w:r w:rsidR="009C7630">
        <w:rPr>
          <w:rFonts w:asciiTheme="minorEastAsia" w:hAnsiTheme="minorEastAsia" w:hint="eastAsia"/>
          <w:color w:val="000000" w:themeColor="text1"/>
          <w:sz w:val="24"/>
        </w:rPr>
        <w:t>包含</w:t>
      </w:r>
      <w:r w:rsidR="00035E3B">
        <w:rPr>
          <w:rFonts w:asciiTheme="minorEastAsia" w:hAnsiTheme="minorEastAsia" w:hint="eastAsia"/>
          <w:color w:val="000000" w:themeColor="text1"/>
          <w:sz w:val="24"/>
        </w:rPr>
        <w:t>多种</w:t>
      </w:r>
      <w:r w:rsidR="009C7630">
        <w:rPr>
          <w:rFonts w:asciiTheme="minorEastAsia" w:hAnsiTheme="minorEastAsia" w:hint="eastAsia"/>
          <w:color w:val="000000" w:themeColor="text1"/>
          <w:sz w:val="24"/>
        </w:rPr>
        <w:t>软件和硬件设备。</w:t>
      </w:r>
      <w:r w:rsidR="00B45C8F">
        <w:rPr>
          <w:rFonts w:asciiTheme="minorEastAsia" w:hAnsiTheme="minorEastAsia" w:hint="eastAsia"/>
          <w:color w:val="000000" w:themeColor="text1"/>
          <w:sz w:val="24"/>
        </w:rPr>
        <w:t>根据属性和功能的不同，可以把整个系统拆分为三个模块：</w:t>
      </w:r>
      <w:r w:rsidR="00EB17C2">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终端、联接管理系统</w:t>
      </w:r>
      <w:ins w:id="448" w:author="Yu Fishress" w:date="2021-05-12T19:00:00Z">
        <w:r>
          <w:rPr>
            <w:rFonts w:asciiTheme="minorEastAsia" w:hAnsiTheme="minorEastAsia" w:hint="eastAsia"/>
            <w:color w:val="000000" w:themeColor="text1"/>
            <w:sz w:val="24"/>
          </w:rPr>
          <w:t>和</w:t>
        </w:r>
      </w:ins>
      <w:del w:id="449" w:author="Yu Fishress" w:date="2021-05-12T19:00:00Z">
        <w:r w:rsidR="00B45C8F" w:rsidDel="0074629B">
          <w:rPr>
            <w:rFonts w:asciiTheme="minorEastAsia" w:hAnsiTheme="minorEastAsia" w:hint="eastAsia"/>
            <w:color w:val="000000" w:themeColor="text1"/>
            <w:sz w:val="24"/>
          </w:rPr>
          <w:delText>、</w:delText>
        </w:r>
      </w:del>
      <w:r w:rsidR="00B45C8F">
        <w:rPr>
          <w:rFonts w:asciiTheme="minorEastAsia" w:hAnsiTheme="minorEastAsia" w:hint="eastAsia"/>
          <w:color w:val="000000" w:themeColor="text1"/>
          <w:sz w:val="24"/>
        </w:rPr>
        <w:t>客户端应用。</w:t>
      </w:r>
    </w:p>
    <w:p w14:paraId="71B6F0B1" w14:textId="379A1AFF" w:rsidR="00035E3B" w:rsidRPr="008557A4" w:rsidRDefault="00EB17C2" w:rsidP="008557A4">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终端是一个安装在设备侧的数据采集和传输装置，它的作用是协助</w:t>
      </w:r>
      <w:r w:rsidR="00064050">
        <w:rPr>
          <w:rFonts w:asciiTheme="minorEastAsia" w:hAnsiTheme="minorEastAsia" w:hint="eastAsia"/>
          <w:color w:val="000000" w:themeColor="text1"/>
          <w:sz w:val="24"/>
        </w:rPr>
        <w:t>传统工业设备拥有获取自身参数的能力，实现设备信息的数字化读取。</w:t>
      </w:r>
      <w:r>
        <w:rPr>
          <w:rFonts w:asciiTheme="minorEastAsia" w:hAnsiTheme="minorEastAsia" w:hint="eastAsia"/>
          <w:color w:val="000000" w:themeColor="text1"/>
          <w:sz w:val="24"/>
        </w:rPr>
        <w:t>数据采集</w:t>
      </w:r>
      <w:r w:rsidR="007953DD">
        <w:rPr>
          <w:rFonts w:asciiTheme="minorEastAsia" w:hAnsiTheme="minorEastAsia" w:hint="eastAsia"/>
          <w:color w:val="000000" w:themeColor="text1"/>
          <w:sz w:val="24"/>
        </w:rPr>
        <w:t>终端</w:t>
      </w:r>
      <w:r w:rsidR="00D3114F">
        <w:rPr>
          <w:rFonts w:asciiTheme="minorEastAsia" w:hAnsiTheme="minorEastAsia" w:hint="eastAsia"/>
          <w:sz w:val="24"/>
        </w:rPr>
        <w:t>需要在电控水平较低的工厂部署，没有现成的设备通信接口使用</w:t>
      </w:r>
      <w:r w:rsidR="00C512DB">
        <w:rPr>
          <w:rFonts w:asciiTheme="minorEastAsia" w:hAnsiTheme="minorEastAsia" w:hint="eastAsia"/>
          <w:sz w:val="24"/>
        </w:rPr>
        <w:t>，故其配备了</w:t>
      </w:r>
      <w:r w:rsidR="007953DD">
        <w:rPr>
          <w:rFonts w:asciiTheme="minorEastAsia" w:hAnsiTheme="minorEastAsia" w:hint="eastAsia"/>
          <w:sz w:val="24"/>
        </w:rPr>
        <w:t>一系列供传感器接入的模拟量接口</w:t>
      </w:r>
      <w:r w:rsidR="00C512DB">
        <w:rPr>
          <w:rFonts w:asciiTheme="minorEastAsia" w:hAnsiTheme="minorEastAsia" w:hint="eastAsia"/>
          <w:sz w:val="24"/>
        </w:rPr>
        <w:t>：</w:t>
      </w:r>
      <w:r w:rsidR="00D3114F">
        <w:rPr>
          <w:rFonts w:asciiTheme="minorEastAsia" w:hAnsiTheme="minorEastAsia" w:hint="eastAsia"/>
          <w:sz w:val="24"/>
        </w:rPr>
        <w:t>如获取设备的启停和荷载信息，可以通过检测设备工作电流实现；获取容器内的介质或环境信息</w:t>
      </w:r>
      <w:ins w:id="450" w:author="Yu Fishress" w:date="2021-05-12T19:01:00Z">
        <w:r w:rsidR="0074629B">
          <w:rPr>
            <w:rFonts w:asciiTheme="minorEastAsia" w:hAnsiTheme="minorEastAsia" w:hint="eastAsia"/>
            <w:sz w:val="24"/>
          </w:rPr>
          <w:t>，</w:t>
        </w:r>
      </w:ins>
      <w:del w:id="451" w:author="Yu Fishress" w:date="2021-05-12T19:01:00Z">
        <w:r w:rsidR="00D3114F" w:rsidDel="0074629B">
          <w:rPr>
            <w:rFonts w:asciiTheme="minorEastAsia" w:hAnsiTheme="minorEastAsia" w:hint="eastAsia"/>
            <w:sz w:val="24"/>
          </w:rPr>
          <w:delText>、</w:delText>
        </w:r>
      </w:del>
      <w:r w:rsidR="00D3114F">
        <w:rPr>
          <w:rFonts w:asciiTheme="minorEastAsia" w:hAnsiTheme="minorEastAsia" w:hint="eastAsia"/>
          <w:sz w:val="24"/>
        </w:rPr>
        <w:t>可以通过各式温度、压力、浓度传感器实现；机械加工中手动机床的加工轨迹、吊车的运行轨迹可以通过光栅或接触开关来获取</w:t>
      </w:r>
      <w:r w:rsidR="005A0B38">
        <w:rPr>
          <w:rFonts w:asciiTheme="minorEastAsia" w:hAnsiTheme="minorEastAsia" w:hint="eastAsia"/>
          <w:sz w:val="24"/>
        </w:rPr>
        <w:t>等。</w:t>
      </w:r>
      <w:r w:rsidR="00D3114F">
        <w:rPr>
          <w:rFonts w:asciiTheme="minorEastAsia" w:hAnsiTheme="minorEastAsia" w:hint="eastAsia"/>
          <w:sz w:val="24"/>
        </w:rPr>
        <w:t>这些信息经过相应的传感器转换为模拟电信号，数据采集</w:t>
      </w:r>
      <w:r>
        <w:rPr>
          <w:rFonts w:asciiTheme="minorEastAsia" w:hAnsiTheme="minorEastAsia" w:hint="eastAsia"/>
          <w:sz w:val="24"/>
        </w:rPr>
        <w:t>终端</w:t>
      </w:r>
      <w:r w:rsidR="00D3114F">
        <w:rPr>
          <w:rFonts w:asciiTheme="minorEastAsia" w:hAnsiTheme="minorEastAsia" w:hint="eastAsia"/>
          <w:sz w:val="24"/>
        </w:rPr>
        <w:t>需要收集各种形式的模拟信号，</w:t>
      </w:r>
      <w:r w:rsidR="007953DD">
        <w:rPr>
          <w:rFonts w:asciiTheme="minorEastAsia" w:hAnsiTheme="minorEastAsia" w:hint="eastAsia"/>
          <w:sz w:val="24"/>
        </w:rPr>
        <w:t>并在内部进行模数转换后进行储存。</w:t>
      </w:r>
      <w:r w:rsidR="008A1764">
        <w:rPr>
          <w:rFonts w:asciiTheme="minorEastAsia" w:hAnsiTheme="minorEastAsia" w:hint="eastAsia"/>
          <w:sz w:val="24"/>
        </w:rPr>
        <w:t>在通信方面，</w:t>
      </w:r>
      <w:r>
        <w:rPr>
          <w:rFonts w:asciiTheme="minorEastAsia" w:hAnsiTheme="minorEastAsia" w:hint="eastAsia"/>
          <w:color w:val="000000" w:themeColor="text1"/>
          <w:sz w:val="24"/>
        </w:rPr>
        <w:t>数据采集</w:t>
      </w:r>
      <w:r w:rsidR="007953DD">
        <w:rPr>
          <w:rFonts w:asciiTheme="minorEastAsia" w:hAnsiTheme="minorEastAsia" w:hint="eastAsia"/>
          <w:sz w:val="24"/>
        </w:rPr>
        <w:t>终端使用最新的窄带物联网（NB</w:t>
      </w:r>
      <w:r w:rsidR="007953DD">
        <w:rPr>
          <w:rFonts w:asciiTheme="minorEastAsia" w:hAnsiTheme="minorEastAsia"/>
          <w:sz w:val="24"/>
        </w:rPr>
        <w:t>-</w:t>
      </w:r>
      <w:r w:rsidR="007953DD">
        <w:rPr>
          <w:rFonts w:asciiTheme="minorEastAsia" w:hAnsiTheme="minorEastAsia" w:hint="eastAsia"/>
          <w:sz w:val="24"/>
        </w:rPr>
        <w:t>IoT）</w:t>
      </w:r>
      <w:r w:rsidR="00DE72A4">
        <w:rPr>
          <w:rFonts w:asciiTheme="minorEastAsia" w:hAnsiTheme="minorEastAsia" w:hint="eastAsia"/>
          <w:sz w:val="24"/>
        </w:rPr>
        <w:t>[</w:t>
      </w:r>
      <w:r w:rsidR="00DE72A4">
        <w:rPr>
          <w:rFonts w:asciiTheme="minorEastAsia" w:hAnsiTheme="minorEastAsia"/>
          <w:sz w:val="24"/>
        </w:rPr>
        <w:t>6]</w:t>
      </w:r>
      <w:r w:rsidR="007953DD">
        <w:rPr>
          <w:rFonts w:asciiTheme="minorEastAsia" w:hAnsiTheme="minorEastAsia" w:hint="eastAsia"/>
          <w:sz w:val="24"/>
        </w:rPr>
        <w:t>通信技术接入互联网</w:t>
      </w:r>
      <w:ins w:id="452" w:author="Yu Fishress" w:date="2021-05-12T19:02:00Z">
        <w:r w:rsidR="0074629B">
          <w:rPr>
            <w:rFonts w:asciiTheme="minorEastAsia" w:hAnsiTheme="minorEastAsia" w:hint="eastAsia"/>
            <w:sz w:val="24"/>
          </w:rPr>
          <w:t>。</w:t>
        </w:r>
      </w:ins>
      <w:del w:id="453" w:author="Yu Fishress" w:date="2021-05-12T19:02:00Z">
        <w:r w:rsidR="007953DD" w:rsidDel="0074629B">
          <w:rPr>
            <w:rFonts w:asciiTheme="minorEastAsia" w:hAnsiTheme="minorEastAsia" w:hint="eastAsia"/>
            <w:sz w:val="24"/>
          </w:rPr>
          <w:delText>，</w:delText>
        </w:r>
      </w:del>
      <w:r w:rsidR="005A0B38">
        <w:rPr>
          <w:rFonts w:asciiTheme="minorEastAsia" w:hAnsiTheme="minorEastAsia" w:hint="eastAsia"/>
          <w:sz w:val="24"/>
        </w:rPr>
        <w:t>对比传统的有线数据</w:t>
      </w:r>
      <w:r w:rsidR="001A1669">
        <w:rPr>
          <w:rFonts w:asciiTheme="minorEastAsia" w:hAnsiTheme="minorEastAsia" w:hint="eastAsia"/>
          <w:sz w:val="24"/>
        </w:rPr>
        <w:t>采集模块</w:t>
      </w:r>
      <w:r w:rsidR="005A0B38">
        <w:rPr>
          <w:rFonts w:asciiTheme="minorEastAsia" w:hAnsiTheme="minorEastAsia" w:hint="eastAsia"/>
          <w:sz w:val="24"/>
        </w:rPr>
        <w:t>，</w:t>
      </w:r>
      <w:r w:rsidR="001A1669">
        <w:rPr>
          <w:rFonts w:asciiTheme="minorEastAsia" w:hAnsiTheme="minorEastAsia" w:hint="eastAsia"/>
          <w:sz w:val="24"/>
        </w:rPr>
        <w:t>NB-IoT数据终端</w:t>
      </w:r>
      <w:r w:rsidR="007953DD">
        <w:rPr>
          <w:rFonts w:asciiTheme="minorEastAsia" w:hAnsiTheme="minorEastAsia" w:hint="eastAsia"/>
          <w:sz w:val="24"/>
        </w:rPr>
        <w:t>无需在厂内布设网线和交换机</w:t>
      </w:r>
      <w:r w:rsidR="001A1669">
        <w:rPr>
          <w:rFonts w:asciiTheme="minorEastAsia" w:hAnsiTheme="minorEastAsia" w:hint="eastAsia"/>
          <w:sz w:val="24"/>
        </w:rPr>
        <w:t>；对比使用WiFi技术的数据采集模块，NB-IoT数据终端</w:t>
      </w:r>
      <w:r w:rsidR="007953DD">
        <w:rPr>
          <w:rFonts w:asciiTheme="minorEastAsia" w:hAnsiTheme="minorEastAsia" w:hint="eastAsia"/>
          <w:sz w:val="24"/>
        </w:rPr>
        <w:t>无需安装无线路由器</w:t>
      </w:r>
      <w:r w:rsidR="00DE72A4">
        <w:rPr>
          <w:rFonts w:asciiTheme="minorEastAsia" w:hAnsiTheme="minorEastAsia" w:hint="eastAsia"/>
          <w:sz w:val="24"/>
        </w:rPr>
        <w:t>[</w:t>
      </w:r>
      <w:r w:rsidR="00DE72A4">
        <w:rPr>
          <w:rFonts w:asciiTheme="minorEastAsia" w:hAnsiTheme="minorEastAsia"/>
          <w:sz w:val="24"/>
        </w:rPr>
        <w:t>7]</w:t>
      </w:r>
      <w:r w:rsidR="001A1669">
        <w:rPr>
          <w:rFonts w:asciiTheme="minorEastAsia" w:hAnsiTheme="minorEastAsia" w:hint="eastAsia"/>
          <w:sz w:val="24"/>
        </w:rPr>
        <w:t>。新型的通信技术</w:t>
      </w:r>
      <w:r w:rsidR="007953DD">
        <w:rPr>
          <w:rFonts w:asciiTheme="minorEastAsia" w:hAnsiTheme="minorEastAsia" w:hint="eastAsia"/>
          <w:sz w:val="24"/>
        </w:rPr>
        <w:t>大大简化了设备部署难度，</w:t>
      </w:r>
      <w:r w:rsidR="001A1669">
        <w:rPr>
          <w:rFonts w:asciiTheme="minorEastAsia" w:hAnsiTheme="minorEastAsia" w:hint="eastAsia"/>
          <w:sz w:val="24"/>
        </w:rPr>
        <w:t>在部署设备的过程中无需考虑网络布设及其他通信问题，仅需</w:t>
      </w:r>
      <w:r w:rsidR="00542D78">
        <w:rPr>
          <w:rFonts w:asciiTheme="minorEastAsia" w:hAnsiTheme="minorEastAsia" w:hint="eastAsia"/>
          <w:sz w:val="24"/>
        </w:rPr>
        <w:t>与</w:t>
      </w:r>
      <w:r w:rsidR="003248BA">
        <w:rPr>
          <w:rFonts w:asciiTheme="minorEastAsia" w:hAnsiTheme="minorEastAsia" w:hint="eastAsia"/>
          <w:sz w:val="24"/>
        </w:rPr>
        <w:t>各</w:t>
      </w:r>
      <w:r w:rsidR="00542D78">
        <w:rPr>
          <w:rFonts w:asciiTheme="minorEastAsia" w:hAnsiTheme="minorEastAsia" w:hint="eastAsia"/>
          <w:sz w:val="24"/>
        </w:rPr>
        <w:t>传感器电缆</w:t>
      </w:r>
      <w:r w:rsidR="00F73672">
        <w:rPr>
          <w:rFonts w:asciiTheme="minorEastAsia" w:hAnsiTheme="minorEastAsia" w:hint="eastAsia"/>
          <w:sz w:val="24"/>
        </w:rPr>
        <w:t>铰接</w:t>
      </w:r>
      <w:r w:rsidR="00542D78">
        <w:rPr>
          <w:rFonts w:asciiTheme="minorEastAsia" w:hAnsiTheme="minorEastAsia" w:hint="eastAsia"/>
          <w:sz w:val="24"/>
        </w:rPr>
        <w:t>，</w:t>
      </w:r>
      <w:r w:rsidR="008A1764">
        <w:rPr>
          <w:rFonts w:asciiTheme="minorEastAsia" w:hAnsiTheme="minorEastAsia" w:hint="eastAsia"/>
          <w:sz w:val="24"/>
        </w:rPr>
        <w:t>拥有基本电工知识的工人即可独自完成</w:t>
      </w:r>
      <w:r w:rsidR="00542D78">
        <w:rPr>
          <w:rFonts w:asciiTheme="minorEastAsia" w:hAnsiTheme="minorEastAsia" w:hint="eastAsia"/>
          <w:sz w:val="24"/>
        </w:rPr>
        <w:t>数据采集终端</w:t>
      </w:r>
      <w:r w:rsidR="008A1764">
        <w:rPr>
          <w:rFonts w:asciiTheme="minorEastAsia" w:hAnsiTheme="minorEastAsia" w:hint="eastAsia"/>
          <w:sz w:val="24"/>
        </w:rPr>
        <w:t>的安装部署。</w:t>
      </w:r>
    </w:p>
    <w:p w14:paraId="3D354FFE" w14:textId="74EBEB34" w:rsidR="00035E3B" w:rsidRDefault="00064050" w:rsidP="00F65804">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lastRenderedPageBreak/>
        <w:t>联接管理系统是</w:t>
      </w:r>
      <w:r w:rsidR="00E44BFF">
        <w:rPr>
          <w:rFonts w:asciiTheme="minorEastAsia" w:hAnsiTheme="minorEastAsia" w:hint="eastAsia"/>
          <w:color w:val="000000" w:themeColor="text1"/>
          <w:sz w:val="24"/>
        </w:rPr>
        <w:t>一个</w:t>
      </w:r>
      <w:r w:rsidR="001F310D">
        <w:rPr>
          <w:rFonts w:asciiTheme="minorEastAsia" w:hAnsiTheme="minorEastAsia" w:hint="eastAsia"/>
          <w:color w:val="000000" w:themeColor="text1"/>
          <w:sz w:val="24"/>
        </w:rPr>
        <w:t>运行于远程服务器</w:t>
      </w:r>
      <w:r w:rsidR="00E44BFF">
        <w:rPr>
          <w:rFonts w:asciiTheme="minorEastAsia" w:hAnsiTheme="minorEastAsia" w:hint="eastAsia"/>
          <w:color w:val="000000" w:themeColor="text1"/>
          <w:sz w:val="24"/>
        </w:rPr>
        <w:t>的软件集合</w:t>
      </w:r>
      <w:r w:rsidR="001F310D">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包括</w:t>
      </w:r>
      <w:r w:rsidR="00F65804">
        <w:rPr>
          <w:rFonts w:asciiTheme="minorEastAsia" w:hAnsiTheme="minorEastAsia" w:hint="eastAsia"/>
          <w:color w:val="000000" w:themeColor="text1"/>
          <w:sz w:val="24"/>
        </w:rPr>
        <w:t>管理</w:t>
      </w:r>
      <w:r w:rsidR="001F310D">
        <w:rPr>
          <w:rFonts w:asciiTheme="minorEastAsia" w:hAnsiTheme="minorEastAsia" w:hint="eastAsia"/>
          <w:color w:val="000000" w:themeColor="text1"/>
          <w:sz w:val="24"/>
        </w:rPr>
        <w:t>用于终端硬件接入的网络端口</w:t>
      </w:r>
      <w:r w:rsidR="00F65804">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处理</w:t>
      </w:r>
      <w:r w:rsidR="00F65804">
        <w:rPr>
          <w:rFonts w:asciiTheme="minorEastAsia" w:hAnsiTheme="minorEastAsia" w:hint="eastAsia"/>
          <w:color w:val="000000" w:themeColor="text1"/>
          <w:sz w:val="24"/>
        </w:rPr>
        <w:t>外部应用程序的连接请求</w:t>
      </w:r>
      <w:r w:rsidR="00E44BFF">
        <w:rPr>
          <w:rFonts w:asciiTheme="minorEastAsia" w:hAnsiTheme="minorEastAsia" w:hint="eastAsia"/>
          <w:color w:val="000000" w:themeColor="text1"/>
          <w:sz w:val="24"/>
        </w:rPr>
        <w:t>的接入控制程序，以及数据转储和分析程序等</w:t>
      </w:r>
      <w:r w:rsidR="001F310D">
        <w:rPr>
          <w:rFonts w:asciiTheme="minorEastAsia" w:hAnsiTheme="minorEastAsia" w:hint="eastAsia"/>
          <w:color w:val="000000" w:themeColor="text1"/>
          <w:sz w:val="24"/>
        </w:rPr>
        <w:t>。</w:t>
      </w:r>
      <w:r w:rsidR="00893B00">
        <w:rPr>
          <w:rFonts w:asciiTheme="minorEastAsia" w:hAnsiTheme="minorEastAsia" w:hint="eastAsia"/>
          <w:color w:val="000000" w:themeColor="text1"/>
          <w:sz w:val="24"/>
        </w:rPr>
        <w:t>在</w:t>
      </w:r>
      <w:r w:rsidR="003F3F42">
        <w:rPr>
          <w:rFonts w:asciiTheme="minorEastAsia" w:hAnsiTheme="minorEastAsia" w:hint="eastAsia"/>
          <w:color w:val="000000" w:themeColor="text1"/>
          <w:sz w:val="24"/>
        </w:rPr>
        <w:t>接入</w:t>
      </w:r>
      <w:r w:rsidR="00893B00">
        <w:rPr>
          <w:rFonts w:asciiTheme="minorEastAsia" w:hAnsiTheme="minorEastAsia" w:hint="eastAsia"/>
          <w:color w:val="000000" w:themeColor="text1"/>
          <w:sz w:val="24"/>
        </w:rPr>
        <w:t>端口获取到某个终端设备上报的信息后，联接管理系统内的算法会首先对设备进行鉴权，随后自动对合法信息进行通信协议的转换，并根据设备的不同类型将设备信息分流至不同的储存空间进行储存。联接管理系统</w:t>
      </w:r>
      <w:r w:rsidR="00B07E3D">
        <w:rPr>
          <w:rFonts w:asciiTheme="minorEastAsia" w:hAnsiTheme="minorEastAsia" w:hint="eastAsia"/>
          <w:color w:val="000000" w:themeColor="text1"/>
          <w:sz w:val="24"/>
        </w:rPr>
        <w:t>的</w:t>
      </w:r>
      <w:r w:rsidR="00893B00">
        <w:rPr>
          <w:rFonts w:asciiTheme="minorEastAsia" w:hAnsiTheme="minorEastAsia" w:hint="eastAsia"/>
          <w:color w:val="000000" w:themeColor="text1"/>
          <w:sz w:val="24"/>
        </w:rPr>
        <w:t>数据分析进程</w:t>
      </w:r>
      <w:r w:rsidR="00B07E3D">
        <w:rPr>
          <w:rFonts w:asciiTheme="minorEastAsia" w:hAnsiTheme="minorEastAsia" w:hint="eastAsia"/>
          <w:color w:val="000000" w:themeColor="text1"/>
          <w:sz w:val="24"/>
        </w:rPr>
        <w:t>会</w:t>
      </w:r>
      <w:r w:rsidR="00893B00">
        <w:rPr>
          <w:rFonts w:asciiTheme="minorEastAsia" w:hAnsiTheme="minorEastAsia" w:hint="eastAsia"/>
          <w:color w:val="000000" w:themeColor="text1"/>
          <w:sz w:val="24"/>
        </w:rPr>
        <w:t>定时读取缓存内新</w:t>
      </w:r>
      <w:r w:rsidR="0001068C">
        <w:rPr>
          <w:rFonts w:asciiTheme="minorEastAsia" w:hAnsiTheme="minorEastAsia" w:hint="eastAsia"/>
          <w:color w:val="000000" w:themeColor="text1"/>
          <w:sz w:val="24"/>
        </w:rPr>
        <w:t>添加</w:t>
      </w:r>
      <w:r w:rsidR="00893B00">
        <w:rPr>
          <w:rFonts w:asciiTheme="minorEastAsia" w:hAnsiTheme="minorEastAsia" w:hint="eastAsia"/>
          <w:color w:val="000000" w:themeColor="text1"/>
          <w:sz w:val="24"/>
        </w:rPr>
        <w:t>的数据，</w:t>
      </w:r>
      <w:r w:rsidR="00A655E1">
        <w:rPr>
          <w:rFonts w:asciiTheme="minorEastAsia" w:hAnsiTheme="minorEastAsia" w:hint="eastAsia"/>
          <w:color w:val="000000" w:themeColor="text1"/>
          <w:sz w:val="24"/>
        </w:rPr>
        <w:t>获取有关</w:t>
      </w:r>
      <w:r w:rsidR="00893B00">
        <w:rPr>
          <w:rFonts w:asciiTheme="minorEastAsia" w:hAnsiTheme="minorEastAsia" w:hint="eastAsia"/>
          <w:color w:val="000000" w:themeColor="text1"/>
          <w:sz w:val="24"/>
        </w:rPr>
        <w:t>设备工作状态</w:t>
      </w:r>
      <w:r w:rsidR="00A655E1">
        <w:rPr>
          <w:rFonts w:asciiTheme="minorEastAsia" w:hAnsiTheme="minorEastAsia" w:hint="eastAsia"/>
          <w:color w:val="000000" w:themeColor="text1"/>
          <w:sz w:val="24"/>
        </w:rPr>
        <w:t>和</w:t>
      </w:r>
      <w:r w:rsidR="00893B00">
        <w:rPr>
          <w:rFonts w:asciiTheme="minorEastAsia" w:hAnsiTheme="minorEastAsia" w:hint="eastAsia"/>
          <w:color w:val="000000" w:themeColor="text1"/>
          <w:sz w:val="24"/>
        </w:rPr>
        <w:t>运行情况的多种</w:t>
      </w:r>
      <w:r w:rsidR="00A655E1">
        <w:rPr>
          <w:rFonts w:asciiTheme="minorEastAsia" w:hAnsiTheme="minorEastAsia" w:hint="eastAsia"/>
          <w:color w:val="000000" w:themeColor="text1"/>
          <w:sz w:val="24"/>
        </w:rPr>
        <w:t>信息</w:t>
      </w:r>
      <w:r w:rsidR="00893B00">
        <w:rPr>
          <w:rFonts w:asciiTheme="minorEastAsia" w:hAnsiTheme="minorEastAsia" w:hint="eastAsia"/>
          <w:color w:val="000000" w:themeColor="text1"/>
          <w:sz w:val="24"/>
        </w:rPr>
        <w:t>。</w:t>
      </w:r>
      <w:r w:rsidR="0063549D">
        <w:rPr>
          <w:rFonts w:asciiTheme="minorEastAsia" w:hAnsiTheme="minorEastAsia" w:hint="eastAsia"/>
          <w:color w:val="000000" w:themeColor="text1"/>
          <w:sz w:val="24"/>
        </w:rPr>
        <w:t>此外，</w:t>
      </w:r>
      <w:r w:rsidR="00893B00">
        <w:rPr>
          <w:rFonts w:asciiTheme="minorEastAsia" w:hAnsiTheme="minorEastAsia" w:hint="eastAsia"/>
          <w:color w:val="000000" w:themeColor="text1"/>
          <w:sz w:val="24"/>
        </w:rPr>
        <w:t>联接管理系统</w:t>
      </w:r>
      <w:r w:rsidR="0063549D">
        <w:rPr>
          <w:rFonts w:asciiTheme="minorEastAsia" w:hAnsiTheme="minorEastAsia" w:hint="eastAsia"/>
          <w:color w:val="000000" w:themeColor="text1"/>
          <w:sz w:val="24"/>
        </w:rPr>
        <w:t>也提供了</w:t>
      </w:r>
      <w:ins w:id="454" w:author="Garcia" w:date="2021-05-14T12:12:00Z">
        <w:r w:rsidR="00CC3264">
          <w:rPr>
            <w:rFonts w:asciiTheme="minorEastAsia" w:hAnsiTheme="minorEastAsia" w:hint="eastAsia"/>
            <w:color w:val="000000" w:themeColor="text1"/>
            <w:sz w:val="24"/>
          </w:rPr>
          <w:t>特定</w:t>
        </w:r>
      </w:ins>
      <w:del w:id="455" w:author="Garcia" w:date="2021-05-14T12:12:00Z">
        <w:r w:rsidR="0063549D" w:rsidDel="00CC3264">
          <w:rPr>
            <w:rFonts w:asciiTheme="minorEastAsia" w:hAnsiTheme="minorEastAsia" w:hint="eastAsia"/>
            <w:color w:val="000000" w:themeColor="text1"/>
            <w:sz w:val="24"/>
          </w:rPr>
          <w:delText>可访问公共数据空间</w:delText>
        </w:r>
      </w:del>
      <w:r w:rsidR="0063549D">
        <w:rPr>
          <w:rFonts w:asciiTheme="minorEastAsia" w:hAnsiTheme="minorEastAsia" w:hint="eastAsia"/>
          <w:color w:val="000000" w:themeColor="text1"/>
          <w:sz w:val="24"/>
        </w:rPr>
        <w:t>的</w:t>
      </w:r>
      <w:ins w:id="456" w:author="Garcia" w:date="2021-05-14T12:11:00Z">
        <w:r w:rsidR="00123376">
          <w:rPr>
            <w:rFonts w:asciiTheme="minorEastAsia" w:hAnsiTheme="minorEastAsia" w:hint="eastAsia"/>
            <w:color w:val="000000" w:themeColor="text1"/>
            <w:sz w:val="24"/>
          </w:rPr>
          <w:t>应用程序</w:t>
        </w:r>
        <w:r w:rsidR="00900EF8">
          <w:rPr>
            <w:rFonts w:asciiTheme="minorEastAsia" w:hAnsiTheme="minorEastAsia" w:hint="eastAsia"/>
            <w:color w:val="000000" w:themeColor="text1"/>
            <w:sz w:val="24"/>
          </w:rPr>
          <w:t>编程接口</w:t>
        </w:r>
      </w:ins>
      <w:del w:id="457" w:author="Garcia" w:date="2021-05-14T12:11:00Z">
        <w:r w:rsidR="0063549D" w:rsidDel="00123376">
          <w:rPr>
            <w:rFonts w:asciiTheme="minorEastAsia" w:hAnsiTheme="minorEastAsia" w:hint="eastAsia"/>
            <w:color w:val="000000" w:themeColor="text1"/>
            <w:sz w:val="24"/>
          </w:rPr>
          <w:delText>API</w:delText>
        </w:r>
      </w:del>
      <w:ins w:id="458" w:author="Garcia" w:date="2021-05-14T12:11:00Z">
        <w:r w:rsidR="00123376">
          <w:rPr>
            <w:rFonts w:asciiTheme="minorEastAsia" w:hAnsiTheme="minorEastAsia" w:hint="eastAsia"/>
            <w:color w:val="000000" w:themeColor="text1"/>
            <w:sz w:val="24"/>
          </w:rPr>
          <w:t>（</w:t>
        </w:r>
        <w:r w:rsidR="00900EF8" w:rsidRPr="00900EF8">
          <w:rPr>
            <w:rFonts w:asciiTheme="minorEastAsia" w:hAnsiTheme="minorEastAsia"/>
            <w:color w:val="000000" w:themeColor="text1"/>
            <w:sz w:val="24"/>
          </w:rPr>
          <w:t>Application Programming Interface</w:t>
        </w:r>
        <w:r w:rsidR="00900EF8">
          <w:rPr>
            <w:rFonts w:asciiTheme="minorEastAsia" w:hAnsiTheme="minorEastAsia" w:hint="eastAsia"/>
            <w:color w:val="000000" w:themeColor="text1"/>
            <w:sz w:val="24"/>
          </w:rPr>
          <w:t>，</w:t>
        </w:r>
        <w:r w:rsidR="00900EF8">
          <w:rPr>
            <w:rFonts w:asciiTheme="minorEastAsia" w:hAnsiTheme="minorEastAsia"/>
            <w:color w:val="000000" w:themeColor="text1"/>
            <w:sz w:val="24"/>
          </w:rPr>
          <w:t xml:space="preserve"> </w:t>
        </w:r>
        <w:r w:rsidR="00900EF8">
          <w:rPr>
            <w:rFonts w:asciiTheme="minorEastAsia" w:hAnsiTheme="minorEastAsia" w:hint="eastAsia"/>
            <w:color w:val="000000" w:themeColor="text1"/>
            <w:sz w:val="24"/>
          </w:rPr>
          <w:t>API</w:t>
        </w:r>
        <w:r w:rsidR="00123376">
          <w:rPr>
            <w:rFonts w:asciiTheme="minorEastAsia" w:hAnsiTheme="minorEastAsia" w:hint="eastAsia"/>
            <w:color w:val="000000" w:themeColor="text1"/>
            <w:sz w:val="24"/>
          </w:rPr>
          <w:t>）</w:t>
        </w:r>
      </w:ins>
      <w:ins w:id="459" w:author="Yu Fishress" w:date="2021-05-12T19:05:00Z">
        <w:del w:id="460" w:author="Garcia" w:date="2021-05-14T12:11:00Z">
          <w:r w:rsidR="0074629B" w:rsidDel="00123376">
            <w:rPr>
              <w:rFonts w:asciiTheme="minorEastAsia" w:hAnsiTheme="minorEastAsia" w:hint="eastAsia"/>
              <w:color w:val="000000" w:themeColor="text1"/>
              <w:sz w:val="24"/>
            </w:rPr>
            <w:delText>（</w:delText>
          </w:r>
        </w:del>
        <w:del w:id="461" w:author="Garcia" w:date="2021-05-14T12:10:00Z">
          <w:r w:rsidR="0074629B" w:rsidDel="00123376">
            <w:rPr>
              <w:rFonts w:asciiTheme="minorEastAsia" w:hAnsiTheme="minorEastAsia" w:hint="eastAsia"/>
              <w:color w:val="000000" w:themeColor="text1"/>
              <w:sz w:val="24"/>
            </w:rPr>
            <w:delText>？？这是什么）</w:delText>
          </w:r>
        </w:del>
      </w:ins>
      <w:r w:rsidR="0063549D">
        <w:rPr>
          <w:rFonts w:asciiTheme="minorEastAsia" w:hAnsiTheme="minorEastAsia" w:hint="eastAsia"/>
          <w:color w:val="000000" w:themeColor="text1"/>
          <w:sz w:val="24"/>
        </w:rPr>
        <w:t>用于</w:t>
      </w:r>
      <w:r w:rsidR="00F65804">
        <w:rPr>
          <w:rFonts w:asciiTheme="minorEastAsia" w:hAnsiTheme="minorEastAsia" w:hint="eastAsia"/>
          <w:color w:val="000000" w:themeColor="text1"/>
          <w:sz w:val="24"/>
        </w:rPr>
        <w:t>同</w:t>
      </w:r>
      <w:r w:rsidR="0063549D">
        <w:rPr>
          <w:rFonts w:asciiTheme="minorEastAsia" w:hAnsiTheme="minorEastAsia" w:hint="eastAsia"/>
          <w:color w:val="000000" w:themeColor="text1"/>
          <w:sz w:val="24"/>
        </w:rPr>
        <w:t>客户端</w:t>
      </w:r>
      <w:r w:rsidR="00F65804">
        <w:rPr>
          <w:rFonts w:asciiTheme="minorEastAsia" w:hAnsiTheme="minorEastAsia" w:hint="eastAsia"/>
          <w:color w:val="000000" w:themeColor="text1"/>
          <w:sz w:val="24"/>
        </w:rPr>
        <w:t>应用程序进行</w:t>
      </w:r>
      <w:r w:rsidR="0063549D">
        <w:rPr>
          <w:rFonts w:asciiTheme="minorEastAsia" w:hAnsiTheme="minorEastAsia" w:hint="eastAsia"/>
          <w:color w:val="000000" w:themeColor="text1"/>
          <w:sz w:val="24"/>
        </w:rPr>
        <w:t>数据交换</w:t>
      </w:r>
      <w:r w:rsidR="00F65804">
        <w:rPr>
          <w:rFonts w:asciiTheme="minorEastAsia" w:hAnsiTheme="minorEastAsia" w:hint="eastAsia"/>
          <w:color w:val="000000" w:themeColor="text1"/>
          <w:sz w:val="24"/>
        </w:rPr>
        <w:t>，外部应用程序可以通过</w:t>
      </w:r>
      <w:ins w:id="462" w:author="Garcia" w:date="2021-05-14T12:12:00Z">
        <w:r w:rsidR="00900EF8">
          <w:rPr>
            <w:rFonts w:asciiTheme="minorEastAsia" w:hAnsiTheme="minorEastAsia" w:hint="eastAsia"/>
            <w:color w:val="000000" w:themeColor="text1"/>
            <w:sz w:val="24"/>
          </w:rPr>
          <w:t>这一</w:t>
        </w:r>
      </w:ins>
      <w:r w:rsidR="0063549D">
        <w:rPr>
          <w:rFonts w:asciiTheme="minorEastAsia" w:hAnsiTheme="minorEastAsia" w:hint="eastAsia"/>
          <w:color w:val="000000" w:themeColor="text1"/>
          <w:sz w:val="24"/>
        </w:rPr>
        <w:t>API</w:t>
      </w:r>
      <w:r w:rsidR="00F65804">
        <w:rPr>
          <w:rFonts w:asciiTheme="minorEastAsia" w:hAnsiTheme="minorEastAsia" w:hint="eastAsia"/>
          <w:color w:val="000000" w:themeColor="text1"/>
          <w:sz w:val="24"/>
        </w:rPr>
        <w:t>读取</w:t>
      </w:r>
      <w:r w:rsidR="0063549D">
        <w:rPr>
          <w:rFonts w:asciiTheme="minorEastAsia" w:hAnsiTheme="minorEastAsia" w:hint="eastAsia"/>
          <w:color w:val="000000" w:themeColor="text1"/>
          <w:sz w:val="24"/>
        </w:rPr>
        <w:t>所有在线的</w:t>
      </w:r>
      <w:r w:rsidR="00F65804">
        <w:rPr>
          <w:rFonts w:asciiTheme="minorEastAsia" w:hAnsiTheme="minorEastAsia" w:hint="eastAsia"/>
          <w:color w:val="000000" w:themeColor="text1"/>
          <w:sz w:val="24"/>
        </w:rPr>
        <w:t>设备信息和</w:t>
      </w:r>
      <w:r w:rsidR="0063549D">
        <w:rPr>
          <w:rFonts w:asciiTheme="minorEastAsia" w:hAnsiTheme="minorEastAsia" w:hint="eastAsia"/>
          <w:color w:val="000000" w:themeColor="text1"/>
          <w:sz w:val="24"/>
        </w:rPr>
        <w:t>各种</w:t>
      </w:r>
      <w:r w:rsidR="00F65804">
        <w:rPr>
          <w:rFonts w:asciiTheme="minorEastAsia" w:hAnsiTheme="minorEastAsia" w:hint="eastAsia"/>
          <w:color w:val="000000" w:themeColor="text1"/>
          <w:sz w:val="24"/>
        </w:rPr>
        <w:t>数据分析结果。</w:t>
      </w:r>
    </w:p>
    <w:p w14:paraId="5DA1D8DB" w14:textId="07AE506A" w:rsidR="00064050" w:rsidRDefault="00F35E4A" w:rsidP="00C53B7B">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客户端应用是一个网页程序，</w:t>
      </w:r>
      <w:r w:rsidR="00C53B7B">
        <w:rPr>
          <w:rFonts w:asciiTheme="minorEastAsia" w:hAnsiTheme="minorEastAsia" w:hint="eastAsia"/>
          <w:color w:val="000000" w:themeColor="text1"/>
          <w:sz w:val="24"/>
        </w:rPr>
        <w:t>通过上文所述的通信接口从联接管理系统中读取所需数据</w:t>
      </w:r>
      <w:ins w:id="463" w:author="Yu Fishress" w:date="2021-05-12T19:05:00Z">
        <w:r w:rsidR="0074629B">
          <w:rPr>
            <w:rFonts w:asciiTheme="minorEastAsia" w:hAnsiTheme="minorEastAsia" w:hint="eastAsia"/>
            <w:color w:val="000000" w:themeColor="text1"/>
            <w:sz w:val="24"/>
          </w:rPr>
          <w:t>。</w:t>
        </w:r>
      </w:ins>
      <w:del w:id="464" w:author="Yu Fishress" w:date="2021-05-12T19:05:00Z">
        <w:r w:rsidR="00C53B7B" w:rsidDel="0074629B">
          <w:rPr>
            <w:rFonts w:asciiTheme="minorEastAsia" w:hAnsiTheme="minorEastAsia" w:hint="eastAsia"/>
            <w:color w:val="000000" w:themeColor="text1"/>
            <w:sz w:val="24"/>
          </w:rPr>
          <w:delText>，</w:delText>
        </w:r>
      </w:del>
      <w:r>
        <w:rPr>
          <w:rFonts w:asciiTheme="minorEastAsia" w:hAnsiTheme="minorEastAsia" w:hint="eastAsia"/>
          <w:color w:val="000000" w:themeColor="text1"/>
          <w:sz w:val="24"/>
        </w:rPr>
        <w:t>用户可以在联网条件下通过PC和移动端设备的浏览器打开客户端应用，查看当前在线的采集终端信息，并查看各种生产参数曲线</w:t>
      </w:r>
      <w:r w:rsidR="00C53B7B">
        <w:rPr>
          <w:rFonts w:asciiTheme="minorEastAsia" w:hAnsiTheme="minorEastAsia" w:hint="eastAsia"/>
          <w:color w:val="000000" w:themeColor="text1"/>
          <w:sz w:val="24"/>
        </w:rPr>
        <w:t>等</w:t>
      </w:r>
      <w:r>
        <w:rPr>
          <w:rFonts w:asciiTheme="minorEastAsia" w:hAnsiTheme="minorEastAsia" w:hint="eastAsia"/>
          <w:color w:val="000000" w:themeColor="text1"/>
          <w:sz w:val="24"/>
        </w:rPr>
        <w:t>。</w:t>
      </w:r>
    </w:p>
    <w:p w14:paraId="3A053630" w14:textId="726F1ABC" w:rsidR="00F35E4A" w:rsidRDefault="00851CD9" w:rsidP="00064050">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这一</w:t>
      </w:r>
      <w:r w:rsidR="0063549D">
        <w:rPr>
          <w:rFonts w:asciiTheme="minorEastAsia" w:hAnsiTheme="minorEastAsia" w:hint="eastAsia"/>
          <w:color w:val="000000" w:themeColor="text1"/>
          <w:sz w:val="24"/>
        </w:rPr>
        <w:t>软硬件兼备的工业物联网</w:t>
      </w:r>
      <w:r>
        <w:rPr>
          <w:rFonts w:asciiTheme="minorEastAsia" w:hAnsiTheme="minorEastAsia" w:hint="eastAsia"/>
          <w:color w:val="000000" w:themeColor="text1"/>
          <w:sz w:val="24"/>
        </w:rPr>
        <w:t>系统实现了最基本的工业设备数据获取、处理和呈现的全过程</w:t>
      </w:r>
      <w:r w:rsidR="00BF1A3C">
        <w:rPr>
          <w:rFonts w:asciiTheme="minorEastAsia" w:hAnsiTheme="minorEastAsia" w:hint="eastAsia"/>
          <w:color w:val="000000" w:themeColor="text1"/>
          <w:sz w:val="24"/>
        </w:rPr>
        <w:t>。</w:t>
      </w:r>
      <w:r>
        <w:rPr>
          <w:rFonts w:asciiTheme="minorEastAsia" w:hAnsiTheme="minorEastAsia" w:hint="eastAsia"/>
          <w:color w:val="000000" w:themeColor="text1"/>
          <w:sz w:val="24"/>
        </w:rPr>
        <w:t>在此框架上可以进行更深一步的开发</w:t>
      </w:r>
      <w:r w:rsidR="00831756">
        <w:rPr>
          <w:rFonts w:asciiTheme="minorEastAsia" w:hAnsiTheme="minorEastAsia" w:hint="eastAsia"/>
          <w:color w:val="000000" w:themeColor="text1"/>
          <w:sz w:val="24"/>
        </w:rPr>
        <w:t>，</w:t>
      </w:r>
      <w:r>
        <w:rPr>
          <w:rFonts w:asciiTheme="minorEastAsia" w:hAnsiTheme="minorEastAsia" w:hint="eastAsia"/>
          <w:color w:val="000000" w:themeColor="text1"/>
          <w:sz w:val="24"/>
        </w:rPr>
        <w:t>例如同设备制造厂商合作，将</w:t>
      </w:r>
      <w:r w:rsidR="00EB17C2">
        <w:rPr>
          <w:rFonts w:asciiTheme="minorEastAsia" w:hAnsiTheme="minorEastAsia" w:hint="eastAsia"/>
          <w:color w:val="000000" w:themeColor="text1"/>
          <w:sz w:val="24"/>
        </w:rPr>
        <w:t>数据采集</w:t>
      </w:r>
      <w:r>
        <w:rPr>
          <w:rFonts w:asciiTheme="minorEastAsia" w:hAnsiTheme="minorEastAsia" w:hint="eastAsia"/>
          <w:color w:val="000000" w:themeColor="text1"/>
          <w:sz w:val="24"/>
        </w:rPr>
        <w:t>终端的功能集成在设备内部，或者</w:t>
      </w:r>
      <w:ins w:id="465" w:author="Yu Fishress" w:date="2021-05-12T19:06:00Z">
        <w:r w:rsidR="0074629B">
          <w:rPr>
            <w:rFonts w:asciiTheme="minorEastAsia" w:hAnsiTheme="minorEastAsia" w:hint="eastAsia"/>
            <w:color w:val="000000" w:themeColor="text1"/>
            <w:sz w:val="24"/>
          </w:rPr>
          <w:t>在联接管理系统中</w:t>
        </w:r>
      </w:ins>
      <w:r>
        <w:rPr>
          <w:rFonts w:asciiTheme="minorEastAsia" w:hAnsiTheme="minorEastAsia" w:hint="eastAsia"/>
          <w:color w:val="000000" w:themeColor="text1"/>
          <w:sz w:val="24"/>
        </w:rPr>
        <w:t>添加更多定制化的数据分析算法</w:t>
      </w:r>
      <w:del w:id="466" w:author="Yu Fishress" w:date="2021-05-12T19:07:00Z">
        <w:r w:rsidDel="0074629B">
          <w:rPr>
            <w:rFonts w:asciiTheme="minorEastAsia" w:hAnsiTheme="minorEastAsia" w:hint="eastAsia"/>
            <w:color w:val="000000" w:themeColor="text1"/>
            <w:sz w:val="24"/>
          </w:rPr>
          <w:delText>进入</w:delText>
        </w:r>
      </w:del>
      <w:del w:id="467" w:author="Yu Fishress" w:date="2021-05-12T19:06:00Z">
        <w:r w:rsidDel="0074629B">
          <w:rPr>
            <w:rFonts w:asciiTheme="minorEastAsia" w:hAnsiTheme="minorEastAsia" w:hint="eastAsia"/>
            <w:color w:val="000000" w:themeColor="text1"/>
            <w:sz w:val="24"/>
          </w:rPr>
          <w:delText>联接管理系统</w:delText>
        </w:r>
      </w:del>
      <w:r>
        <w:rPr>
          <w:rFonts w:asciiTheme="minorEastAsia" w:hAnsiTheme="minorEastAsia" w:hint="eastAsia"/>
          <w:color w:val="000000" w:themeColor="text1"/>
          <w:sz w:val="24"/>
        </w:rPr>
        <w:t>。也可以开发更多形式的客户端应用，实现更高级的数据可视化效果等等。</w:t>
      </w:r>
    </w:p>
    <w:p w14:paraId="69FA5C0C" w14:textId="77777777" w:rsidR="00424B7F" w:rsidRDefault="00424B7F" w:rsidP="00851CD9">
      <w:pPr>
        <w:spacing w:line="360" w:lineRule="auto"/>
        <w:rPr>
          <w:rFonts w:asciiTheme="minorEastAsia" w:hAnsiTheme="minorEastAsia"/>
          <w:sz w:val="24"/>
        </w:rPr>
      </w:pPr>
    </w:p>
    <w:p w14:paraId="5798968E" w14:textId="26EE2D5E" w:rsidR="008C2645" w:rsidRDefault="008C2645" w:rsidP="008A1764">
      <w:pPr>
        <w:spacing w:line="360" w:lineRule="auto"/>
        <w:rPr>
          <w:rFonts w:asciiTheme="minorEastAsia" w:hAnsiTheme="minorEastAsia"/>
          <w:sz w:val="24"/>
        </w:rPr>
      </w:pPr>
    </w:p>
    <w:p w14:paraId="1A4F3DAD" w14:textId="6CFDD71C" w:rsidR="009F706A" w:rsidRDefault="009F706A" w:rsidP="008A1764">
      <w:pPr>
        <w:spacing w:line="360" w:lineRule="auto"/>
        <w:rPr>
          <w:rFonts w:asciiTheme="minorEastAsia" w:hAnsiTheme="minorEastAsia"/>
          <w:sz w:val="24"/>
        </w:rPr>
      </w:pPr>
    </w:p>
    <w:p w14:paraId="61322F07" w14:textId="5D430212" w:rsidR="009F706A" w:rsidRDefault="009F706A" w:rsidP="008A1764">
      <w:pPr>
        <w:spacing w:line="360" w:lineRule="auto"/>
        <w:rPr>
          <w:rFonts w:asciiTheme="minorEastAsia" w:hAnsiTheme="minorEastAsia"/>
          <w:sz w:val="24"/>
        </w:rPr>
      </w:pPr>
    </w:p>
    <w:p w14:paraId="6EB36745" w14:textId="738DB022" w:rsidR="009F706A" w:rsidRDefault="009F706A" w:rsidP="008A1764">
      <w:pPr>
        <w:spacing w:line="360" w:lineRule="auto"/>
        <w:rPr>
          <w:rFonts w:asciiTheme="minorEastAsia" w:hAnsiTheme="minorEastAsia"/>
          <w:sz w:val="24"/>
        </w:rPr>
      </w:pPr>
    </w:p>
    <w:p w14:paraId="1DAB021D" w14:textId="447CCC74" w:rsidR="009F706A" w:rsidRDefault="009F706A" w:rsidP="008A1764">
      <w:pPr>
        <w:spacing w:line="360" w:lineRule="auto"/>
        <w:rPr>
          <w:rFonts w:asciiTheme="minorEastAsia" w:hAnsiTheme="minorEastAsia"/>
          <w:sz w:val="24"/>
        </w:rPr>
      </w:pPr>
    </w:p>
    <w:p w14:paraId="02BC67A5" w14:textId="10E0CED4" w:rsidR="009F706A" w:rsidRDefault="009F706A" w:rsidP="008A1764">
      <w:pPr>
        <w:spacing w:line="360" w:lineRule="auto"/>
        <w:rPr>
          <w:rFonts w:asciiTheme="minorEastAsia" w:hAnsiTheme="minorEastAsia"/>
          <w:sz w:val="24"/>
        </w:rPr>
      </w:pPr>
    </w:p>
    <w:p w14:paraId="1B6B631A" w14:textId="01C59CE3" w:rsidR="009F706A" w:rsidRDefault="009F706A" w:rsidP="008A1764">
      <w:pPr>
        <w:spacing w:line="360" w:lineRule="auto"/>
        <w:rPr>
          <w:rFonts w:asciiTheme="minorEastAsia" w:hAnsiTheme="minorEastAsia"/>
          <w:sz w:val="24"/>
        </w:rPr>
      </w:pPr>
    </w:p>
    <w:p w14:paraId="15206C09" w14:textId="17DD5843" w:rsidR="009F706A" w:rsidRDefault="009F706A" w:rsidP="008A1764">
      <w:pPr>
        <w:spacing w:line="360" w:lineRule="auto"/>
        <w:rPr>
          <w:rFonts w:asciiTheme="minorEastAsia" w:hAnsiTheme="minorEastAsia"/>
          <w:sz w:val="24"/>
        </w:rPr>
      </w:pPr>
    </w:p>
    <w:p w14:paraId="218FB54B" w14:textId="212AC581" w:rsidR="009F706A" w:rsidRDefault="009F706A" w:rsidP="008A1764">
      <w:pPr>
        <w:spacing w:line="360" w:lineRule="auto"/>
        <w:rPr>
          <w:rFonts w:asciiTheme="minorEastAsia" w:hAnsiTheme="minorEastAsia"/>
          <w:sz w:val="24"/>
        </w:rPr>
      </w:pPr>
    </w:p>
    <w:p w14:paraId="00E7B5BE" w14:textId="199414A8" w:rsidR="009F706A" w:rsidRDefault="009F706A" w:rsidP="008A1764">
      <w:pPr>
        <w:spacing w:line="360" w:lineRule="auto"/>
        <w:rPr>
          <w:ins w:id="468" w:author="Archimboldi Garcia" w:date="2021-05-14T21:16:00Z"/>
          <w:rFonts w:asciiTheme="minorEastAsia" w:hAnsiTheme="minorEastAsia"/>
          <w:sz w:val="24"/>
        </w:rPr>
      </w:pPr>
    </w:p>
    <w:p w14:paraId="60E9413E" w14:textId="3F3737F7" w:rsidR="00AE616B" w:rsidRDefault="00AE616B" w:rsidP="008A1764">
      <w:pPr>
        <w:spacing w:line="360" w:lineRule="auto"/>
        <w:rPr>
          <w:ins w:id="469" w:author="Archimboldi Garcia" w:date="2021-05-14T21:16:00Z"/>
          <w:rFonts w:asciiTheme="minorEastAsia" w:hAnsiTheme="minorEastAsia"/>
          <w:sz w:val="24"/>
        </w:rPr>
      </w:pPr>
    </w:p>
    <w:p w14:paraId="446AD7E5" w14:textId="51E94BE0" w:rsidR="00AE616B" w:rsidRDefault="00AE616B" w:rsidP="008A1764">
      <w:pPr>
        <w:spacing w:line="360" w:lineRule="auto"/>
        <w:rPr>
          <w:ins w:id="470" w:author="Archimboldi Garcia" w:date="2021-05-14T21:16:00Z"/>
          <w:rFonts w:asciiTheme="minorEastAsia" w:hAnsiTheme="minorEastAsia"/>
          <w:sz w:val="24"/>
        </w:rPr>
      </w:pPr>
    </w:p>
    <w:p w14:paraId="7E10A87D" w14:textId="77777777" w:rsidR="00AE616B" w:rsidDel="000A1A2C" w:rsidRDefault="00AE616B" w:rsidP="008A1764">
      <w:pPr>
        <w:spacing w:line="360" w:lineRule="auto"/>
        <w:rPr>
          <w:del w:id="471" w:author="Archimboldi Garcia" w:date="2021-05-28T08:45:00Z"/>
          <w:rFonts w:asciiTheme="minorEastAsia" w:hAnsiTheme="minorEastAsia"/>
          <w:sz w:val="24"/>
        </w:rPr>
      </w:pPr>
    </w:p>
    <w:p w14:paraId="6508F1BE" w14:textId="232EFA9D" w:rsidR="009F706A" w:rsidDel="002963DE" w:rsidRDefault="009F706A" w:rsidP="008A1764">
      <w:pPr>
        <w:spacing w:line="360" w:lineRule="auto"/>
        <w:rPr>
          <w:del w:id="472" w:author="Garcia" w:date="2021-05-14T13:19:00Z"/>
          <w:rFonts w:asciiTheme="minorEastAsia" w:hAnsiTheme="minorEastAsia"/>
          <w:sz w:val="24"/>
        </w:rPr>
      </w:pPr>
    </w:p>
    <w:p w14:paraId="5C5124C9" w14:textId="2FFD255D" w:rsidR="009F706A" w:rsidDel="002F76C0" w:rsidRDefault="009F706A" w:rsidP="008A1764">
      <w:pPr>
        <w:spacing w:line="360" w:lineRule="auto"/>
        <w:rPr>
          <w:del w:id="473" w:author="Garcia" w:date="2021-05-14T12:12:00Z"/>
          <w:rFonts w:asciiTheme="minorEastAsia" w:hAnsiTheme="minorEastAsia"/>
          <w:sz w:val="24"/>
        </w:rPr>
      </w:pPr>
    </w:p>
    <w:p w14:paraId="1D8F1B4E" w14:textId="161753DC" w:rsidR="009F706A" w:rsidDel="002F76C0" w:rsidRDefault="009F706A" w:rsidP="008A1764">
      <w:pPr>
        <w:spacing w:line="360" w:lineRule="auto"/>
        <w:rPr>
          <w:del w:id="474" w:author="Garcia" w:date="2021-05-14T12:13:00Z"/>
          <w:rFonts w:asciiTheme="minorEastAsia" w:hAnsiTheme="minorEastAsia"/>
          <w:sz w:val="24"/>
        </w:rPr>
      </w:pPr>
    </w:p>
    <w:p w14:paraId="17F8CE34" w14:textId="3F0B6BF8" w:rsidR="009F706A" w:rsidDel="00B97262" w:rsidRDefault="009F706A" w:rsidP="008A1764">
      <w:pPr>
        <w:spacing w:line="360" w:lineRule="auto"/>
        <w:rPr>
          <w:del w:id="475" w:author="Garcia" w:date="2021-05-14T11:18:00Z"/>
          <w:rFonts w:asciiTheme="minorEastAsia" w:hAnsiTheme="minorEastAsia"/>
          <w:sz w:val="24"/>
        </w:rPr>
      </w:pPr>
    </w:p>
    <w:p w14:paraId="3439E315" w14:textId="77777777" w:rsidR="009F706A" w:rsidRDefault="009F706A" w:rsidP="008A1764">
      <w:pPr>
        <w:spacing w:line="360" w:lineRule="auto"/>
        <w:rPr>
          <w:rFonts w:asciiTheme="minorEastAsia" w:hAnsiTheme="minorEastAsia"/>
          <w:sz w:val="24"/>
        </w:rPr>
      </w:pPr>
    </w:p>
    <w:p w14:paraId="5E52F7E1" w14:textId="572E33BB" w:rsidR="006F3085" w:rsidRPr="00672946" w:rsidRDefault="00EB17C2" w:rsidP="006F3085">
      <w:pPr>
        <w:pStyle w:val="af2"/>
        <w:numPr>
          <w:ilvl w:val="0"/>
          <w:numId w:val="1"/>
        </w:numPr>
      </w:pPr>
      <w:r w:rsidRPr="00EB17C2">
        <w:rPr>
          <w:rFonts w:hint="eastAsia"/>
        </w:rPr>
        <w:lastRenderedPageBreak/>
        <w:t>数据采集</w:t>
      </w:r>
      <w:r w:rsidR="008C2645">
        <w:rPr>
          <w:rFonts w:hint="eastAsia"/>
        </w:rPr>
        <w:t>终端</w:t>
      </w:r>
      <w:r w:rsidR="008C2645" w:rsidRPr="00C0111A">
        <w:rPr>
          <w:rFonts w:hint="eastAsia"/>
        </w:rPr>
        <w:t>设计</w:t>
      </w:r>
    </w:p>
    <w:p w14:paraId="6F30BAC9" w14:textId="77777777" w:rsidR="002F76C0" w:rsidRDefault="002F76C0" w:rsidP="008C2645">
      <w:pPr>
        <w:pStyle w:val="af3"/>
        <w:rPr>
          <w:ins w:id="476" w:author="Garcia" w:date="2021-05-14T12:13:00Z"/>
          <w:rFonts w:ascii="黑体" w:eastAsia="黑体" w:hAnsi="黑体"/>
          <w:b w:val="0"/>
        </w:rPr>
      </w:pPr>
    </w:p>
    <w:p w14:paraId="13C47D6B" w14:textId="6BA9E12F" w:rsidR="008C2645" w:rsidRDefault="00315BCD" w:rsidP="008C2645">
      <w:pPr>
        <w:pStyle w:val="af3"/>
      </w:pPr>
      <w:r>
        <w:rPr>
          <w:rFonts w:ascii="黑体" w:eastAsia="黑体" w:hAnsi="黑体" w:hint="eastAsia"/>
          <w:b w:val="0"/>
        </w:rPr>
        <w:t>2</w:t>
      </w:r>
      <w:r w:rsidR="008C2645">
        <w:rPr>
          <w:rFonts w:ascii="黑体" w:eastAsia="黑体" w:hAnsi="黑体"/>
          <w:b w:val="0"/>
        </w:rPr>
        <w:t>.1</w:t>
      </w:r>
      <w:r w:rsidR="008C2645">
        <w:rPr>
          <w:rFonts w:ascii="黑体" w:eastAsia="黑体" w:hAnsi="黑体" w:hint="eastAsia"/>
          <w:b w:val="0"/>
        </w:rPr>
        <w:t xml:space="preserve"> </w:t>
      </w:r>
      <w:r>
        <w:rPr>
          <w:rFonts w:ascii="黑体" w:eastAsia="黑体" w:hAnsi="黑体" w:hint="eastAsia"/>
          <w:b w:val="0"/>
        </w:rPr>
        <w:t>全局设计</w:t>
      </w:r>
    </w:p>
    <w:p w14:paraId="740C2F4F" w14:textId="432F1521" w:rsidR="008C2645" w:rsidRDefault="00EB17C2" w:rsidP="008C2645">
      <w:pPr>
        <w:spacing w:line="360" w:lineRule="auto"/>
        <w:ind w:firstLineChars="200" w:firstLine="480"/>
        <w:rPr>
          <w:ins w:id="477" w:author="Archimboldi Garcia" w:date="2021-05-28T08:48:00Z"/>
          <w:rFonts w:asciiTheme="minorEastAsia" w:hAnsiTheme="minorEastAsia"/>
          <w:color w:val="000000" w:themeColor="text1"/>
          <w:sz w:val="24"/>
        </w:rPr>
      </w:pPr>
      <w:r w:rsidRPr="00EB17C2">
        <w:rPr>
          <w:rFonts w:asciiTheme="minorEastAsia" w:hAnsiTheme="minorEastAsia" w:hint="eastAsia"/>
          <w:color w:val="000000" w:themeColor="text1"/>
          <w:sz w:val="24"/>
        </w:rPr>
        <w:t>数据采集</w:t>
      </w:r>
      <w:r w:rsidR="00672946" w:rsidRPr="00672946">
        <w:rPr>
          <w:rFonts w:asciiTheme="minorEastAsia" w:hAnsiTheme="minorEastAsia" w:hint="eastAsia"/>
          <w:color w:val="000000" w:themeColor="text1"/>
          <w:sz w:val="24"/>
        </w:rPr>
        <w:t>终端用于采集生产过程中产生的各种数据，轻便可靠，易于大批量安装。设备实际上是一种无线联网的数据采集模块，可以收集多种类型的传感器信号，同时支持人工录入数据。该设备可以以无线方式接入互联网，也可使用串行接口接入厂区现有的有线网络。</w:t>
      </w:r>
    </w:p>
    <w:p w14:paraId="004A7320" w14:textId="77777777" w:rsidR="00A5129A" w:rsidRPr="00672946" w:rsidRDefault="00A5129A" w:rsidP="008C2645">
      <w:pPr>
        <w:spacing w:line="360" w:lineRule="auto"/>
        <w:ind w:firstLineChars="200" w:firstLine="480"/>
        <w:rPr>
          <w:rFonts w:asciiTheme="minorEastAsia" w:hAnsiTheme="minorEastAsia"/>
          <w:color w:val="000000" w:themeColor="text1"/>
          <w:sz w:val="24"/>
        </w:rPr>
      </w:pPr>
    </w:p>
    <w:p w14:paraId="127FE7CF" w14:textId="5D3BDBFC"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.1.1</w:t>
      </w:r>
      <w:r w:rsidR="001D547B">
        <w:rPr>
          <w:rFonts w:ascii="黑体" w:eastAsia="黑体" w:hAnsi="黑体" w:hint="eastAsia"/>
          <w:sz w:val="24"/>
        </w:rPr>
        <w:t>设计</w:t>
      </w:r>
      <w:r>
        <w:rPr>
          <w:rFonts w:ascii="黑体" w:eastAsia="黑体" w:hAnsi="黑体" w:hint="eastAsia"/>
          <w:sz w:val="24"/>
        </w:rPr>
        <w:t>指标</w:t>
      </w:r>
    </w:p>
    <w:p w14:paraId="133B0433" w14:textId="4DE9B5AB" w:rsidR="006F3085" w:rsidRPr="006F3085" w:rsidDel="00365F2C" w:rsidRDefault="00EB17C2" w:rsidP="006F3085">
      <w:pPr>
        <w:spacing w:line="360" w:lineRule="auto"/>
        <w:ind w:firstLineChars="200" w:firstLine="480"/>
        <w:rPr>
          <w:del w:id="478" w:author="Archimboldi Garcia" w:date="2021-05-25T20:21:00Z"/>
          <w:rFonts w:asciiTheme="minorEastAsia" w:hAnsiTheme="minorEastAsia"/>
          <w:sz w:val="24"/>
        </w:rPr>
      </w:pPr>
      <w:r>
        <w:rPr>
          <w:rFonts w:asciiTheme="minorEastAsia" w:hAnsiTheme="minorEastAsia" w:hint="eastAsia"/>
          <w:color w:val="000000" w:themeColor="text1"/>
          <w:sz w:val="24"/>
        </w:rPr>
        <w:t>数据采集</w:t>
      </w:r>
      <w:r w:rsidR="001D547B">
        <w:rPr>
          <w:rFonts w:asciiTheme="minorEastAsia" w:hAnsiTheme="minorEastAsia" w:hint="eastAsia"/>
          <w:sz w:val="24"/>
        </w:rPr>
        <w:t>终端的主要设计指标如下表所示：</w:t>
      </w:r>
    </w:p>
    <w:p w14:paraId="21BEE684" w14:textId="77777777" w:rsidR="006F3085" w:rsidRDefault="006F3085">
      <w:pPr>
        <w:spacing w:line="360" w:lineRule="auto"/>
        <w:ind w:firstLineChars="200" w:firstLine="422"/>
        <w:rPr>
          <w:rFonts w:ascii="黑体" w:eastAsia="黑体" w:hAnsi="黑体"/>
          <w:b/>
          <w:szCs w:val="21"/>
        </w:rPr>
        <w:pPrChange w:id="479" w:author="Archimboldi Garcia" w:date="2021-05-25T20:21:00Z">
          <w:pPr>
            <w:spacing w:line="360" w:lineRule="auto"/>
            <w:ind w:firstLineChars="200" w:firstLine="422"/>
            <w:jc w:val="left"/>
          </w:pPr>
        </w:pPrChange>
      </w:pPr>
    </w:p>
    <w:p w14:paraId="4EA08398" w14:textId="7FE9AB30" w:rsidR="00E27227" w:rsidRDefault="00E27227" w:rsidP="006D7FE4">
      <w:pPr>
        <w:spacing w:line="360" w:lineRule="auto"/>
        <w:ind w:firstLineChars="200" w:firstLine="422"/>
        <w:jc w:val="center"/>
        <w:rPr>
          <w:b/>
          <w:szCs w:val="21"/>
        </w:rPr>
      </w:pPr>
      <w:r>
        <w:rPr>
          <w:rFonts w:ascii="黑体" w:eastAsia="黑体" w:hAnsi="黑体" w:hint="eastAsia"/>
          <w:b/>
          <w:szCs w:val="21"/>
        </w:rPr>
        <w:t xml:space="preserve">表1  </w:t>
      </w:r>
      <w:r w:rsidR="007A1E1D">
        <w:rPr>
          <w:rFonts w:ascii="黑体" w:eastAsia="黑体" w:hAnsi="黑体" w:hint="eastAsia"/>
          <w:b/>
          <w:szCs w:val="21"/>
        </w:rPr>
        <w:t>数据采集终端的</w:t>
      </w:r>
      <w:r>
        <w:rPr>
          <w:rFonts w:ascii="黑体" w:eastAsia="黑体" w:hAnsi="黑体" w:hint="eastAsia"/>
          <w:b/>
          <w:szCs w:val="21"/>
        </w:rPr>
        <w:t>主要设计指标</w:t>
      </w:r>
    </w:p>
    <w:tbl>
      <w:tblPr>
        <w:tblW w:w="8071" w:type="dxa"/>
        <w:tblInd w:w="482"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495"/>
        <w:gridCol w:w="5576"/>
      </w:tblGrid>
      <w:tr w:rsidR="00E27227" w14:paraId="4BF84A10" w14:textId="77777777" w:rsidTr="00E47DE7">
        <w:trPr>
          <w:trHeight w:val="517"/>
        </w:trPr>
        <w:tc>
          <w:tcPr>
            <w:tcW w:w="2495" w:type="dxa"/>
          </w:tcPr>
          <w:p w14:paraId="7EE54B03" w14:textId="58DBFBB3" w:rsidR="00E27227" w:rsidRDefault="00E27227" w:rsidP="00D45BFC">
            <w:pPr>
              <w:spacing w:line="360" w:lineRule="auto"/>
              <w:jc w:val="center"/>
              <w:rPr>
                <w:rFonts w:asciiTheme="minorEastAsia" w:hAnsiTheme="minorEastAsia"/>
                <w:szCs w:val="21"/>
              </w:rPr>
            </w:pPr>
            <w:r>
              <w:rPr>
                <w:rFonts w:asciiTheme="minorEastAsia" w:hAnsiTheme="minorEastAsia" w:hint="eastAsia"/>
                <w:szCs w:val="21"/>
              </w:rPr>
              <w:t xml:space="preserve">   </w:t>
            </w:r>
            <w:r w:rsidR="00E47DE7">
              <w:rPr>
                <w:rFonts w:asciiTheme="minorEastAsia" w:hAnsiTheme="minorEastAsia" w:hint="eastAsia"/>
                <w:szCs w:val="21"/>
              </w:rPr>
              <w:t>项目</w:t>
            </w:r>
          </w:p>
        </w:tc>
        <w:tc>
          <w:tcPr>
            <w:tcW w:w="5576" w:type="dxa"/>
          </w:tcPr>
          <w:p w14:paraId="3D7BA867" w14:textId="1C7BBE92"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设计要求</w:t>
            </w:r>
          </w:p>
        </w:tc>
      </w:tr>
      <w:tr w:rsidR="00E27227" w14:paraId="264A4E6D" w14:textId="77777777" w:rsidTr="00E47DE7">
        <w:trPr>
          <w:trHeight w:val="517"/>
        </w:trPr>
        <w:tc>
          <w:tcPr>
            <w:tcW w:w="2495" w:type="dxa"/>
            <w:tcBorders>
              <w:bottom w:val="nil"/>
            </w:tcBorders>
          </w:tcPr>
          <w:p w14:paraId="0F3E2F11" w14:textId="0748B744"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体积限制</w:t>
            </w:r>
          </w:p>
        </w:tc>
        <w:tc>
          <w:tcPr>
            <w:tcW w:w="5576" w:type="dxa"/>
            <w:tcBorders>
              <w:bottom w:val="nil"/>
            </w:tcBorders>
          </w:tcPr>
          <w:p w14:paraId="5FA05E30" w14:textId="2A61AA77" w:rsidR="00E27227" w:rsidRPr="00E47DE7" w:rsidRDefault="00E47DE7" w:rsidP="00D45BFC">
            <w:pPr>
              <w:spacing w:line="360" w:lineRule="auto"/>
              <w:ind w:firstLine="360"/>
              <w:jc w:val="center"/>
              <w:rPr>
                <w:rFonts w:asciiTheme="majorEastAsia" w:eastAsiaTheme="majorEastAsia" w:hAnsiTheme="majorEastAsia"/>
                <w:szCs w:val="21"/>
              </w:rPr>
            </w:pPr>
            <w:r w:rsidRPr="00E47DE7">
              <w:rPr>
                <w:rFonts w:asciiTheme="majorEastAsia" w:eastAsiaTheme="majorEastAsia" w:hAnsiTheme="majorEastAsia"/>
                <w:sz w:val="24"/>
                <w:szCs w:val="24"/>
              </w:rPr>
              <w:t>PCB面积</w:t>
            </w:r>
            <w:r w:rsidRPr="00E47DE7">
              <w:rPr>
                <w:rFonts w:asciiTheme="majorEastAsia" w:eastAsiaTheme="majorEastAsia" w:hAnsiTheme="majorEastAsia" w:hint="eastAsia"/>
                <w:sz w:val="24"/>
                <w:szCs w:val="24"/>
              </w:rPr>
              <w:t>&lt;</w:t>
            </w:r>
            <w:r w:rsidRPr="00E47DE7">
              <w:rPr>
                <w:rFonts w:asciiTheme="majorEastAsia" w:eastAsiaTheme="majorEastAsia" w:hAnsiTheme="majorEastAsia"/>
                <w:sz w:val="24"/>
                <w:szCs w:val="24"/>
              </w:rPr>
              <w:t>0.01m</w:t>
            </w:r>
            <w:r w:rsidRPr="00E47DE7">
              <w:rPr>
                <w:rFonts w:asciiTheme="majorEastAsia" w:eastAsiaTheme="majorEastAsia" w:hAnsiTheme="majorEastAsia"/>
                <w:sz w:val="24"/>
                <w:szCs w:val="24"/>
                <w:vertAlign w:val="superscript"/>
              </w:rPr>
              <w:t>2</w:t>
            </w:r>
            <w:r w:rsidRPr="00E47DE7">
              <w:rPr>
                <w:rFonts w:asciiTheme="majorEastAsia" w:eastAsiaTheme="majorEastAsia" w:hAnsiTheme="majorEastAsia"/>
                <w:sz w:val="24"/>
                <w:szCs w:val="24"/>
              </w:rPr>
              <w:t xml:space="preserve">, </w:t>
            </w:r>
            <w:r w:rsidRPr="00E47DE7">
              <w:rPr>
                <w:rFonts w:asciiTheme="majorEastAsia" w:eastAsiaTheme="majorEastAsia" w:hAnsiTheme="majorEastAsia" w:hint="eastAsia"/>
                <w:sz w:val="24"/>
                <w:szCs w:val="24"/>
              </w:rPr>
              <w:t xml:space="preserve">外壳&lt; </w:t>
            </w:r>
            <m:oMath>
              <m:r>
                <m:rPr>
                  <m:sty m:val="p"/>
                </m:rPr>
                <w:rPr>
                  <w:rFonts w:ascii="Cambria Math" w:eastAsiaTheme="majorEastAsia" w:hAnsi="Cambria Math"/>
                  <w:sz w:val="24"/>
                  <w:szCs w:val="24"/>
                </w:rPr>
                <m:t>0.2m×0.2m×0.1m</m:t>
              </m:r>
            </m:oMath>
          </w:p>
        </w:tc>
      </w:tr>
      <w:tr w:rsidR="00E27227" w14:paraId="45813060" w14:textId="77777777" w:rsidTr="00E47DE7">
        <w:trPr>
          <w:trHeight w:val="517"/>
        </w:trPr>
        <w:tc>
          <w:tcPr>
            <w:tcW w:w="2495" w:type="dxa"/>
            <w:tcBorders>
              <w:top w:val="nil"/>
              <w:bottom w:val="nil"/>
            </w:tcBorders>
          </w:tcPr>
          <w:p w14:paraId="7644B087" w14:textId="0A006870" w:rsidR="00E27227" w:rsidRDefault="00D04DA9" w:rsidP="00D45BFC">
            <w:pPr>
              <w:spacing w:line="360" w:lineRule="auto"/>
              <w:ind w:firstLine="360"/>
              <w:jc w:val="center"/>
              <w:rPr>
                <w:rFonts w:asciiTheme="minorEastAsia" w:hAnsiTheme="minorEastAsia"/>
                <w:szCs w:val="21"/>
              </w:rPr>
            </w:pPr>
            <w:r>
              <w:rPr>
                <w:rFonts w:asciiTheme="minorEastAsia" w:hAnsiTheme="minorEastAsia" w:hint="eastAsia"/>
                <w:szCs w:val="21"/>
              </w:rPr>
              <w:t>设备</w:t>
            </w:r>
            <w:r w:rsidR="00E47DE7">
              <w:rPr>
                <w:rFonts w:asciiTheme="minorEastAsia" w:hAnsiTheme="minorEastAsia" w:hint="eastAsia"/>
                <w:szCs w:val="21"/>
              </w:rPr>
              <w:t>接入方式</w:t>
            </w:r>
          </w:p>
        </w:tc>
        <w:tc>
          <w:tcPr>
            <w:tcW w:w="5576" w:type="dxa"/>
            <w:tcBorders>
              <w:top w:val="nil"/>
              <w:bottom w:val="nil"/>
            </w:tcBorders>
          </w:tcPr>
          <w:p w14:paraId="443522B4" w14:textId="45769728" w:rsidR="00E27227"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电流、电压、串行接口</w:t>
            </w:r>
          </w:p>
        </w:tc>
      </w:tr>
      <w:tr w:rsidR="00E47DE7" w14:paraId="34AE2DA7" w14:textId="77777777" w:rsidTr="00E47DE7">
        <w:trPr>
          <w:trHeight w:val="517"/>
        </w:trPr>
        <w:tc>
          <w:tcPr>
            <w:tcW w:w="2495" w:type="dxa"/>
            <w:tcBorders>
              <w:top w:val="nil"/>
              <w:bottom w:val="nil"/>
            </w:tcBorders>
          </w:tcPr>
          <w:p w14:paraId="00ADE427" w14:textId="592DAC77"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电流模拟量输入</w:t>
            </w:r>
          </w:p>
        </w:tc>
        <w:tc>
          <w:tcPr>
            <w:tcW w:w="5576" w:type="dxa"/>
            <w:tcBorders>
              <w:top w:val="nil"/>
              <w:bottom w:val="nil"/>
            </w:tcBorders>
          </w:tcPr>
          <w:p w14:paraId="2A164DAA" w14:textId="29CF18AA"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量程4-20mA， 分辨率0.01mA，</w:t>
            </w:r>
            <w:r>
              <w:rPr>
                <w:rFonts w:asciiTheme="minorEastAsia" w:hAnsiTheme="minorEastAsia" w:hint="eastAsia"/>
                <w:szCs w:val="21"/>
              </w:rPr>
              <w:t>8</w:t>
            </w:r>
            <w:r w:rsidRPr="00E47DE7">
              <w:rPr>
                <w:rFonts w:asciiTheme="minorEastAsia" w:hAnsiTheme="minorEastAsia" w:hint="eastAsia"/>
                <w:szCs w:val="21"/>
              </w:rPr>
              <w:t>通道</w:t>
            </w:r>
          </w:p>
        </w:tc>
      </w:tr>
      <w:tr w:rsidR="00E47DE7" w14:paraId="386E6D6E" w14:textId="77777777" w:rsidTr="00E47DE7">
        <w:trPr>
          <w:trHeight w:val="517"/>
        </w:trPr>
        <w:tc>
          <w:tcPr>
            <w:tcW w:w="2495" w:type="dxa"/>
            <w:tcBorders>
              <w:top w:val="nil"/>
              <w:bottom w:val="nil"/>
            </w:tcBorders>
          </w:tcPr>
          <w:p w14:paraId="24A25D11" w14:textId="1847FC11"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电压模拟量输入</w:t>
            </w:r>
          </w:p>
        </w:tc>
        <w:tc>
          <w:tcPr>
            <w:tcW w:w="5576" w:type="dxa"/>
            <w:tcBorders>
              <w:top w:val="nil"/>
              <w:bottom w:val="nil"/>
            </w:tcBorders>
          </w:tcPr>
          <w:p w14:paraId="03D90A57" w14:textId="5CE6B3D1"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量程0-1V，分辨率0.01V，</w:t>
            </w:r>
            <w:r>
              <w:rPr>
                <w:rFonts w:asciiTheme="minorEastAsia" w:hAnsiTheme="minorEastAsia" w:hint="eastAsia"/>
                <w:szCs w:val="21"/>
              </w:rPr>
              <w:t>8通道</w:t>
            </w:r>
          </w:p>
        </w:tc>
      </w:tr>
      <w:tr w:rsidR="00E47DE7" w14:paraId="7F709B61" w14:textId="77777777" w:rsidTr="00E47DE7">
        <w:trPr>
          <w:trHeight w:val="517"/>
        </w:trPr>
        <w:tc>
          <w:tcPr>
            <w:tcW w:w="2495" w:type="dxa"/>
            <w:tcBorders>
              <w:top w:val="nil"/>
              <w:bottom w:val="nil"/>
            </w:tcBorders>
          </w:tcPr>
          <w:p w14:paraId="278FA636" w14:textId="51E2C2DD"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有线通信</w:t>
            </w:r>
          </w:p>
        </w:tc>
        <w:tc>
          <w:tcPr>
            <w:tcW w:w="5576" w:type="dxa"/>
            <w:tcBorders>
              <w:top w:val="nil"/>
              <w:bottom w:val="nil"/>
            </w:tcBorders>
          </w:tcPr>
          <w:p w14:paraId="4CE81B6A" w14:textId="6BB9BDD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RS232，RS485（Modbus）</w:t>
            </w:r>
          </w:p>
        </w:tc>
      </w:tr>
      <w:tr w:rsidR="00E47DE7" w14:paraId="53DC4060" w14:textId="77777777" w:rsidTr="00E47DE7">
        <w:trPr>
          <w:trHeight w:val="517"/>
        </w:trPr>
        <w:tc>
          <w:tcPr>
            <w:tcW w:w="2495" w:type="dxa"/>
            <w:tcBorders>
              <w:top w:val="nil"/>
              <w:bottom w:val="nil"/>
            </w:tcBorders>
          </w:tcPr>
          <w:p w14:paraId="086387BC" w14:textId="1228CB8A"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无线通信</w:t>
            </w:r>
          </w:p>
        </w:tc>
        <w:tc>
          <w:tcPr>
            <w:tcW w:w="5576" w:type="dxa"/>
            <w:tcBorders>
              <w:top w:val="nil"/>
              <w:bottom w:val="nil"/>
            </w:tcBorders>
          </w:tcPr>
          <w:p w14:paraId="6D5AEA52" w14:textId="6C443B7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窄带物联网（NB-IoT）</w:t>
            </w:r>
          </w:p>
        </w:tc>
      </w:tr>
      <w:tr w:rsidR="00E47DE7" w14:paraId="16D654A8" w14:textId="77777777" w:rsidTr="00E47DE7">
        <w:trPr>
          <w:trHeight w:val="517"/>
        </w:trPr>
        <w:tc>
          <w:tcPr>
            <w:tcW w:w="2495" w:type="dxa"/>
            <w:tcBorders>
              <w:top w:val="nil"/>
              <w:bottom w:val="nil"/>
            </w:tcBorders>
          </w:tcPr>
          <w:p w14:paraId="1FFE9822" w14:textId="43B7E139"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安全性</w:t>
            </w:r>
          </w:p>
        </w:tc>
        <w:tc>
          <w:tcPr>
            <w:tcW w:w="5576" w:type="dxa"/>
            <w:tcBorders>
              <w:top w:val="nil"/>
              <w:bottom w:val="nil"/>
            </w:tcBorders>
          </w:tcPr>
          <w:p w14:paraId="051F24E0" w14:textId="64773176"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IP67级防护，防雷击电路，防输入过载电路</w:t>
            </w:r>
          </w:p>
        </w:tc>
      </w:tr>
      <w:tr w:rsidR="00E47DE7" w14:paraId="52D9AC23" w14:textId="77777777" w:rsidTr="00E47DE7">
        <w:trPr>
          <w:trHeight w:val="517"/>
        </w:trPr>
        <w:tc>
          <w:tcPr>
            <w:tcW w:w="2495" w:type="dxa"/>
            <w:tcBorders>
              <w:top w:val="nil"/>
            </w:tcBorders>
          </w:tcPr>
          <w:p w14:paraId="78C3BC80" w14:textId="1A34E386" w:rsidR="00E47DE7" w:rsidRDefault="00CD3D41" w:rsidP="00D45BFC">
            <w:pPr>
              <w:spacing w:line="360" w:lineRule="auto"/>
              <w:ind w:firstLine="360"/>
              <w:jc w:val="center"/>
              <w:rPr>
                <w:rFonts w:asciiTheme="minorEastAsia" w:hAnsiTheme="minorEastAsia"/>
                <w:szCs w:val="21"/>
              </w:rPr>
            </w:pPr>
            <w:r>
              <w:rPr>
                <w:rFonts w:asciiTheme="minorEastAsia" w:hAnsiTheme="minorEastAsia" w:hint="eastAsia"/>
                <w:szCs w:val="21"/>
              </w:rPr>
              <w:t>人机交互</w:t>
            </w:r>
          </w:p>
        </w:tc>
        <w:tc>
          <w:tcPr>
            <w:tcW w:w="5576" w:type="dxa"/>
            <w:tcBorders>
              <w:top w:val="nil"/>
            </w:tcBorders>
          </w:tcPr>
          <w:p w14:paraId="08237204" w14:textId="1722F1E4" w:rsidR="00E47DE7" w:rsidRPr="00971814" w:rsidRDefault="00A839CC" w:rsidP="00D45BFC">
            <w:pPr>
              <w:spacing w:line="360" w:lineRule="auto"/>
              <w:ind w:firstLine="360"/>
              <w:jc w:val="center"/>
              <w:rPr>
                <w:rFonts w:asciiTheme="minorEastAsia" w:hAnsiTheme="minorEastAsia"/>
                <w:szCs w:val="21"/>
              </w:rPr>
            </w:pPr>
            <w:r>
              <w:rPr>
                <w:rFonts w:asciiTheme="minorEastAsia" w:hAnsiTheme="minorEastAsia"/>
                <w:szCs w:val="21"/>
              </w:rPr>
              <w:t>0.96</w:t>
            </w:r>
            <w:r w:rsidR="00FB2D96">
              <w:rPr>
                <w:rFonts w:asciiTheme="minorEastAsia" w:hAnsiTheme="minorEastAsia" w:hint="eastAsia"/>
                <w:szCs w:val="21"/>
              </w:rPr>
              <w:t>寸</w:t>
            </w:r>
            <w:r w:rsidR="00801C0B">
              <w:rPr>
                <w:rFonts w:asciiTheme="minorEastAsia" w:hAnsiTheme="minorEastAsia" w:hint="eastAsia"/>
                <w:szCs w:val="21"/>
              </w:rPr>
              <w:t>OLED显示屏</w:t>
            </w:r>
          </w:p>
        </w:tc>
      </w:tr>
    </w:tbl>
    <w:p w14:paraId="54CCC4A3" w14:textId="4259573C" w:rsidR="00E27227" w:rsidDel="002963DE" w:rsidRDefault="00E27227" w:rsidP="008C2645">
      <w:pPr>
        <w:spacing w:line="360" w:lineRule="auto"/>
        <w:ind w:firstLineChars="200" w:firstLine="480"/>
        <w:rPr>
          <w:del w:id="480" w:author="Garcia" w:date="2021-05-14T13:19:00Z"/>
          <w:rFonts w:asciiTheme="minorEastAsia" w:hAnsiTheme="minorEastAsia"/>
          <w:sz w:val="24"/>
        </w:rPr>
      </w:pPr>
    </w:p>
    <w:p w14:paraId="787469F1" w14:textId="77777777" w:rsidR="006D7FE4" w:rsidRDefault="006D7FE4">
      <w:pPr>
        <w:spacing w:line="360" w:lineRule="auto"/>
        <w:rPr>
          <w:rFonts w:asciiTheme="minorEastAsia" w:hAnsiTheme="minorEastAsia"/>
          <w:sz w:val="24"/>
        </w:rPr>
        <w:pPrChange w:id="481" w:author="Garcia" w:date="2021-05-14T13:19:00Z">
          <w:pPr>
            <w:spacing w:line="360" w:lineRule="auto"/>
            <w:ind w:firstLineChars="200" w:firstLine="480"/>
          </w:pPr>
        </w:pPrChange>
      </w:pPr>
    </w:p>
    <w:p w14:paraId="0413A833" w14:textId="17B5F996" w:rsidR="00CD3D41" w:rsidRDefault="00EB17C2" w:rsidP="008C2645">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D04DA9">
        <w:rPr>
          <w:rFonts w:asciiTheme="minorEastAsia" w:hAnsiTheme="minorEastAsia" w:hint="eastAsia"/>
          <w:sz w:val="24"/>
        </w:rPr>
        <w:t>终端共提供了三种设备接入方式，</w:t>
      </w:r>
      <w:r w:rsidR="00ED3FFE">
        <w:rPr>
          <w:rFonts w:asciiTheme="minorEastAsia" w:hAnsiTheme="minorEastAsia" w:hint="eastAsia"/>
          <w:sz w:val="24"/>
        </w:rPr>
        <w:t>可以供各种</w:t>
      </w:r>
      <w:r w:rsidR="00B61F1D">
        <w:rPr>
          <w:rFonts w:asciiTheme="minorEastAsia" w:hAnsiTheme="minorEastAsia" w:hint="eastAsia"/>
          <w:sz w:val="24"/>
        </w:rPr>
        <w:t>输出模拟量信号的</w:t>
      </w:r>
      <w:r w:rsidR="00ED3FFE">
        <w:rPr>
          <w:rFonts w:asciiTheme="minorEastAsia" w:hAnsiTheme="minorEastAsia" w:hint="eastAsia"/>
          <w:sz w:val="24"/>
        </w:rPr>
        <w:t>工业传感器</w:t>
      </w:r>
      <w:r w:rsidR="00B61F1D">
        <w:rPr>
          <w:rFonts w:asciiTheme="minorEastAsia" w:hAnsiTheme="minorEastAsia" w:hint="eastAsia"/>
          <w:sz w:val="24"/>
        </w:rPr>
        <w:t>以及</w:t>
      </w:r>
      <w:r w:rsidR="00ED3FFE">
        <w:rPr>
          <w:rFonts w:asciiTheme="minorEastAsia" w:hAnsiTheme="minorEastAsia" w:hint="eastAsia"/>
          <w:sz w:val="24"/>
        </w:rPr>
        <w:t>带有RS</w:t>
      </w:r>
      <w:r w:rsidR="00ED3FFE">
        <w:rPr>
          <w:rFonts w:asciiTheme="minorEastAsia" w:hAnsiTheme="minorEastAsia"/>
          <w:sz w:val="24"/>
        </w:rPr>
        <w:t>485</w:t>
      </w:r>
      <w:r w:rsidR="00ED3FFE">
        <w:rPr>
          <w:rFonts w:asciiTheme="minorEastAsia" w:hAnsiTheme="minorEastAsia" w:hint="eastAsia"/>
          <w:sz w:val="24"/>
        </w:rPr>
        <w:t>串口的工控设备接入。电流接入模式主要面向</w:t>
      </w:r>
      <w:r w:rsidR="0056378C">
        <w:rPr>
          <w:rFonts w:asciiTheme="minorEastAsia" w:hAnsiTheme="minorEastAsia" w:hint="eastAsia"/>
          <w:sz w:val="24"/>
        </w:rPr>
        <w:t>输出</w:t>
      </w:r>
      <w:r w:rsidR="00464A7B">
        <w:rPr>
          <w:rFonts w:asciiTheme="minorEastAsia" w:hAnsiTheme="minorEastAsia" w:hint="eastAsia"/>
          <w:sz w:val="24"/>
        </w:rPr>
        <w:t>电流</w:t>
      </w:r>
      <w:r w:rsidR="0056378C">
        <w:rPr>
          <w:rFonts w:asciiTheme="minorEastAsia" w:hAnsiTheme="minorEastAsia" w:hint="eastAsia"/>
          <w:sz w:val="24"/>
        </w:rPr>
        <w:t>信号的工业</w:t>
      </w:r>
      <w:r w:rsidR="00ED3FFE">
        <w:rPr>
          <w:rFonts w:asciiTheme="minorEastAsia" w:hAnsiTheme="minorEastAsia" w:hint="eastAsia"/>
          <w:sz w:val="24"/>
        </w:rPr>
        <w:t>传感器，如</w:t>
      </w:r>
      <w:r w:rsidR="007943FF">
        <w:rPr>
          <w:rFonts w:asciiTheme="minorEastAsia" w:hAnsiTheme="minorEastAsia" w:hint="eastAsia"/>
          <w:sz w:val="24"/>
        </w:rPr>
        <w:t>压力传感器、交流电变送器</w:t>
      </w:r>
      <w:r w:rsidR="0056378C">
        <w:rPr>
          <w:rFonts w:asciiTheme="minorEastAsia" w:hAnsiTheme="minorEastAsia" w:hint="eastAsia"/>
          <w:sz w:val="24"/>
        </w:rPr>
        <w:t>、电磁流量计等</w:t>
      </w:r>
      <w:ins w:id="482" w:author="Yu Fishress" w:date="2021-05-12T19:09:00Z">
        <w:r w:rsidR="00F62F58">
          <w:rPr>
            <w:rFonts w:asciiTheme="minorEastAsia" w:hAnsiTheme="minorEastAsia" w:hint="eastAsia"/>
            <w:sz w:val="24"/>
          </w:rPr>
          <w:t>；</w:t>
        </w:r>
      </w:ins>
      <w:del w:id="483" w:author="Yu Fishress" w:date="2021-05-12T19:09:00Z">
        <w:r w:rsidR="0084554B" w:rsidDel="00F62F58">
          <w:rPr>
            <w:rFonts w:asciiTheme="minorEastAsia" w:hAnsiTheme="minorEastAsia" w:hint="eastAsia"/>
            <w:sz w:val="24"/>
          </w:rPr>
          <w:delText>，</w:delText>
        </w:r>
      </w:del>
      <w:r w:rsidR="0056378C">
        <w:rPr>
          <w:rFonts w:asciiTheme="minorEastAsia" w:hAnsiTheme="minorEastAsia" w:hint="eastAsia"/>
          <w:sz w:val="24"/>
        </w:rPr>
        <w:t>电压接入模式主要面向输出</w:t>
      </w:r>
      <w:r w:rsidR="00DD4757">
        <w:rPr>
          <w:rFonts w:asciiTheme="minorEastAsia" w:hAnsiTheme="minorEastAsia" w:hint="eastAsia"/>
          <w:sz w:val="24"/>
        </w:rPr>
        <w:t>电压</w:t>
      </w:r>
      <w:r w:rsidR="0056378C">
        <w:rPr>
          <w:rFonts w:asciiTheme="minorEastAsia" w:hAnsiTheme="minorEastAsia" w:hint="eastAsia"/>
          <w:sz w:val="24"/>
        </w:rPr>
        <w:t>信号</w:t>
      </w:r>
      <w:r w:rsidR="006E6973">
        <w:rPr>
          <w:rFonts w:asciiTheme="minorEastAsia" w:hAnsiTheme="minorEastAsia" w:hint="eastAsia"/>
          <w:sz w:val="24"/>
        </w:rPr>
        <w:t>或</w:t>
      </w:r>
      <w:r w:rsidR="0056378C">
        <w:rPr>
          <w:rFonts w:asciiTheme="minorEastAsia" w:hAnsiTheme="minorEastAsia" w:hint="eastAsia"/>
          <w:sz w:val="24"/>
        </w:rPr>
        <w:t>开关量</w:t>
      </w:r>
      <w:r w:rsidR="00DD4757">
        <w:rPr>
          <w:rFonts w:asciiTheme="minorEastAsia" w:hAnsiTheme="minorEastAsia" w:hint="eastAsia"/>
          <w:sz w:val="24"/>
        </w:rPr>
        <w:t>信号</w:t>
      </w:r>
      <w:r w:rsidR="0056378C">
        <w:rPr>
          <w:rFonts w:asciiTheme="minorEastAsia" w:hAnsiTheme="minorEastAsia" w:hint="eastAsia"/>
          <w:sz w:val="24"/>
        </w:rPr>
        <w:t>的工业传感器，如热</w:t>
      </w:r>
      <w:ins w:id="484" w:author="Archimboldi Garcia" w:date="2021-05-28T08:45:00Z">
        <w:r w:rsidR="000A1A2C">
          <w:rPr>
            <w:rFonts w:asciiTheme="minorEastAsia" w:hAnsiTheme="minorEastAsia" w:hint="eastAsia"/>
            <w:sz w:val="24"/>
          </w:rPr>
          <w:t>电</w:t>
        </w:r>
      </w:ins>
      <w:del w:id="485" w:author="Archimboldi Garcia" w:date="2021-05-28T08:45:00Z">
        <w:r w:rsidR="0056378C" w:rsidDel="000A1A2C">
          <w:rPr>
            <w:rFonts w:asciiTheme="minorEastAsia" w:hAnsiTheme="minorEastAsia" w:hint="eastAsia"/>
            <w:sz w:val="24"/>
          </w:rPr>
          <w:delText>点</w:delText>
        </w:r>
      </w:del>
      <w:r w:rsidR="0056378C">
        <w:rPr>
          <w:rFonts w:asciiTheme="minorEastAsia" w:hAnsiTheme="minorEastAsia" w:hint="eastAsia"/>
          <w:sz w:val="24"/>
        </w:rPr>
        <w:t>偶、光电开关等</w:t>
      </w:r>
      <w:ins w:id="486" w:author="Yu Fishress" w:date="2021-05-12T19:09:00Z">
        <w:r w:rsidR="00F62F58">
          <w:rPr>
            <w:rFonts w:asciiTheme="minorEastAsia" w:hAnsiTheme="minorEastAsia" w:hint="eastAsia"/>
            <w:sz w:val="24"/>
          </w:rPr>
          <w:t>。</w:t>
        </w:r>
      </w:ins>
      <w:del w:id="487" w:author="Yu Fishress" w:date="2021-05-12T19:09:00Z">
        <w:r w:rsidR="0084554B" w:rsidDel="00F62F58">
          <w:rPr>
            <w:rFonts w:asciiTheme="minorEastAsia" w:hAnsiTheme="minorEastAsia" w:hint="eastAsia"/>
            <w:sz w:val="24"/>
          </w:rPr>
          <w:delText>，</w:delText>
        </w:r>
      </w:del>
      <w:r w:rsidR="0056378C">
        <w:rPr>
          <w:rFonts w:asciiTheme="minorEastAsia" w:hAnsiTheme="minorEastAsia" w:hint="eastAsia"/>
          <w:sz w:val="24"/>
        </w:rPr>
        <w:t>为满足一些较为复杂仪器仪表和可编程逻辑控制器（</w:t>
      </w:r>
      <w:ins w:id="488" w:author="Garcia" w:date="2021-05-14T12:13:00Z">
        <w:r w:rsidR="002F76C0">
          <w:rPr>
            <w:rFonts w:asciiTheme="minorEastAsia" w:hAnsiTheme="minorEastAsia" w:hint="eastAsia"/>
            <w:sz w:val="24"/>
          </w:rPr>
          <w:t>Progra</w:t>
        </w:r>
      </w:ins>
      <w:ins w:id="489" w:author="Garcia" w:date="2021-05-14T12:14:00Z">
        <w:r w:rsidR="001B3BBD">
          <w:rPr>
            <w:rFonts w:asciiTheme="minorEastAsia" w:hAnsiTheme="minorEastAsia"/>
            <w:sz w:val="24"/>
          </w:rPr>
          <w:t>m</w:t>
        </w:r>
      </w:ins>
      <w:ins w:id="490" w:author="Garcia" w:date="2021-05-14T12:13:00Z">
        <w:r w:rsidR="002F76C0">
          <w:rPr>
            <w:rFonts w:asciiTheme="minorEastAsia" w:hAnsiTheme="minorEastAsia" w:hint="eastAsia"/>
            <w:sz w:val="24"/>
          </w:rPr>
          <w:t>mable</w:t>
        </w:r>
        <w:r w:rsidR="002F76C0">
          <w:rPr>
            <w:rFonts w:asciiTheme="minorEastAsia" w:hAnsiTheme="minorEastAsia"/>
            <w:sz w:val="24"/>
          </w:rPr>
          <w:t xml:space="preserve"> Logic Controller, </w:t>
        </w:r>
      </w:ins>
      <w:r w:rsidR="0056378C">
        <w:rPr>
          <w:rFonts w:asciiTheme="minorEastAsia" w:hAnsiTheme="minorEastAsia" w:hint="eastAsia"/>
          <w:sz w:val="24"/>
        </w:rPr>
        <w:t>PLC）的接入需求，</w:t>
      </w:r>
      <w:r>
        <w:rPr>
          <w:rFonts w:asciiTheme="minorEastAsia" w:hAnsiTheme="minorEastAsia" w:hint="eastAsia"/>
          <w:color w:val="000000" w:themeColor="text1"/>
          <w:sz w:val="24"/>
        </w:rPr>
        <w:t>数据采集</w:t>
      </w:r>
      <w:r w:rsidR="0056378C">
        <w:rPr>
          <w:rFonts w:asciiTheme="minorEastAsia" w:hAnsiTheme="minorEastAsia" w:hint="eastAsia"/>
          <w:sz w:val="24"/>
        </w:rPr>
        <w:t>终端亦提供了RS</w:t>
      </w:r>
      <w:r w:rsidR="0056378C">
        <w:rPr>
          <w:rFonts w:asciiTheme="minorEastAsia" w:hAnsiTheme="minorEastAsia"/>
          <w:sz w:val="24"/>
        </w:rPr>
        <w:t>485</w:t>
      </w:r>
      <w:r w:rsidR="0056378C">
        <w:rPr>
          <w:rFonts w:asciiTheme="minorEastAsia" w:hAnsiTheme="minorEastAsia" w:hint="eastAsia"/>
          <w:sz w:val="24"/>
        </w:rPr>
        <w:t>端口，可实现</w:t>
      </w:r>
      <w:r>
        <w:rPr>
          <w:rFonts w:asciiTheme="minorEastAsia" w:hAnsiTheme="minorEastAsia" w:hint="eastAsia"/>
          <w:color w:val="000000" w:themeColor="text1"/>
          <w:sz w:val="24"/>
        </w:rPr>
        <w:t>采集</w:t>
      </w:r>
      <w:r w:rsidR="0056378C">
        <w:rPr>
          <w:rFonts w:asciiTheme="minorEastAsia" w:hAnsiTheme="minorEastAsia" w:hint="eastAsia"/>
          <w:sz w:val="24"/>
        </w:rPr>
        <w:t>终端与待测设备间的</w:t>
      </w:r>
      <w:r w:rsidR="00B86F1E">
        <w:rPr>
          <w:rFonts w:asciiTheme="minorEastAsia" w:hAnsiTheme="minorEastAsia" w:hint="eastAsia"/>
          <w:sz w:val="24"/>
        </w:rPr>
        <w:t>一</w:t>
      </w:r>
      <w:r w:rsidR="0084554B">
        <w:rPr>
          <w:rFonts w:asciiTheme="minorEastAsia" w:hAnsiTheme="minorEastAsia" w:hint="eastAsia"/>
          <w:sz w:val="24"/>
        </w:rPr>
        <w:t>对</w:t>
      </w:r>
      <w:r w:rsidR="00B86F1E">
        <w:rPr>
          <w:rFonts w:asciiTheme="minorEastAsia" w:hAnsiTheme="minorEastAsia" w:hint="eastAsia"/>
          <w:sz w:val="24"/>
        </w:rPr>
        <w:t>一</w:t>
      </w:r>
      <w:r w:rsidR="0084554B">
        <w:rPr>
          <w:rFonts w:asciiTheme="minorEastAsia" w:hAnsiTheme="minorEastAsia" w:hint="eastAsia"/>
          <w:sz w:val="24"/>
        </w:rPr>
        <w:t>或</w:t>
      </w:r>
      <w:r w:rsidR="00B86F1E">
        <w:rPr>
          <w:rFonts w:asciiTheme="minorEastAsia" w:hAnsiTheme="minorEastAsia" w:hint="eastAsia"/>
          <w:sz w:val="24"/>
        </w:rPr>
        <w:t>一</w:t>
      </w:r>
      <w:r w:rsidR="0084554B">
        <w:rPr>
          <w:rFonts w:asciiTheme="minorEastAsia" w:hAnsiTheme="minorEastAsia" w:hint="eastAsia"/>
          <w:sz w:val="24"/>
        </w:rPr>
        <w:t>对多</w:t>
      </w:r>
      <w:r w:rsidR="00C176F3">
        <w:rPr>
          <w:rFonts w:asciiTheme="minorEastAsia" w:hAnsiTheme="minorEastAsia" w:hint="eastAsia"/>
          <w:sz w:val="24"/>
        </w:rPr>
        <w:t>半双工</w:t>
      </w:r>
      <w:r w:rsidR="0084554B">
        <w:rPr>
          <w:rFonts w:asciiTheme="minorEastAsia" w:hAnsiTheme="minorEastAsia" w:hint="eastAsia"/>
          <w:sz w:val="24"/>
        </w:rPr>
        <w:t>通信</w:t>
      </w:r>
      <w:r w:rsidR="0056378C">
        <w:rPr>
          <w:rFonts w:asciiTheme="minorEastAsia" w:hAnsiTheme="minorEastAsia" w:hint="eastAsia"/>
          <w:sz w:val="24"/>
        </w:rPr>
        <w:t>。</w:t>
      </w:r>
    </w:p>
    <w:p w14:paraId="45423606" w14:textId="61A3E6AC" w:rsidR="0056378C" w:rsidRDefault="0056378C" w:rsidP="008C2645">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在</w:t>
      </w:r>
      <w:r w:rsidR="001C41BE">
        <w:rPr>
          <w:rFonts w:asciiTheme="minorEastAsia" w:hAnsiTheme="minorEastAsia" w:hint="eastAsia"/>
          <w:sz w:val="24"/>
        </w:rPr>
        <w:t>上行</w:t>
      </w:r>
      <w:r>
        <w:rPr>
          <w:rFonts w:asciiTheme="minorEastAsia" w:hAnsiTheme="minorEastAsia" w:hint="eastAsia"/>
          <w:sz w:val="24"/>
        </w:rPr>
        <w:t>通信方面，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终端提供了两种通信方式，分别</w:t>
      </w:r>
      <w:r w:rsidR="0032317A">
        <w:rPr>
          <w:rFonts w:asciiTheme="minorEastAsia" w:hAnsiTheme="minorEastAsia" w:hint="eastAsia"/>
          <w:sz w:val="24"/>
        </w:rPr>
        <w:t>为</w:t>
      </w:r>
      <w:r>
        <w:rPr>
          <w:rFonts w:asciiTheme="minorEastAsia" w:hAnsiTheme="minorEastAsia" w:hint="eastAsia"/>
          <w:sz w:val="24"/>
        </w:rPr>
        <w:t>串行</w:t>
      </w:r>
      <w:r w:rsidR="002D374A">
        <w:rPr>
          <w:rFonts w:asciiTheme="minorEastAsia" w:hAnsiTheme="minorEastAsia" w:hint="eastAsia"/>
          <w:sz w:val="24"/>
        </w:rPr>
        <w:t>有线</w:t>
      </w:r>
      <w:r>
        <w:rPr>
          <w:rFonts w:asciiTheme="minorEastAsia" w:hAnsiTheme="minorEastAsia" w:hint="eastAsia"/>
          <w:sz w:val="24"/>
        </w:rPr>
        <w:t>通信和窄带物联网（</w:t>
      </w:r>
      <w:ins w:id="491" w:author="Garcia" w:date="2021-05-14T12:14:00Z">
        <w:r w:rsidR="00153D5C">
          <w:rPr>
            <w:rFonts w:asciiTheme="minorEastAsia" w:hAnsiTheme="minorEastAsia" w:hint="eastAsia"/>
            <w:sz w:val="24"/>
          </w:rPr>
          <w:t>N</w:t>
        </w:r>
      </w:ins>
      <w:ins w:id="492" w:author="Archimboldi Garcia" w:date="2021-05-28T08:46:00Z">
        <w:r w:rsidR="00087188">
          <w:rPr>
            <w:rFonts w:asciiTheme="minorEastAsia" w:hAnsiTheme="minorEastAsia" w:hint="eastAsia"/>
            <w:sz w:val="24"/>
          </w:rPr>
          <w:t>a</w:t>
        </w:r>
      </w:ins>
      <w:ins w:id="493" w:author="Garcia" w:date="2021-05-14T12:14:00Z">
        <w:del w:id="494" w:author="Archimboldi Garcia" w:date="2021-05-28T08:46:00Z">
          <w:r w:rsidR="00153D5C" w:rsidDel="00087188">
            <w:rPr>
              <w:rFonts w:asciiTheme="minorEastAsia" w:hAnsiTheme="minorEastAsia"/>
              <w:sz w:val="24"/>
            </w:rPr>
            <w:delText>e</w:delText>
          </w:r>
        </w:del>
        <w:r w:rsidR="00153D5C">
          <w:rPr>
            <w:rFonts w:asciiTheme="minorEastAsia" w:hAnsiTheme="minorEastAsia"/>
            <w:sz w:val="24"/>
          </w:rPr>
          <w:t>rro</w:t>
        </w:r>
      </w:ins>
      <w:ins w:id="495" w:author="Archimboldi Garcia" w:date="2021-05-28T08:46:00Z">
        <w:r w:rsidR="00087188">
          <w:rPr>
            <w:rFonts w:asciiTheme="minorEastAsia" w:hAnsiTheme="minorEastAsia" w:hint="eastAsia"/>
            <w:sz w:val="24"/>
          </w:rPr>
          <w:t>w</w:t>
        </w:r>
      </w:ins>
      <w:ins w:id="496" w:author="Archimboldi Garcia" w:date="2021-05-30T09:58:00Z">
        <w:r w:rsidR="00AD7486">
          <w:rPr>
            <w:rFonts w:asciiTheme="minorEastAsia" w:hAnsiTheme="minorEastAsia"/>
            <w:sz w:val="24"/>
          </w:rPr>
          <w:t xml:space="preserve"> </w:t>
        </w:r>
      </w:ins>
      <w:ins w:id="497" w:author="Garcia" w:date="2021-05-14T12:14:00Z">
        <w:del w:id="498" w:author="Archimboldi Garcia" w:date="2021-05-28T08:46:00Z">
          <w:r w:rsidR="00153D5C" w:rsidDel="00087188">
            <w:rPr>
              <w:rFonts w:asciiTheme="minorEastAsia" w:hAnsiTheme="minorEastAsia"/>
              <w:sz w:val="24"/>
            </w:rPr>
            <w:delText>r</w:delText>
          </w:r>
        </w:del>
      </w:ins>
      <w:ins w:id="499" w:author="Archimboldi Garcia" w:date="2021-05-30T09:58:00Z">
        <w:r w:rsidR="00AD7486">
          <w:rPr>
            <w:rFonts w:asciiTheme="minorEastAsia" w:hAnsiTheme="minorEastAsia" w:hint="eastAsia"/>
            <w:sz w:val="24"/>
          </w:rPr>
          <w:t>B</w:t>
        </w:r>
      </w:ins>
      <w:ins w:id="500" w:author="Garcia" w:date="2021-05-14T12:14:00Z">
        <w:del w:id="501" w:author="Archimboldi Garcia" w:date="2021-05-30T09:58:00Z">
          <w:r w:rsidR="00153D5C" w:rsidDel="00AD7486">
            <w:rPr>
              <w:rFonts w:asciiTheme="minorEastAsia" w:hAnsiTheme="minorEastAsia"/>
              <w:sz w:val="24"/>
            </w:rPr>
            <w:delText>b</w:delText>
          </w:r>
        </w:del>
        <w:r w:rsidR="00153D5C">
          <w:rPr>
            <w:rFonts w:asciiTheme="minorEastAsia" w:hAnsiTheme="minorEastAsia"/>
            <w:sz w:val="24"/>
          </w:rPr>
          <w:t>and</w:t>
        </w:r>
      </w:ins>
      <w:ins w:id="502" w:author="Archimboldi Garcia" w:date="2021-05-30T09:58:00Z">
        <w:r w:rsidR="00AD7486">
          <w:rPr>
            <w:rFonts w:asciiTheme="minorEastAsia" w:hAnsiTheme="minorEastAsia"/>
            <w:sz w:val="24"/>
          </w:rPr>
          <w:t xml:space="preserve"> </w:t>
        </w:r>
      </w:ins>
      <w:ins w:id="503" w:author="Garcia" w:date="2021-05-14T12:14:00Z">
        <w:del w:id="504" w:author="Archimboldi Garcia" w:date="2021-05-30T09:58:00Z">
          <w:r w:rsidR="00153D5C" w:rsidDel="00AD7486">
            <w:rPr>
              <w:rFonts w:asciiTheme="minorEastAsia" w:hAnsiTheme="minorEastAsia"/>
              <w:sz w:val="24"/>
            </w:rPr>
            <w:delText>-</w:delText>
          </w:r>
        </w:del>
        <w:r w:rsidR="00153D5C">
          <w:rPr>
            <w:rFonts w:asciiTheme="minorEastAsia" w:hAnsiTheme="minorEastAsia"/>
            <w:sz w:val="24"/>
          </w:rPr>
          <w:t xml:space="preserve">Internet of Things, </w:t>
        </w:r>
      </w:ins>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IoT）无线通信。串行</w:t>
      </w:r>
      <w:ins w:id="505" w:author="Archimboldi Garcia" w:date="2021-05-28T08:46:00Z">
        <w:r w:rsidR="00BC26BA">
          <w:rPr>
            <w:rFonts w:asciiTheme="minorEastAsia" w:hAnsiTheme="minorEastAsia" w:hint="eastAsia"/>
            <w:sz w:val="24"/>
          </w:rPr>
          <w:t>通信提供</w:t>
        </w:r>
      </w:ins>
      <w:del w:id="506" w:author="Archimboldi Garcia" w:date="2021-05-28T08:46:00Z">
        <w:r w:rsidDel="00BC26BA">
          <w:rPr>
            <w:rFonts w:asciiTheme="minorEastAsia" w:hAnsiTheme="minorEastAsia" w:hint="eastAsia"/>
            <w:sz w:val="24"/>
          </w:rPr>
          <w:delText>接口支持</w:delText>
        </w:r>
      </w:del>
      <w:r>
        <w:rPr>
          <w:rFonts w:asciiTheme="minorEastAsia" w:hAnsiTheme="minorEastAsia" w:hint="eastAsia"/>
          <w:sz w:val="24"/>
        </w:rPr>
        <w:t>RS</w:t>
      </w:r>
      <w:r>
        <w:rPr>
          <w:rFonts w:asciiTheme="minorEastAsia" w:hAnsiTheme="minorEastAsia"/>
          <w:sz w:val="24"/>
        </w:rPr>
        <w:t>232</w:t>
      </w:r>
      <w:ins w:id="507" w:author="Archimboldi Garcia" w:date="2021-05-28T08:46:00Z">
        <w:r w:rsidR="00BC26BA">
          <w:rPr>
            <w:rFonts w:asciiTheme="minorEastAsia" w:hAnsiTheme="minorEastAsia" w:hint="eastAsia"/>
            <w:sz w:val="24"/>
          </w:rPr>
          <w:t>接口</w:t>
        </w:r>
      </w:ins>
      <w:ins w:id="508" w:author="Archimboldi Garcia" w:date="2021-05-28T08:47:00Z">
        <w:r w:rsidR="00BC26BA">
          <w:rPr>
            <w:rFonts w:asciiTheme="minorEastAsia" w:hAnsiTheme="minorEastAsia" w:hint="eastAsia"/>
            <w:sz w:val="24"/>
          </w:rPr>
          <w:t>，并支持Modbus通信协议</w:t>
        </w:r>
      </w:ins>
      <w:del w:id="509" w:author="Archimboldi Garcia" w:date="2021-05-28T08:47:00Z">
        <w:r w:rsidDel="00BC26BA">
          <w:rPr>
            <w:rFonts w:asciiTheme="minorEastAsia" w:hAnsiTheme="minorEastAsia" w:hint="eastAsia"/>
            <w:sz w:val="24"/>
          </w:rPr>
          <w:delText>或RS</w:delText>
        </w:r>
        <w:r w:rsidDel="00BC26BA">
          <w:rPr>
            <w:rFonts w:asciiTheme="minorEastAsia" w:hAnsiTheme="minorEastAsia"/>
            <w:sz w:val="24"/>
          </w:rPr>
          <w:delText>485</w:delText>
        </w:r>
        <w:r w:rsidDel="00BC26BA">
          <w:rPr>
            <w:rFonts w:asciiTheme="minorEastAsia" w:hAnsiTheme="minorEastAsia" w:hint="eastAsia"/>
            <w:sz w:val="24"/>
          </w:rPr>
          <w:delText>两种接口标准</w:delText>
        </w:r>
      </w:del>
      <w:r>
        <w:rPr>
          <w:rFonts w:asciiTheme="minorEastAsia" w:hAnsiTheme="minorEastAsia" w:hint="eastAsia"/>
          <w:sz w:val="24"/>
        </w:rPr>
        <w:t>，主要用于调试和固件更新</w:t>
      </w:r>
      <w:ins w:id="510" w:author="Archimboldi Garcia" w:date="2021-05-28T08:47:00Z">
        <w:r w:rsidR="00836964">
          <w:rPr>
            <w:rFonts w:asciiTheme="minorEastAsia" w:hAnsiTheme="minorEastAsia" w:hint="eastAsia"/>
            <w:sz w:val="24"/>
          </w:rPr>
          <w:t>。</w:t>
        </w:r>
      </w:ins>
      <w:del w:id="511" w:author="Archimboldi Garcia" w:date="2021-05-28T08:47:00Z">
        <w:r w:rsidDel="00836964">
          <w:rPr>
            <w:rFonts w:asciiTheme="minorEastAsia" w:hAnsiTheme="minorEastAsia" w:hint="eastAsia"/>
            <w:sz w:val="24"/>
          </w:rPr>
          <w:delText>，</w:delText>
        </w:r>
      </w:del>
      <w:r>
        <w:rPr>
          <w:rFonts w:asciiTheme="minorEastAsia" w:hAnsiTheme="minorEastAsia" w:hint="eastAsia"/>
          <w:sz w:val="24"/>
        </w:rPr>
        <w:t>NB-IoT</w:t>
      </w:r>
      <w:r w:rsidR="00813500">
        <w:rPr>
          <w:rFonts w:asciiTheme="minorEastAsia" w:hAnsiTheme="minorEastAsia" w:hint="eastAsia"/>
          <w:sz w:val="24"/>
        </w:rPr>
        <w:t>无线模块负责实现</w:t>
      </w:r>
      <w:r w:rsidR="00AF1641">
        <w:rPr>
          <w:rFonts w:asciiTheme="minorEastAsia" w:hAnsiTheme="minorEastAsia" w:hint="eastAsia"/>
          <w:sz w:val="24"/>
        </w:rPr>
        <w:t>数据</w:t>
      </w:r>
      <w:r w:rsidR="00813500">
        <w:rPr>
          <w:rFonts w:asciiTheme="minorEastAsia" w:hAnsiTheme="minorEastAsia" w:hint="eastAsia"/>
          <w:sz w:val="24"/>
        </w:rPr>
        <w:t>采集终端和云服务器间的数据透传。在人机交互方面，硬件终端提供了一个0</w:t>
      </w:r>
      <w:r w:rsidR="00813500">
        <w:rPr>
          <w:rFonts w:asciiTheme="minorEastAsia" w:hAnsiTheme="minorEastAsia"/>
          <w:sz w:val="24"/>
        </w:rPr>
        <w:t>.96</w:t>
      </w:r>
      <w:r w:rsidR="00813500">
        <w:rPr>
          <w:rFonts w:asciiTheme="minorEastAsia" w:hAnsiTheme="minorEastAsia" w:hint="eastAsia"/>
          <w:sz w:val="24"/>
        </w:rPr>
        <w:t>寸OLED显示屏用于显示设备工作状态和通信参数</w:t>
      </w:r>
      <w:ins w:id="512" w:author="Archimboldi Garcia" w:date="2021-05-28T08:47:00Z">
        <w:r w:rsidR="00836964">
          <w:rPr>
            <w:rFonts w:asciiTheme="minorEastAsia" w:hAnsiTheme="minorEastAsia" w:hint="eastAsia"/>
            <w:sz w:val="24"/>
          </w:rPr>
          <w:t>，并</w:t>
        </w:r>
      </w:ins>
      <w:ins w:id="513" w:author="Yu Fishress" w:date="2021-05-12T19:11:00Z">
        <w:del w:id="514" w:author="Archimboldi Garcia" w:date="2021-05-28T08:47:00Z">
          <w:r w:rsidR="00F62F58" w:rsidDel="00836964">
            <w:rPr>
              <w:rFonts w:asciiTheme="minorEastAsia" w:hAnsiTheme="minorEastAsia" w:hint="eastAsia"/>
              <w:sz w:val="24"/>
            </w:rPr>
            <w:delText>。</w:delText>
          </w:r>
        </w:del>
      </w:ins>
      <w:del w:id="515" w:author="Archimboldi Garcia" w:date="2021-05-28T08:47:00Z">
        <w:r w:rsidR="00813500" w:rsidDel="00836964">
          <w:rPr>
            <w:rFonts w:asciiTheme="minorEastAsia" w:hAnsiTheme="minorEastAsia" w:hint="eastAsia"/>
            <w:sz w:val="24"/>
          </w:rPr>
          <w:delText>，此外</w:delText>
        </w:r>
      </w:del>
      <w:ins w:id="516" w:author="Yu Fishress" w:date="2021-05-12T19:11:00Z">
        <w:del w:id="517" w:author="Archimboldi Garcia" w:date="2021-05-28T08:47:00Z">
          <w:r w:rsidR="00F62F58" w:rsidDel="00836964">
            <w:rPr>
              <w:rFonts w:asciiTheme="minorEastAsia" w:hAnsiTheme="minorEastAsia" w:hint="eastAsia"/>
              <w:sz w:val="24"/>
            </w:rPr>
            <w:delText>，数据采集终端</w:delText>
          </w:r>
        </w:del>
      </w:ins>
      <w:del w:id="518" w:author="Archimboldi Garcia" w:date="2021-05-28T08:47:00Z">
        <w:r w:rsidR="00813500" w:rsidDel="00836964">
          <w:rPr>
            <w:rFonts w:asciiTheme="minorEastAsia" w:hAnsiTheme="minorEastAsia" w:hint="eastAsia"/>
            <w:sz w:val="24"/>
          </w:rPr>
          <w:delText>还</w:delText>
        </w:r>
      </w:del>
      <w:r w:rsidR="00813500">
        <w:rPr>
          <w:rFonts w:asciiTheme="minorEastAsia" w:hAnsiTheme="minorEastAsia" w:hint="eastAsia"/>
          <w:sz w:val="24"/>
        </w:rPr>
        <w:t>配备了三个输入按钮，分别用于设备复位，通信测试和菜单选择，给予了使用者极大的便利。</w:t>
      </w:r>
    </w:p>
    <w:p w14:paraId="30DEFAB7" w14:textId="33589FD5" w:rsidR="00813500" w:rsidRDefault="00813500" w:rsidP="008C2645">
      <w:pPr>
        <w:spacing w:line="360" w:lineRule="auto"/>
        <w:ind w:firstLineChars="200" w:firstLine="480"/>
        <w:rPr>
          <w:rFonts w:asciiTheme="minorEastAsia" w:hAnsiTheme="minorEastAsia"/>
          <w:sz w:val="24"/>
        </w:rPr>
      </w:pPr>
      <w:r>
        <w:rPr>
          <w:rFonts w:asciiTheme="minorEastAsia" w:hAnsiTheme="minorEastAsia" w:hint="eastAsia"/>
          <w:sz w:val="24"/>
        </w:rPr>
        <w:t>在安全性方面，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终端配备了防雷击电路和防输入过载电路，可抵御因接地电势剧烈变化导致的电网浪涌冲击，和传感器故障产生的过载电信号，充分考虑了恶劣复杂的工业使用环境，保证终端始终可以可靠且稳定的工作。</w:t>
      </w:r>
    </w:p>
    <w:p w14:paraId="22567DB7" w14:textId="7D2DE41A" w:rsidR="00CD3D41" w:rsidDel="00365F2C" w:rsidRDefault="00CD3D41" w:rsidP="00365F2C">
      <w:pPr>
        <w:spacing w:line="360" w:lineRule="auto"/>
        <w:rPr>
          <w:del w:id="519" w:author="Archimboldi Garcia" w:date="2021-05-25T20:21:00Z"/>
          <w:rFonts w:asciiTheme="minorEastAsia" w:hAnsiTheme="minorEastAsia"/>
          <w:sz w:val="24"/>
        </w:rPr>
      </w:pPr>
    </w:p>
    <w:p w14:paraId="738C0988" w14:textId="77777777" w:rsidR="006F3085" w:rsidRPr="00EB17C2" w:rsidRDefault="006F3085">
      <w:pPr>
        <w:spacing w:line="360" w:lineRule="auto"/>
        <w:rPr>
          <w:rFonts w:asciiTheme="minorEastAsia" w:hAnsiTheme="minorEastAsia"/>
          <w:sz w:val="24"/>
        </w:rPr>
        <w:pPrChange w:id="520" w:author="Archimboldi Garcia" w:date="2021-05-25T20:21:00Z">
          <w:pPr>
            <w:spacing w:line="360" w:lineRule="auto"/>
            <w:ind w:firstLineChars="200" w:firstLine="480"/>
          </w:pPr>
        </w:pPrChange>
      </w:pPr>
    </w:p>
    <w:p w14:paraId="429B092D" w14:textId="6C384AF6"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w:t>
      </w:r>
      <w:r>
        <w:rPr>
          <w:rFonts w:ascii="黑体" w:eastAsia="黑体" w:hAnsi="黑体" w:hint="eastAsia"/>
          <w:sz w:val="24"/>
        </w:rPr>
        <w:t>2</w:t>
      </w:r>
      <w:r w:rsidR="00DA4042">
        <w:rPr>
          <w:rFonts w:ascii="黑体" w:eastAsia="黑体" w:hAnsi="黑体" w:hint="eastAsia"/>
          <w:sz w:val="24"/>
        </w:rPr>
        <w:t>组成</w:t>
      </w:r>
      <w:r w:rsidR="00B90546">
        <w:rPr>
          <w:rFonts w:ascii="黑体" w:eastAsia="黑体" w:hAnsi="黑体" w:hint="eastAsia"/>
          <w:sz w:val="24"/>
        </w:rPr>
        <w:t>结构</w:t>
      </w:r>
    </w:p>
    <w:p w14:paraId="14FAD250" w14:textId="2C0340DA" w:rsidR="00362F3F" w:rsidRDefault="0001415C" w:rsidP="00997EF2">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数据采集终端基于嵌入式技术设计，使用低功耗的STM</w:t>
      </w:r>
      <w:r>
        <w:rPr>
          <w:rFonts w:asciiTheme="minorEastAsia" w:hAnsiTheme="minorEastAsia"/>
          <w:color w:val="000000" w:themeColor="text1"/>
          <w:sz w:val="24"/>
        </w:rPr>
        <w:t>32</w:t>
      </w:r>
      <w:r>
        <w:rPr>
          <w:rFonts w:asciiTheme="minorEastAsia" w:hAnsiTheme="minorEastAsia" w:hint="eastAsia"/>
          <w:color w:val="000000" w:themeColor="text1"/>
          <w:sz w:val="24"/>
        </w:rPr>
        <w:t>L</w:t>
      </w:r>
      <w:r>
        <w:rPr>
          <w:rFonts w:asciiTheme="minorEastAsia" w:hAnsiTheme="minorEastAsia"/>
          <w:color w:val="000000" w:themeColor="text1"/>
          <w:sz w:val="24"/>
        </w:rPr>
        <w:t>4</w:t>
      </w:r>
      <w:r>
        <w:rPr>
          <w:rFonts w:asciiTheme="minorEastAsia" w:hAnsiTheme="minorEastAsia" w:hint="eastAsia"/>
          <w:color w:val="000000" w:themeColor="text1"/>
          <w:sz w:val="24"/>
        </w:rPr>
        <w:t>系</w:t>
      </w:r>
      <w:r w:rsidR="009854C4">
        <w:rPr>
          <w:rFonts w:asciiTheme="minorEastAsia" w:hAnsiTheme="minorEastAsia" w:hint="eastAsia"/>
          <w:color w:val="000000" w:themeColor="text1"/>
          <w:sz w:val="24"/>
        </w:rPr>
        <w:t>列</w:t>
      </w:r>
      <w:r>
        <w:rPr>
          <w:rFonts w:asciiTheme="minorEastAsia" w:hAnsiTheme="minorEastAsia" w:hint="eastAsia"/>
          <w:color w:val="000000" w:themeColor="text1"/>
          <w:sz w:val="24"/>
        </w:rPr>
        <w:t>微处理器作为控制单元，使用独立的</w:t>
      </w:r>
      <w:r w:rsidR="008A5F94">
        <w:rPr>
          <w:rFonts w:asciiTheme="minorEastAsia" w:hAnsiTheme="minorEastAsia" w:hint="eastAsia"/>
          <w:color w:val="000000" w:themeColor="text1"/>
          <w:sz w:val="24"/>
        </w:rPr>
        <w:t>模数转换（</w:t>
      </w:r>
      <w:ins w:id="521" w:author="Garcia" w:date="2021-05-14T12:14:00Z">
        <w:r w:rsidR="000F2B03">
          <w:rPr>
            <w:rFonts w:asciiTheme="minorEastAsia" w:hAnsiTheme="minorEastAsia" w:hint="eastAsia"/>
            <w:color w:val="000000" w:themeColor="text1"/>
            <w:sz w:val="24"/>
          </w:rPr>
          <w:t>A</w:t>
        </w:r>
      </w:ins>
      <w:ins w:id="522" w:author="Garcia" w:date="2021-05-14T12:15:00Z">
        <w:r w:rsidR="000F2B03">
          <w:rPr>
            <w:rFonts w:asciiTheme="minorEastAsia" w:hAnsiTheme="minorEastAsia"/>
            <w:color w:val="000000" w:themeColor="text1"/>
            <w:sz w:val="24"/>
          </w:rPr>
          <w:t>nalog to Digital</w:t>
        </w:r>
      </w:ins>
      <w:ins w:id="523" w:author="Yu Fishress" w:date="2021-05-14T15:01:00Z">
        <w:r w:rsidR="009D01A9">
          <w:rPr>
            <w:rFonts w:asciiTheme="minorEastAsia" w:hAnsiTheme="minorEastAsia"/>
            <w:color w:val="000000" w:themeColor="text1"/>
            <w:sz w:val="24"/>
          </w:rPr>
          <w:t xml:space="preserve"> </w:t>
        </w:r>
        <w:r w:rsidR="009D01A9">
          <w:rPr>
            <w:rFonts w:asciiTheme="minorEastAsia" w:hAnsiTheme="minorEastAsia" w:hint="eastAsia"/>
            <w:color w:val="000000" w:themeColor="text1"/>
            <w:sz w:val="24"/>
          </w:rPr>
          <w:t>Co</w:t>
        </w:r>
        <w:r w:rsidR="009D01A9">
          <w:rPr>
            <w:rFonts w:asciiTheme="minorEastAsia" w:hAnsiTheme="minorEastAsia"/>
            <w:color w:val="000000" w:themeColor="text1"/>
            <w:sz w:val="24"/>
          </w:rPr>
          <w:t>nverter</w:t>
        </w:r>
      </w:ins>
      <w:ins w:id="524" w:author="Garcia" w:date="2021-05-14T12:15:00Z">
        <w:r w:rsidR="000F2B03">
          <w:rPr>
            <w:rFonts w:asciiTheme="minorEastAsia" w:hAnsiTheme="minorEastAsia"/>
            <w:color w:val="000000" w:themeColor="text1"/>
            <w:sz w:val="24"/>
          </w:rPr>
          <w:t xml:space="preserve">, </w:t>
        </w:r>
      </w:ins>
      <w:r w:rsidR="008A5F94">
        <w:rPr>
          <w:rFonts w:asciiTheme="minorEastAsia" w:hAnsiTheme="minorEastAsia" w:hint="eastAsia"/>
          <w:color w:val="000000" w:themeColor="text1"/>
          <w:sz w:val="24"/>
        </w:rPr>
        <w:t>AD</w:t>
      </w:r>
      <w:ins w:id="525" w:author="Yu Fishress" w:date="2021-05-14T15:01:00Z">
        <w:r w:rsidR="009D01A9">
          <w:rPr>
            <w:rFonts w:asciiTheme="minorEastAsia" w:hAnsiTheme="minorEastAsia"/>
            <w:color w:val="000000" w:themeColor="text1"/>
            <w:sz w:val="24"/>
          </w:rPr>
          <w:t>C</w:t>
        </w:r>
      </w:ins>
      <w:r w:rsidR="008A5F94">
        <w:rPr>
          <w:rFonts w:asciiTheme="minorEastAsia" w:hAnsiTheme="minorEastAsia" w:hint="eastAsia"/>
          <w:color w:val="000000" w:themeColor="text1"/>
          <w:sz w:val="24"/>
        </w:rPr>
        <w:t>）</w:t>
      </w:r>
      <w:r>
        <w:rPr>
          <w:rFonts w:asciiTheme="minorEastAsia" w:hAnsiTheme="minorEastAsia" w:hint="eastAsia"/>
          <w:color w:val="000000" w:themeColor="text1"/>
          <w:sz w:val="24"/>
        </w:rPr>
        <w:t>采样芯片</w:t>
      </w:r>
      <w:r w:rsidR="00D15B45">
        <w:rPr>
          <w:rFonts w:asciiTheme="minorEastAsia" w:hAnsiTheme="minorEastAsia" w:hint="eastAsia"/>
          <w:color w:val="000000" w:themeColor="text1"/>
          <w:sz w:val="24"/>
        </w:rPr>
        <w:t>，并配备了</w:t>
      </w:r>
      <w:ins w:id="526" w:author="Archimboldi Garcia" w:date="2021-05-28T08:48:00Z">
        <w:r w:rsidR="00CB547A">
          <w:rPr>
            <w:rFonts w:asciiTheme="minorEastAsia" w:hAnsiTheme="minorEastAsia" w:hint="eastAsia"/>
            <w:color w:val="000000" w:themeColor="text1"/>
            <w:sz w:val="24"/>
          </w:rPr>
          <w:t>NB</w:t>
        </w:r>
        <w:r w:rsidR="00CB547A">
          <w:rPr>
            <w:rFonts w:asciiTheme="minorEastAsia" w:hAnsiTheme="minorEastAsia"/>
            <w:color w:val="000000" w:themeColor="text1"/>
            <w:sz w:val="24"/>
          </w:rPr>
          <w:t>-</w:t>
        </w:r>
        <w:r w:rsidR="00CB547A">
          <w:rPr>
            <w:rFonts w:asciiTheme="minorEastAsia" w:hAnsiTheme="minorEastAsia" w:hint="eastAsia"/>
            <w:color w:val="000000" w:themeColor="text1"/>
            <w:sz w:val="24"/>
          </w:rPr>
          <w:t>IoT</w:t>
        </w:r>
      </w:ins>
      <w:r w:rsidR="00D15B45">
        <w:rPr>
          <w:rFonts w:asciiTheme="minorEastAsia" w:hAnsiTheme="minorEastAsia" w:hint="eastAsia"/>
          <w:color w:val="000000" w:themeColor="text1"/>
          <w:sz w:val="24"/>
        </w:rPr>
        <w:t>无线</w:t>
      </w:r>
      <w:r w:rsidR="00997EF2">
        <w:rPr>
          <w:rFonts w:asciiTheme="minorEastAsia" w:hAnsiTheme="minorEastAsia" w:hint="eastAsia"/>
          <w:color w:val="000000" w:themeColor="text1"/>
          <w:sz w:val="24"/>
        </w:rPr>
        <w:t>通信模组</w:t>
      </w:r>
      <w:r w:rsidR="00B66AF6">
        <w:rPr>
          <w:rFonts w:asciiTheme="minorEastAsia" w:hAnsiTheme="minorEastAsia" w:hint="eastAsia"/>
          <w:color w:val="000000" w:themeColor="text1"/>
          <w:sz w:val="24"/>
        </w:rPr>
        <w:t>和</w:t>
      </w:r>
      <w:r w:rsidR="00997EF2">
        <w:rPr>
          <w:rFonts w:asciiTheme="minorEastAsia" w:hAnsiTheme="minorEastAsia" w:hint="eastAsia"/>
          <w:color w:val="000000" w:themeColor="text1"/>
          <w:sz w:val="24"/>
        </w:rPr>
        <w:t>OLED显示屏。</w:t>
      </w:r>
      <w:r w:rsidR="00362F3F">
        <w:rPr>
          <w:rFonts w:asciiTheme="minorEastAsia" w:hAnsiTheme="minorEastAsia"/>
          <w:color w:val="000000" w:themeColor="text1"/>
          <w:sz w:val="24"/>
        </w:rPr>
        <w:t>数据采集终端采用模块化的形式设计，模块与模块间使用串行接口通信，</w:t>
      </w:r>
      <w:r w:rsidR="00686F78">
        <w:rPr>
          <w:rFonts w:asciiTheme="minorEastAsia" w:hAnsiTheme="minorEastAsia" w:hint="eastAsia"/>
          <w:color w:val="000000" w:themeColor="text1"/>
          <w:sz w:val="24"/>
        </w:rPr>
        <w:t>各模块间</w:t>
      </w:r>
      <w:r w:rsidR="007D4BE0">
        <w:rPr>
          <w:rFonts w:asciiTheme="minorEastAsia" w:hAnsiTheme="minorEastAsia" w:hint="eastAsia"/>
          <w:color w:val="000000" w:themeColor="text1"/>
          <w:sz w:val="24"/>
        </w:rPr>
        <w:t>的</w:t>
      </w:r>
      <w:r w:rsidR="00DA1790">
        <w:rPr>
          <w:rFonts w:asciiTheme="minorEastAsia" w:hAnsiTheme="minorEastAsia"/>
          <w:color w:val="000000" w:themeColor="text1"/>
          <w:sz w:val="24"/>
        </w:rPr>
        <w:t>组成模式如</w:t>
      </w:r>
      <w:r w:rsidR="00CB72F3">
        <w:rPr>
          <w:rFonts w:asciiTheme="minorEastAsia" w:hAnsiTheme="minorEastAsia" w:hint="eastAsia"/>
          <w:color w:val="000000" w:themeColor="text1"/>
          <w:sz w:val="24"/>
        </w:rPr>
        <w:t>图1</w:t>
      </w:r>
      <w:r w:rsidR="00DA1790">
        <w:rPr>
          <w:rFonts w:asciiTheme="minorEastAsia" w:hAnsiTheme="minorEastAsia"/>
          <w:color w:val="000000" w:themeColor="text1"/>
          <w:sz w:val="24"/>
        </w:rPr>
        <w:t>所示</w:t>
      </w:r>
      <w:ins w:id="527" w:author="Garcia" w:date="2021-05-14T11:19:00Z">
        <w:del w:id="528" w:author="Archimboldi Garcia" w:date="2021-05-24T16:28:00Z">
          <w:r w:rsidR="004D253C" w:rsidDel="005D301B">
            <w:rPr>
              <w:rFonts w:asciiTheme="minorEastAsia" w:hAnsiTheme="minorEastAsia" w:hint="eastAsia"/>
              <w:color w:val="000000" w:themeColor="text1"/>
              <w:sz w:val="24"/>
            </w:rPr>
            <w:delText>，完整的工程机视图如图2所示</w:delText>
          </w:r>
        </w:del>
        <w:r w:rsidR="004D253C">
          <w:rPr>
            <w:rFonts w:asciiTheme="minorEastAsia" w:hAnsiTheme="minorEastAsia" w:hint="eastAsia"/>
            <w:color w:val="000000" w:themeColor="text1"/>
            <w:sz w:val="24"/>
          </w:rPr>
          <w:t>。</w:t>
        </w:r>
      </w:ins>
      <w:del w:id="529" w:author="Garcia" w:date="2021-05-14T11:19:00Z">
        <w:r w:rsidR="00DA1790" w:rsidDel="004D253C">
          <w:rPr>
            <w:rFonts w:asciiTheme="minorEastAsia" w:hAnsiTheme="minorEastAsia"/>
            <w:color w:val="000000" w:themeColor="text1"/>
            <w:sz w:val="24"/>
          </w:rPr>
          <w:delText>：</w:delText>
        </w:r>
      </w:del>
    </w:p>
    <w:p w14:paraId="39BEC8F9" w14:textId="77777777" w:rsidR="006F3085" w:rsidRDefault="006F3085" w:rsidP="00997EF2">
      <w:pPr>
        <w:spacing w:line="360" w:lineRule="auto"/>
        <w:ind w:firstLineChars="200" w:firstLine="480"/>
        <w:rPr>
          <w:rFonts w:asciiTheme="minorEastAsia" w:hAnsiTheme="minorEastAsia"/>
          <w:color w:val="000000" w:themeColor="text1"/>
          <w:sz w:val="24"/>
        </w:rPr>
      </w:pPr>
    </w:p>
    <w:p w14:paraId="5E4D426F" w14:textId="484B8ACE" w:rsidR="00AE065C" w:rsidRDefault="000E500E" w:rsidP="00D14477">
      <w:pPr>
        <w:spacing w:line="360" w:lineRule="auto"/>
        <w:jc w:val="center"/>
        <w:rPr>
          <w:rFonts w:asciiTheme="minorEastAsia" w:hAnsiTheme="minorEastAsia"/>
          <w:sz w:val="24"/>
        </w:rPr>
      </w:pPr>
      <w:r>
        <w:rPr>
          <w:noProof/>
        </w:rPr>
        <w:drawing>
          <wp:inline distT="0" distB="0" distL="0" distR="0" wp14:anchorId="1518CADE" wp14:editId="2D0D75E3">
            <wp:extent cx="4506651" cy="2583117"/>
            <wp:effectExtent l="19050" t="19050" r="27305" b="273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9264" cy="2601810"/>
                    </a:xfrm>
                    <a:prstGeom prst="rect">
                      <a:avLst/>
                    </a:prstGeom>
                    <a:ln>
                      <a:solidFill>
                        <a:schemeClr val="tx1"/>
                      </a:solidFill>
                    </a:ln>
                  </pic:spPr>
                </pic:pic>
              </a:graphicData>
            </a:graphic>
          </wp:inline>
        </w:drawing>
      </w:r>
    </w:p>
    <w:p w14:paraId="1C12B51C" w14:textId="0F676C02" w:rsidR="007F4CE4" w:rsidRPr="006D7FE4" w:rsidRDefault="006D7FE4" w:rsidP="006D7FE4">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图1</w:t>
      </w:r>
      <w:r w:rsidRPr="006D7FE4">
        <w:rPr>
          <w:rFonts w:ascii="黑体" w:eastAsia="黑体" w:hAnsi="黑体"/>
          <w:b/>
          <w:bCs/>
          <w:szCs w:val="21"/>
        </w:rPr>
        <w:t xml:space="preserve"> </w:t>
      </w:r>
      <w:r>
        <w:rPr>
          <w:rFonts w:ascii="黑体" w:eastAsia="黑体" w:hAnsi="黑体"/>
          <w:b/>
          <w:bCs/>
          <w:szCs w:val="21"/>
        </w:rPr>
        <w:t xml:space="preserve"> </w:t>
      </w:r>
      <w:r w:rsidRPr="006D7FE4">
        <w:rPr>
          <w:rFonts w:ascii="黑体" w:eastAsia="黑体" w:hAnsi="黑体" w:hint="eastAsia"/>
          <w:b/>
          <w:bCs/>
          <w:szCs w:val="21"/>
        </w:rPr>
        <w:t>数据采集终端模块组成图</w:t>
      </w:r>
    </w:p>
    <w:p w14:paraId="691EA63E" w14:textId="7F3656FF" w:rsidR="006D7FE4" w:rsidDel="00365F2C" w:rsidRDefault="007A4155" w:rsidP="002433F1">
      <w:pPr>
        <w:spacing w:line="360" w:lineRule="auto"/>
        <w:ind w:firstLineChars="200" w:firstLine="480"/>
        <w:rPr>
          <w:del w:id="530" w:author="Archimboldi Garcia" w:date="2021-05-25T20:21:00Z"/>
          <w:rFonts w:asciiTheme="minorEastAsia" w:hAnsiTheme="minorEastAsia"/>
          <w:sz w:val="24"/>
        </w:rPr>
      </w:pPr>
      <w:ins w:id="531" w:author="Garcia" w:date="2021-05-14T11:12:00Z">
        <w:del w:id="532" w:author="Archimboldi Garcia" w:date="2021-05-24T16:27:00Z">
          <w:r w:rsidRPr="004C51A1" w:rsidDel="005D301B">
            <w:rPr>
              <w:rFonts w:asciiTheme="minorEastAsia" w:hAnsiTheme="minorEastAsia"/>
              <w:noProof/>
              <w:sz w:val="24"/>
            </w:rPr>
            <mc:AlternateContent>
              <mc:Choice Requires="wps">
                <w:drawing>
                  <wp:anchor distT="45720" distB="45720" distL="114300" distR="114300" simplePos="0" relativeHeight="251661312" behindDoc="0" locked="0" layoutInCell="1" allowOverlap="1" wp14:anchorId="13EF1B26" wp14:editId="5ED680D6">
                    <wp:simplePos x="0" y="0"/>
                    <wp:positionH relativeFrom="column">
                      <wp:posOffset>3022600</wp:posOffset>
                    </wp:positionH>
                    <wp:positionV relativeFrom="paragraph">
                      <wp:posOffset>562610</wp:posOffset>
                    </wp:positionV>
                    <wp:extent cx="1079500"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404620"/>
                            </a:xfrm>
                            <a:prstGeom prst="rect">
                              <a:avLst/>
                            </a:prstGeom>
                            <a:noFill/>
                            <a:ln w="9525">
                              <a:noFill/>
                              <a:miter lim="800000"/>
                              <a:headEnd/>
                              <a:tailEnd/>
                            </a:ln>
                          </wps:spPr>
                          <wps:txbx>
                            <w:txbxContent>
                              <w:p w14:paraId="13957911" w14:textId="36880DBE" w:rsidR="004C51A1" w:rsidRPr="00AF4A68" w:rsidRDefault="004C51A1">
                                <w:pPr>
                                  <w:rPr>
                                    <w:b/>
                                    <w:bCs/>
                                    <w:color w:val="FFFFFF" w:themeColor="background1"/>
                                    <w:sz w:val="32"/>
                                    <w:szCs w:val="36"/>
                                    <w:rPrChange w:id="533" w:author="Garcia" w:date="2021-05-14T11:14:00Z">
                                      <w:rPr/>
                                    </w:rPrChange>
                                  </w:rPr>
                                </w:pPr>
                                <w:ins w:id="534" w:author="Garcia" w:date="2021-05-14T11:12:00Z">
                                  <w:r w:rsidRPr="00AF4A68">
                                    <w:rPr>
                                      <w:b/>
                                      <w:bCs/>
                                      <w:color w:val="FFFFFF" w:themeColor="background1"/>
                                      <w:sz w:val="32"/>
                                      <w:szCs w:val="36"/>
                                      <w:rPrChange w:id="535" w:author="Garcia" w:date="2021-05-14T11:14:00Z">
                                        <w:rPr/>
                                      </w:rPrChange>
                                    </w:rPr>
                                    <w:t>OLED</w:t>
                                  </w:r>
                                </w:ins>
                                <w:ins w:id="536" w:author="Garcia" w:date="2021-05-14T11:13:00Z">
                                  <w:r w:rsidRPr="00AF4A68">
                                    <w:rPr>
                                      <w:rFonts w:hint="eastAsia"/>
                                      <w:b/>
                                      <w:bCs/>
                                      <w:color w:val="FFFFFF" w:themeColor="background1"/>
                                      <w:sz w:val="32"/>
                                      <w:szCs w:val="36"/>
                                      <w:rPrChange w:id="537" w:author="Garcia" w:date="2021-05-14T11:14: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EF1B26" id="_x0000_t202" coordsize="21600,21600" o:spt="202" path="m,l,21600r21600,l21600,xe">
                    <v:stroke joinstyle="miter"/>
                    <v:path gradientshapeok="t" o:connecttype="rect"/>
                  </v:shapetype>
                  <v:shape id="文本框 2" o:spid="_x0000_s1026" type="#_x0000_t202" style="position:absolute;left:0;text-align:left;margin-left:238pt;margin-top:44.3pt;width: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" filled="f" stroked="f">
                    <v:textbox style="mso-fit-shape-to-text:t">
                      <w:txbxContent>
                        <w:p w14:paraId="13957911" w14:textId="36880DBE" w:rsidR="004C51A1" w:rsidRPr="00AF4A68" w:rsidRDefault="004C51A1">
                          <w:pPr>
                            <w:rPr>
                              <w:b/>
                              <w:bCs/>
                              <w:color w:val="FFFFFF" w:themeColor="background1"/>
                              <w:sz w:val="32"/>
                              <w:szCs w:val="36"/>
                              <w:rPrChange w:id="538" w:author="Garcia" w:date="2021-05-14T11:14:00Z">
                                <w:rPr/>
                              </w:rPrChange>
                            </w:rPr>
                          </w:pPr>
                          <w:ins w:id="539" w:author="Garcia" w:date="2021-05-14T11:12:00Z">
                            <w:r w:rsidRPr="00AF4A68">
                              <w:rPr>
                                <w:b/>
                                <w:bCs/>
                                <w:color w:val="FFFFFF" w:themeColor="background1"/>
                                <w:sz w:val="32"/>
                                <w:szCs w:val="36"/>
                                <w:rPrChange w:id="540" w:author="Garcia" w:date="2021-05-14T11:14:00Z">
                                  <w:rPr/>
                                </w:rPrChange>
                              </w:rPr>
                              <w:t>OLED</w:t>
                            </w:r>
                          </w:ins>
                          <w:ins w:id="541" w:author="Garcia" w:date="2021-05-14T11:13:00Z">
                            <w:r w:rsidRPr="00AF4A68">
                              <w:rPr>
                                <w:rFonts w:hint="eastAsia"/>
                                <w:b/>
                                <w:bCs/>
                                <w:color w:val="FFFFFF" w:themeColor="background1"/>
                                <w:sz w:val="32"/>
                                <w:szCs w:val="36"/>
                                <w:rPrChange w:id="542" w:author="Garcia" w:date="2021-05-14T11:14:00Z">
                                  <w:rPr>
                                    <w:rFonts w:hint="eastAsia"/>
                                    <w:b/>
                                    <w:bCs/>
                                    <w:color w:val="FF0000"/>
                                    <w:sz w:val="36"/>
                                    <w:szCs w:val="40"/>
                                  </w:rPr>
                                </w:rPrChange>
                              </w:rPr>
                              <w:t>模块</w:t>
                            </w:r>
                          </w:ins>
                        </w:p>
                      </w:txbxContent>
                    </v:textbox>
                  </v:shape>
                </w:pict>
              </mc:Fallback>
            </mc:AlternateContent>
          </w:r>
        </w:del>
      </w:ins>
    </w:p>
    <w:p w14:paraId="62B48014" w14:textId="77777777" w:rsidR="00365F2C" w:rsidRDefault="00365F2C" w:rsidP="00C37C26">
      <w:pPr>
        <w:spacing w:line="360" w:lineRule="auto"/>
        <w:ind w:firstLineChars="200" w:firstLine="480"/>
        <w:jc w:val="center"/>
        <w:rPr>
          <w:ins w:id="543" w:author="Archimboldi Garcia" w:date="2021-05-25T20:21:00Z"/>
          <w:rFonts w:asciiTheme="minorEastAsia" w:hAnsiTheme="minorEastAsia"/>
          <w:sz w:val="24"/>
        </w:rPr>
      </w:pPr>
    </w:p>
    <w:p w14:paraId="483F5B95" w14:textId="508F7949" w:rsidR="00C37C26" w:rsidDel="006805C2" w:rsidRDefault="005D301B">
      <w:pPr>
        <w:spacing w:line="360" w:lineRule="auto"/>
        <w:jc w:val="center"/>
        <w:rPr>
          <w:ins w:id="544" w:author="Garcia" w:date="2021-05-14T11:19:00Z"/>
          <w:del w:id="545" w:author="Archimboldi Garcia" w:date="2021-05-25T20:20:00Z"/>
          <w:rFonts w:asciiTheme="minorEastAsia" w:hAnsiTheme="minorEastAsia"/>
          <w:sz w:val="24"/>
        </w:rPr>
        <w:pPrChange w:id="546" w:author="Garcia" w:date="2021-05-14T11:19:00Z">
          <w:pPr>
            <w:spacing w:line="360" w:lineRule="auto"/>
            <w:ind w:firstLineChars="200" w:firstLine="480"/>
            <w:jc w:val="center"/>
          </w:pPr>
        </w:pPrChange>
      </w:pPr>
      <w:ins w:id="547" w:author="Garcia" w:date="2021-05-14T11:13:00Z">
        <w:del w:id="548" w:author="Archimboldi Garcia" w:date="2021-05-24T16:27:00Z">
          <w:r w:rsidRPr="004C51A1" w:rsidDel="005D301B">
            <w:rPr>
              <w:rFonts w:asciiTheme="minorEastAsia" w:hAnsiTheme="minorEastAsia"/>
              <w:noProof/>
              <w:sz w:val="24"/>
            </w:rPr>
            <mc:AlternateContent>
              <mc:Choice Requires="wps">
                <w:drawing>
                  <wp:anchor distT="45720" distB="45720" distL="114300" distR="114300" simplePos="0" relativeHeight="251663360" behindDoc="0" locked="0" layoutInCell="1" allowOverlap="1" wp14:anchorId="04E1A5D0" wp14:editId="22D343B4">
                    <wp:simplePos x="0" y="0"/>
                    <wp:positionH relativeFrom="column">
                      <wp:posOffset>4004209</wp:posOffset>
                    </wp:positionH>
                    <wp:positionV relativeFrom="paragraph">
                      <wp:posOffset>1152544</wp:posOffset>
                    </wp:positionV>
                    <wp:extent cx="1238250" cy="1404620"/>
                    <wp:effectExtent l="0" t="0" r="0" b="0"/>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404620"/>
                            </a:xfrm>
                            <a:prstGeom prst="rect">
                              <a:avLst/>
                            </a:prstGeom>
                            <a:solidFill>
                              <a:srgbClr val="FFFFFF">
                                <a:alpha val="67059"/>
                              </a:srgbClr>
                            </a:solidFill>
                            <a:ln w="9525">
                              <a:noFill/>
                              <a:miter lim="800000"/>
                              <a:headEnd/>
                              <a:tailEnd/>
                            </a:ln>
                          </wps:spPr>
                          <wps:txbx>
                            <w:txbxContent>
                              <w:p w14:paraId="2D7255E7" w14:textId="292D82BA" w:rsidR="004C51A1" w:rsidRPr="007A4155" w:rsidRDefault="004C51A1" w:rsidP="004C51A1">
                                <w:pPr>
                                  <w:rPr>
                                    <w:b/>
                                    <w:bCs/>
                                    <w:sz w:val="40"/>
                                    <w:szCs w:val="44"/>
                                    <w:rPrChange w:id="549" w:author="Garcia" w:date="2021-05-14T11:16:00Z">
                                      <w:rPr/>
                                    </w:rPrChange>
                                  </w:rPr>
                                </w:pPr>
                                <w:ins w:id="550" w:author="Garcia" w:date="2021-05-14T11:13:00Z">
                                  <w:r w:rsidRPr="007A4155">
                                    <w:rPr>
                                      <w:b/>
                                      <w:bCs/>
                                      <w:sz w:val="40"/>
                                      <w:szCs w:val="44"/>
                                      <w:rPrChange w:id="551" w:author="Garcia" w:date="2021-05-14T11:16:00Z">
                                        <w:rPr>
                                          <w:b/>
                                          <w:bCs/>
                                          <w:color w:val="FF0000"/>
                                          <w:sz w:val="36"/>
                                          <w:szCs w:val="40"/>
                                        </w:rPr>
                                      </w:rPrChange>
                                    </w:rPr>
                                    <w:t>ADC</w:t>
                                  </w:r>
                                  <w:r w:rsidRPr="007A4155">
                                    <w:rPr>
                                      <w:rFonts w:hint="eastAsia"/>
                                      <w:b/>
                                      <w:bCs/>
                                      <w:sz w:val="40"/>
                                      <w:szCs w:val="44"/>
                                      <w:rPrChange w:id="552" w:author="Garcia" w:date="2021-05-14T11:16: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E1A5D0" id="_x0000_s1027" type="#_x0000_t202" style="position:absolute;left:0;text-align:left;margin-left:315.3pt;margin-top:90.75pt;width:9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" stroked="f">
                    <v:fill opacity="43947f"/>
                    <v:textbox style="mso-fit-shape-to-text:t">
                      <w:txbxContent>
                        <w:p w14:paraId="2D7255E7" w14:textId="292D82BA" w:rsidR="004C51A1" w:rsidRPr="007A4155" w:rsidRDefault="004C51A1" w:rsidP="004C51A1">
                          <w:pPr>
                            <w:rPr>
                              <w:b/>
                              <w:bCs/>
                              <w:sz w:val="40"/>
                              <w:szCs w:val="44"/>
                              <w:rPrChange w:id="553" w:author="Garcia" w:date="2021-05-14T11:16:00Z">
                                <w:rPr/>
                              </w:rPrChange>
                            </w:rPr>
                          </w:pPr>
                          <w:ins w:id="554" w:author="Garcia" w:date="2021-05-14T11:13:00Z">
                            <w:r w:rsidRPr="007A4155">
                              <w:rPr>
                                <w:b/>
                                <w:bCs/>
                                <w:sz w:val="40"/>
                                <w:szCs w:val="44"/>
                                <w:rPrChange w:id="555" w:author="Garcia" w:date="2021-05-14T11:16:00Z">
                                  <w:rPr>
                                    <w:b/>
                                    <w:bCs/>
                                    <w:color w:val="FF0000"/>
                                    <w:sz w:val="36"/>
                                    <w:szCs w:val="40"/>
                                  </w:rPr>
                                </w:rPrChange>
                              </w:rPr>
                              <w:t>ADC</w:t>
                            </w:r>
                            <w:r w:rsidRPr="007A4155">
                              <w:rPr>
                                <w:rFonts w:hint="eastAsia"/>
                                <w:b/>
                                <w:bCs/>
                                <w:sz w:val="40"/>
                                <w:szCs w:val="44"/>
                                <w:rPrChange w:id="556" w:author="Garcia" w:date="2021-05-14T11:16:00Z">
                                  <w:rPr>
                                    <w:rFonts w:hint="eastAsia"/>
                                    <w:b/>
                                    <w:bCs/>
                                    <w:color w:val="FF0000"/>
                                    <w:sz w:val="36"/>
                                    <w:szCs w:val="40"/>
                                  </w:rPr>
                                </w:rPrChange>
                              </w:rPr>
                              <w:t>模块</w:t>
                            </w:r>
                          </w:ins>
                        </w:p>
                      </w:txbxContent>
                    </v:textbox>
                  </v:shape>
                </w:pict>
              </mc:Fallback>
            </mc:AlternateContent>
          </w:r>
        </w:del>
        <w:del w:id="557" w:author="Archimboldi Garcia" w:date="2021-05-24T16:26:00Z">
          <w:r w:rsidRPr="004C51A1" w:rsidDel="005D301B">
            <w:rPr>
              <w:rFonts w:asciiTheme="minorEastAsia" w:hAnsiTheme="minorEastAsia"/>
              <w:noProof/>
              <w:sz w:val="24"/>
            </w:rPr>
            <mc:AlternateContent>
              <mc:Choice Requires="wps">
                <w:drawing>
                  <wp:anchor distT="45720" distB="45720" distL="114300" distR="114300" simplePos="0" relativeHeight="251665408" behindDoc="0" locked="0" layoutInCell="1" allowOverlap="1" wp14:anchorId="3F2BA267" wp14:editId="1960CE72">
                    <wp:simplePos x="0" y="0"/>
                    <wp:positionH relativeFrom="column">
                      <wp:posOffset>4554773</wp:posOffset>
                    </wp:positionH>
                    <wp:positionV relativeFrom="paragraph">
                      <wp:posOffset>1620872</wp:posOffset>
                    </wp:positionV>
                    <wp:extent cx="1454150" cy="1404620"/>
                    <wp:effectExtent l="0" t="0" r="0" b="0"/>
                    <wp:wrapNone/>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404620"/>
                            </a:xfrm>
                            <a:prstGeom prst="rect">
                              <a:avLst/>
                            </a:prstGeom>
                            <a:solidFill>
                              <a:srgbClr val="FFFFFF">
                                <a:alpha val="47059"/>
                              </a:srgbClr>
                            </a:solidFill>
                            <a:ln w="9525">
                              <a:noFill/>
                              <a:miter lim="800000"/>
                              <a:headEnd/>
                              <a:tailEnd/>
                            </a:ln>
                          </wps:spPr>
                          <wps:txbx>
                            <w:txbxContent>
                              <w:p w14:paraId="46D1B9DA" w14:textId="7B33B8FC" w:rsidR="004C51A1" w:rsidRPr="00AF4A68" w:rsidRDefault="004C51A1" w:rsidP="004C51A1">
                                <w:pPr>
                                  <w:rPr>
                                    <w:b/>
                                    <w:bCs/>
                                    <w:color w:val="000000" w:themeColor="text1"/>
                                    <w:sz w:val="32"/>
                                    <w:szCs w:val="36"/>
                                    <w:rPrChange w:id="558" w:author="Garcia" w:date="2021-05-14T11:14:00Z">
                                      <w:rPr/>
                                    </w:rPrChange>
                                  </w:rPr>
                                </w:pPr>
                                <w:ins w:id="559" w:author="Garcia" w:date="2021-05-14T11:14:00Z">
                                  <w:r w:rsidRPr="00AF4A68">
                                    <w:rPr>
                                      <w:rFonts w:hint="eastAsia"/>
                                      <w:b/>
                                      <w:bCs/>
                                      <w:color w:val="000000" w:themeColor="text1"/>
                                      <w:sz w:val="32"/>
                                      <w:szCs w:val="36"/>
                                      <w:rPrChange w:id="560" w:author="Garcia" w:date="2021-05-14T11:14:00Z">
                                        <w:rPr>
                                          <w:rFonts w:hint="eastAsia"/>
                                          <w:b/>
                                          <w:bCs/>
                                          <w:color w:val="FF0000"/>
                                          <w:sz w:val="36"/>
                                          <w:szCs w:val="40"/>
                                        </w:rPr>
                                      </w:rPrChange>
                                    </w:rPr>
                                    <w:t>无线通信</w:t>
                                  </w:r>
                                </w:ins>
                                <w:ins w:id="561" w:author="Garcia" w:date="2021-05-14T11:13:00Z">
                                  <w:r w:rsidRPr="00AF4A68">
                                    <w:rPr>
                                      <w:rFonts w:hint="eastAsia"/>
                                      <w:b/>
                                      <w:bCs/>
                                      <w:color w:val="000000" w:themeColor="text1"/>
                                      <w:sz w:val="32"/>
                                      <w:szCs w:val="36"/>
                                      <w:rPrChange w:id="562" w:author="Garcia" w:date="2021-05-14T11:14:00Z">
                                        <w:rPr>
                                          <w:rFonts w:hint="eastAsia"/>
                                          <w:b/>
                                          <w:bCs/>
                                          <w:color w:val="FF0000"/>
                                          <w:sz w:val="36"/>
                                          <w:szCs w:val="40"/>
                                        </w:rPr>
                                      </w:rPrChange>
                                    </w:rPr>
                                    <w:t>模块</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2BA267" id="_x0000_s1028" type="#_x0000_t202" style="position:absolute;left:0;text-align:left;margin-left:358.65pt;margin-top:127.65pt;width:114.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" stroked="f">
                    <v:fill opacity="30840f"/>
                    <v:textbox style="mso-fit-shape-to-text:t">
                      <w:txbxContent>
                        <w:p w14:paraId="46D1B9DA" w14:textId="7B33B8FC" w:rsidR="004C51A1" w:rsidRPr="00AF4A68" w:rsidRDefault="004C51A1" w:rsidP="004C51A1">
                          <w:pPr>
                            <w:rPr>
                              <w:b/>
                              <w:bCs/>
                              <w:color w:val="000000" w:themeColor="text1"/>
                              <w:sz w:val="32"/>
                              <w:szCs w:val="36"/>
                              <w:rPrChange w:id="563" w:author="Garcia" w:date="2021-05-14T11:14:00Z">
                                <w:rPr/>
                              </w:rPrChange>
                            </w:rPr>
                          </w:pPr>
                          <w:ins w:id="564" w:author="Garcia" w:date="2021-05-14T11:14:00Z">
                            <w:r w:rsidRPr="00AF4A68">
                              <w:rPr>
                                <w:rFonts w:hint="eastAsia"/>
                                <w:b/>
                                <w:bCs/>
                                <w:color w:val="000000" w:themeColor="text1"/>
                                <w:sz w:val="32"/>
                                <w:szCs w:val="36"/>
                                <w:rPrChange w:id="565" w:author="Garcia" w:date="2021-05-14T11:14:00Z">
                                  <w:rPr>
                                    <w:rFonts w:hint="eastAsia"/>
                                    <w:b/>
                                    <w:bCs/>
                                    <w:color w:val="FF0000"/>
                                    <w:sz w:val="36"/>
                                    <w:szCs w:val="40"/>
                                  </w:rPr>
                                </w:rPrChange>
                              </w:rPr>
                              <w:t>无线通信</w:t>
                            </w:r>
                          </w:ins>
                          <w:ins w:id="566" w:author="Garcia" w:date="2021-05-14T11:13:00Z">
                            <w:r w:rsidRPr="00AF4A68">
                              <w:rPr>
                                <w:rFonts w:hint="eastAsia"/>
                                <w:b/>
                                <w:bCs/>
                                <w:color w:val="000000" w:themeColor="text1"/>
                                <w:sz w:val="32"/>
                                <w:szCs w:val="36"/>
                                <w:rPrChange w:id="567" w:author="Garcia" w:date="2021-05-14T11:14:00Z">
                                  <w:rPr>
                                    <w:rFonts w:hint="eastAsia"/>
                                    <w:b/>
                                    <w:bCs/>
                                    <w:color w:val="FF0000"/>
                                    <w:sz w:val="36"/>
                                    <w:szCs w:val="40"/>
                                  </w:rPr>
                                </w:rPrChange>
                              </w:rPr>
                              <w:t>模块</w:t>
                            </w:r>
                          </w:ins>
                        </w:p>
                      </w:txbxContent>
                    </v:textbox>
                  </v:shape>
                </w:pict>
              </mc:Fallback>
            </mc:AlternateContent>
          </w:r>
        </w:del>
      </w:ins>
      <w:ins w:id="568" w:author="Garcia" w:date="2021-05-14T11:18:00Z">
        <w:del w:id="569" w:author="Archimboldi Garcia" w:date="2021-05-24T16:27:00Z">
          <w:r w:rsidR="00B97262" w:rsidDel="005D301B">
            <w:rPr>
              <w:noProof/>
            </w:rPr>
            <w:drawing>
              <wp:inline distT="0" distB="0" distL="0" distR="0" wp14:anchorId="1C2B17DC" wp14:editId="2B2CD8FC">
                <wp:extent cx="4629150" cy="3730910"/>
                <wp:effectExtent l="19050" t="19050" r="19050" b="222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8819" cy="3770941"/>
                        </a:xfrm>
                        <a:prstGeom prst="rect">
                          <a:avLst/>
                        </a:prstGeom>
                        <a:ln>
                          <a:solidFill>
                            <a:schemeClr val="tx1"/>
                          </a:solidFill>
                        </a:ln>
                      </pic:spPr>
                    </pic:pic>
                  </a:graphicData>
                </a:graphic>
              </wp:inline>
            </w:drawing>
          </w:r>
        </w:del>
      </w:ins>
    </w:p>
    <w:p w14:paraId="13651672" w14:textId="73BB8DB1" w:rsidR="00340720" w:rsidDel="006805C2" w:rsidRDefault="00340720">
      <w:pPr>
        <w:spacing w:line="360" w:lineRule="auto"/>
        <w:rPr>
          <w:ins w:id="570" w:author="Garcia" w:date="2021-05-14T11:12:00Z"/>
          <w:del w:id="571" w:author="Archimboldi Garcia" w:date="2021-05-25T20:20:00Z"/>
          <w:rFonts w:asciiTheme="minorEastAsia" w:hAnsiTheme="minorEastAsia"/>
          <w:sz w:val="24"/>
        </w:rPr>
        <w:pPrChange w:id="572" w:author="Archimboldi Garcia" w:date="2021-05-25T20:20:00Z">
          <w:pPr>
            <w:spacing w:line="360" w:lineRule="auto"/>
            <w:ind w:firstLineChars="200" w:firstLine="422"/>
            <w:jc w:val="center"/>
          </w:pPr>
        </w:pPrChange>
      </w:pPr>
      <w:ins w:id="573" w:author="Garcia" w:date="2021-05-14T11:19:00Z">
        <w:del w:id="574" w:author="Archimboldi Garcia" w:date="2021-05-25T20:20:00Z">
          <w:r w:rsidRPr="006D7FE4" w:rsidDel="006805C2">
            <w:rPr>
              <w:rFonts w:ascii="黑体" w:eastAsia="黑体" w:hAnsi="黑体" w:hint="eastAsia"/>
              <w:b/>
              <w:bCs/>
              <w:szCs w:val="21"/>
            </w:rPr>
            <w:delText>图</w:delText>
          </w:r>
          <w:r w:rsidDel="006805C2">
            <w:rPr>
              <w:rFonts w:ascii="黑体" w:eastAsia="黑体" w:hAnsi="黑体"/>
              <w:b/>
              <w:bCs/>
              <w:szCs w:val="21"/>
            </w:rPr>
            <w:delText>2</w:delText>
          </w:r>
          <w:r w:rsidRPr="006D7FE4" w:rsidDel="006805C2">
            <w:rPr>
              <w:rFonts w:ascii="黑体" w:eastAsia="黑体" w:hAnsi="黑体"/>
              <w:b/>
              <w:bCs/>
              <w:szCs w:val="21"/>
            </w:rPr>
            <w:delText xml:space="preserve"> </w:delText>
          </w:r>
          <w:r w:rsidDel="006805C2">
            <w:rPr>
              <w:rFonts w:ascii="黑体" w:eastAsia="黑体" w:hAnsi="黑体"/>
              <w:b/>
              <w:bCs/>
              <w:szCs w:val="21"/>
            </w:rPr>
            <w:delText xml:space="preserve"> </w:delText>
          </w:r>
          <w:r w:rsidRPr="006D7FE4" w:rsidDel="006805C2">
            <w:rPr>
              <w:rFonts w:ascii="黑体" w:eastAsia="黑体" w:hAnsi="黑体" w:hint="eastAsia"/>
              <w:b/>
              <w:bCs/>
              <w:szCs w:val="21"/>
            </w:rPr>
            <w:delText>数据采集终端</w:delText>
          </w:r>
          <w:r w:rsidDel="006805C2">
            <w:rPr>
              <w:rFonts w:ascii="黑体" w:eastAsia="黑体" w:hAnsi="黑体" w:hint="eastAsia"/>
              <w:b/>
              <w:bCs/>
              <w:szCs w:val="21"/>
            </w:rPr>
            <w:delText>工程机示意图</w:delText>
          </w:r>
        </w:del>
      </w:ins>
    </w:p>
    <w:p w14:paraId="16A2D01A" w14:textId="0C38EF05" w:rsidR="00C37C26" w:rsidDel="00365F2C" w:rsidRDefault="00C37C26">
      <w:pPr>
        <w:spacing w:line="360" w:lineRule="auto"/>
        <w:jc w:val="center"/>
        <w:rPr>
          <w:del w:id="575" w:author="Archimboldi Garcia" w:date="2021-05-25T20:21:00Z"/>
          <w:rFonts w:asciiTheme="minorEastAsia" w:hAnsiTheme="minorEastAsia"/>
          <w:sz w:val="24"/>
        </w:rPr>
        <w:pPrChange w:id="576" w:author="Archimboldi Garcia" w:date="2021-05-25T20:20:00Z">
          <w:pPr>
            <w:spacing w:line="360" w:lineRule="auto"/>
            <w:ind w:firstLineChars="200" w:firstLine="480"/>
          </w:pPr>
        </w:pPrChange>
      </w:pPr>
    </w:p>
    <w:p w14:paraId="571985AA" w14:textId="05B8902F" w:rsidR="007F4CE4" w:rsidRDefault="002433F1" w:rsidP="002433F1">
      <w:pPr>
        <w:spacing w:line="360" w:lineRule="auto"/>
        <w:ind w:firstLineChars="200" w:firstLine="480"/>
        <w:rPr>
          <w:rFonts w:asciiTheme="minorEastAsia" w:hAnsiTheme="minorEastAsia"/>
          <w:sz w:val="24"/>
        </w:rPr>
      </w:pPr>
      <w:r>
        <w:rPr>
          <w:rFonts w:asciiTheme="minorEastAsia" w:hAnsiTheme="minorEastAsia" w:hint="eastAsia"/>
          <w:sz w:val="24"/>
        </w:rPr>
        <w:t>其中，</w:t>
      </w:r>
      <w:r w:rsidR="00327D16">
        <w:rPr>
          <w:rFonts w:asciiTheme="minorEastAsia" w:hAnsiTheme="minorEastAsia" w:hint="eastAsia"/>
          <w:sz w:val="24"/>
        </w:rPr>
        <w:t>模数转换（</w:t>
      </w:r>
      <w:r>
        <w:rPr>
          <w:rFonts w:asciiTheme="minorEastAsia" w:hAnsiTheme="minorEastAsia" w:hint="eastAsia"/>
          <w:sz w:val="24"/>
        </w:rPr>
        <w:t>ADC</w:t>
      </w:r>
      <w:r w:rsidR="00327D16">
        <w:rPr>
          <w:rFonts w:asciiTheme="minorEastAsia" w:hAnsiTheme="minorEastAsia" w:hint="eastAsia"/>
          <w:sz w:val="24"/>
        </w:rPr>
        <w:t>）</w:t>
      </w:r>
      <w:r w:rsidR="006D7FE4">
        <w:rPr>
          <w:rFonts w:asciiTheme="minorEastAsia" w:hAnsiTheme="minorEastAsia" w:hint="eastAsia"/>
          <w:sz w:val="24"/>
        </w:rPr>
        <w:t>芯片</w:t>
      </w:r>
      <w:r>
        <w:rPr>
          <w:rFonts w:asciiTheme="minorEastAsia" w:hAnsiTheme="minorEastAsia" w:hint="eastAsia"/>
          <w:sz w:val="24"/>
        </w:rPr>
        <w:t>将接收到的电压和电流模拟信号转换为数字信号，并通过串行数据接口</w:t>
      </w:r>
      <w:r w:rsidR="00485CA6">
        <w:rPr>
          <w:rFonts w:asciiTheme="minorEastAsia" w:hAnsiTheme="minorEastAsia" w:hint="eastAsia"/>
          <w:sz w:val="24"/>
        </w:rPr>
        <w:t>使用SPI协议</w:t>
      </w:r>
      <w:r>
        <w:rPr>
          <w:rFonts w:asciiTheme="minorEastAsia" w:hAnsiTheme="minorEastAsia" w:hint="eastAsia"/>
          <w:sz w:val="24"/>
        </w:rPr>
        <w:t>同MCU进行通信。</w:t>
      </w:r>
      <w:r w:rsidR="00514839">
        <w:rPr>
          <w:rFonts w:asciiTheme="minorEastAsia" w:hAnsiTheme="minorEastAsia" w:hint="eastAsia"/>
          <w:sz w:val="24"/>
        </w:rPr>
        <w:t>AD</w:t>
      </w:r>
      <w:r>
        <w:rPr>
          <w:rFonts w:asciiTheme="minorEastAsia" w:hAnsiTheme="minorEastAsia" w:hint="eastAsia"/>
          <w:sz w:val="24"/>
        </w:rPr>
        <w:t>C芯片的型号为德州仪器ADS</w:t>
      </w:r>
      <w:r>
        <w:rPr>
          <w:rFonts w:asciiTheme="minorEastAsia" w:hAnsiTheme="minorEastAsia"/>
          <w:sz w:val="24"/>
        </w:rPr>
        <w:t>8332</w:t>
      </w:r>
      <w:r>
        <w:rPr>
          <w:rFonts w:asciiTheme="minorEastAsia" w:hAnsiTheme="minorEastAsia" w:hint="eastAsia"/>
          <w:sz w:val="24"/>
        </w:rPr>
        <w:t>，</w:t>
      </w:r>
      <w:r w:rsidR="00327D16">
        <w:rPr>
          <w:rFonts w:asciiTheme="minorEastAsia" w:hAnsiTheme="minorEastAsia" w:hint="eastAsia"/>
          <w:sz w:val="24"/>
        </w:rPr>
        <w:t>这</w:t>
      </w:r>
      <w:r>
        <w:rPr>
          <w:rFonts w:asciiTheme="minorEastAsia" w:hAnsiTheme="minorEastAsia" w:hint="eastAsia"/>
          <w:sz w:val="24"/>
        </w:rPr>
        <w:t>是一款1</w:t>
      </w:r>
      <w:r>
        <w:rPr>
          <w:rFonts w:asciiTheme="minorEastAsia" w:hAnsiTheme="minorEastAsia"/>
          <w:sz w:val="24"/>
        </w:rPr>
        <w:t>6</w:t>
      </w:r>
      <w:r>
        <w:rPr>
          <w:rFonts w:asciiTheme="minorEastAsia" w:hAnsiTheme="minorEastAsia" w:hint="eastAsia"/>
          <w:sz w:val="24"/>
        </w:rPr>
        <w:t>位，8通道的ADC芯片，最高采样率为5</w:t>
      </w:r>
      <w:r>
        <w:rPr>
          <w:rFonts w:asciiTheme="minorEastAsia" w:hAnsiTheme="minorEastAsia"/>
          <w:sz w:val="24"/>
        </w:rPr>
        <w:t>00</w:t>
      </w:r>
      <w:r>
        <w:rPr>
          <w:rFonts w:asciiTheme="minorEastAsia" w:hAnsiTheme="minorEastAsia" w:hint="eastAsia"/>
          <w:sz w:val="24"/>
        </w:rPr>
        <w:t>k/</w:t>
      </w:r>
      <w:r>
        <w:rPr>
          <w:rFonts w:asciiTheme="minorEastAsia" w:hAnsiTheme="minorEastAsia"/>
          <w:sz w:val="24"/>
        </w:rPr>
        <w:t>s</w:t>
      </w:r>
      <w:r w:rsidR="00327D16">
        <w:rPr>
          <w:rFonts w:asciiTheme="minorEastAsia" w:hAnsiTheme="minorEastAsia" w:hint="eastAsia"/>
          <w:sz w:val="24"/>
        </w:rPr>
        <w:t>，满足设计精度要求</w:t>
      </w:r>
      <w:ins w:id="577" w:author="Garcia" w:date="2021-05-14T12:15:00Z">
        <w:r w:rsidR="00C5070C">
          <w:rPr>
            <w:rFonts w:asciiTheme="minorEastAsia" w:hAnsiTheme="minorEastAsia" w:hint="eastAsia"/>
            <w:sz w:val="24"/>
          </w:rPr>
          <w:t>且</w:t>
        </w:r>
      </w:ins>
      <w:del w:id="578" w:author="Garcia" w:date="2021-05-14T12:15:00Z">
        <w:r w:rsidR="00327D16" w:rsidDel="00C5070C">
          <w:rPr>
            <w:rFonts w:asciiTheme="minorEastAsia" w:hAnsiTheme="minorEastAsia" w:hint="eastAsia"/>
            <w:sz w:val="24"/>
          </w:rPr>
          <w:delText>同时</w:delText>
        </w:r>
      </w:del>
      <w:r w:rsidR="00327D16">
        <w:rPr>
          <w:rFonts w:asciiTheme="minorEastAsia" w:hAnsiTheme="minorEastAsia" w:hint="eastAsia"/>
          <w:sz w:val="24"/>
        </w:rPr>
        <w:t>具有</w:t>
      </w:r>
      <w:r w:rsidR="00327D16">
        <w:rPr>
          <w:rFonts w:asciiTheme="minorEastAsia" w:hAnsiTheme="minorEastAsia" w:hint="eastAsia"/>
          <w:sz w:val="24"/>
        </w:rPr>
        <w:lastRenderedPageBreak/>
        <w:t>较低的成本</w:t>
      </w:r>
      <w:r>
        <w:rPr>
          <w:rFonts w:asciiTheme="minorEastAsia" w:hAnsiTheme="minorEastAsia" w:hint="eastAsia"/>
          <w:sz w:val="24"/>
        </w:rPr>
        <w:t>。</w:t>
      </w:r>
      <w:r w:rsidR="005A02DA">
        <w:rPr>
          <w:rFonts w:asciiTheme="minorEastAsia" w:hAnsiTheme="minorEastAsia" w:hint="eastAsia"/>
          <w:sz w:val="24"/>
        </w:rPr>
        <w:t>无线模块使用移远通信BC</w:t>
      </w:r>
      <w:r w:rsidR="005A02DA">
        <w:rPr>
          <w:rFonts w:asciiTheme="minorEastAsia" w:hAnsiTheme="minorEastAsia"/>
          <w:sz w:val="24"/>
        </w:rPr>
        <w:t>3</w:t>
      </w:r>
      <w:r w:rsidR="00327D16">
        <w:rPr>
          <w:rFonts w:asciiTheme="minorEastAsia" w:hAnsiTheme="minorEastAsia"/>
          <w:sz w:val="24"/>
        </w:rPr>
        <w:t>5</w:t>
      </w:r>
      <w:r w:rsidR="00327D16">
        <w:rPr>
          <w:rFonts w:asciiTheme="minorEastAsia" w:hAnsiTheme="minorEastAsia" w:hint="eastAsia"/>
          <w:sz w:val="24"/>
        </w:rPr>
        <w:t>G</w:t>
      </w:r>
      <w:r w:rsidR="005A02DA">
        <w:rPr>
          <w:rFonts w:asciiTheme="minorEastAsia" w:hAnsiTheme="minorEastAsia" w:hint="eastAsia"/>
          <w:sz w:val="24"/>
        </w:rPr>
        <w:t>型模组</w:t>
      </w:r>
      <w:r>
        <w:rPr>
          <w:rFonts w:asciiTheme="minorEastAsia" w:hAnsiTheme="minorEastAsia" w:hint="eastAsia"/>
          <w:sz w:val="24"/>
        </w:rPr>
        <w:t>，这是一款</w:t>
      </w:r>
      <w:r w:rsidR="00327D16">
        <w:rPr>
          <w:rFonts w:asciiTheme="minorEastAsia" w:hAnsiTheme="minorEastAsia" w:hint="eastAsia"/>
          <w:sz w:val="24"/>
        </w:rPr>
        <w:t>面向</w:t>
      </w:r>
      <w:r>
        <w:rPr>
          <w:rFonts w:asciiTheme="minorEastAsia" w:hAnsiTheme="minorEastAsia" w:hint="eastAsia"/>
          <w:sz w:val="24"/>
        </w:rPr>
        <w:t>物联网应用设计的NB</w:t>
      </w:r>
      <w:r>
        <w:rPr>
          <w:rFonts w:asciiTheme="minorEastAsia" w:hAnsiTheme="minorEastAsia"/>
          <w:sz w:val="24"/>
        </w:rPr>
        <w:t>-</w:t>
      </w:r>
      <w:r>
        <w:rPr>
          <w:rFonts w:asciiTheme="minorEastAsia" w:hAnsiTheme="minorEastAsia" w:hint="eastAsia"/>
          <w:sz w:val="24"/>
        </w:rPr>
        <w:t>IoT通信模组，</w:t>
      </w:r>
      <w:r w:rsidR="00317B7F">
        <w:rPr>
          <w:rFonts w:asciiTheme="minorEastAsia" w:hAnsiTheme="minorEastAsia" w:hint="eastAsia"/>
          <w:sz w:val="24"/>
        </w:rPr>
        <w:t>体积小，功能丰富。关于</w:t>
      </w:r>
      <w:r w:rsidR="000812FF">
        <w:rPr>
          <w:rFonts w:asciiTheme="minorEastAsia" w:hAnsiTheme="minorEastAsia" w:hint="eastAsia"/>
          <w:sz w:val="24"/>
        </w:rPr>
        <w:t>具体的设备选型规范和</w:t>
      </w:r>
      <w:r w:rsidR="00317B7F">
        <w:rPr>
          <w:rFonts w:asciiTheme="minorEastAsia" w:hAnsiTheme="minorEastAsia" w:hint="eastAsia"/>
          <w:sz w:val="24"/>
        </w:rPr>
        <w:t>各模块</w:t>
      </w:r>
      <w:r w:rsidR="00B7296B">
        <w:rPr>
          <w:rFonts w:asciiTheme="minorEastAsia" w:hAnsiTheme="minorEastAsia" w:hint="eastAsia"/>
          <w:sz w:val="24"/>
        </w:rPr>
        <w:t>的详细设计方案</w:t>
      </w:r>
      <w:r w:rsidR="00317B7F">
        <w:rPr>
          <w:rFonts w:asciiTheme="minorEastAsia" w:hAnsiTheme="minorEastAsia" w:hint="eastAsia"/>
          <w:sz w:val="24"/>
        </w:rPr>
        <w:t>将在下文进行讨论。</w:t>
      </w:r>
      <w:r w:rsidR="005A02DA">
        <w:rPr>
          <w:rFonts w:asciiTheme="minorEastAsia" w:hAnsiTheme="minorEastAsia" w:hint="eastAsia"/>
          <w:sz w:val="24"/>
        </w:rPr>
        <w:t xml:space="preserve"> </w:t>
      </w:r>
    </w:p>
    <w:p w14:paraId="08B40E14" w14:textId="2B01E3CE" w:rsidR="00AA5C5B" w:rsidDel="00A4250D" w:rsidRDefault="00AA5C5B" w:rsidP="00481F9F">
      <w:pPr>
        <w:spacing w:line="360" w:lineRule="auto"/>
        <w:ind w:firstLineChars="200" w:firstLine="480"/>
        <w:jc w:val="center"/>
        <w:rPr>
          <w:ins w:id="579" w:author="Garcia" w:date="2021-05-14T11:21:00Z"/>
          <w:del w:id="580" w:author="Archimboldi Garcia" w:date="2021-05-28T08:52:00Z"/>
          <w:rFonts w:asciiTheme="minorEastAsia" w:hAnsiTheme="minorEastAsia"/>
          <w:sz w:val="24"/>
        </w:rPr>
      </w:pPr>
    </w:p>
    <w:p w14:paraId="028D2A49" w14:textId="77777777" w:rsidR="00036B7C" w:rsidRDefault="00036B7C">
      <w:pPr>
        <w:spacing w:line="360" w:lineRule="auto"/>
        <w:rPr>
          <w:rFonts w:asciiTheme="minorEastAsia" w:hAnsiTheme="minorEastAsia"/>
          <w:sz w:val="24"/>
        </w:rPr>
        <w:pPrChange w:id="581" w:author="Archimboldi Garcia" w:date="2021-05-28T08:52:00Z">
          <w:pPr>
            <w:spacing w:line="360" w:lineRule="auto"/>
            <w:ind w:firstLineChars="200" w:firstLine="480"/>
          </w:pPr>
        </w:pPrChange>
      </w:pPr>
    </w:p>
    <w:p w14:paraId="0F7A7CAA" w14:textId="4D792C47" w:rsidR="008C2645" w:rsidRDefault="00551223" w:rsidP="008C2645">
      <w:pPr>
        <w:pStyle w:val="af3"/>
      </w:pPr>
      <w:r>
        <w:rPr>
          <w:rFonts w:ascii="黑体" w:eastAsia="黑体" w:hAnsi="黑体" w:hint="eastAsia"/>
          <w:b w:val="0"/>
        </w:rPr>
        <w:t>2</w:t>
      </w:r>
      <w:r w:rsidR="008C2645">
        <w:rPr>
          <w:rFonts w:ascii="黑体" w:eastAsia="黑体" w:hAnsi="黑体"/>
          <w:b w:val="0"/>
        </w:rPr>
        <w:t>.</w:t>
      </w:r>
      <w:r w:rsidR="008C2645">
        <w:rPr>
          <w:rFonts w:ascii="黑体" w:eastAsia="黑体" w:hAnsi="黑体" w:hint="eastAsia"/>
          <w:b w:val="0"/>
        </w:rPr>
        <w:t xml:space="preserve">2 </w:t>
      </w:r>
      <w:r>
        <w:rPr>
          <w:rFonts w:ascii="黑体" w:eastAsia="黑体" w:hAnsi="黑体" w:hint="eastAsia"/>
          <w:b w:val="0"/>
        </w:rPr>
        <w:t>STM32L431</w:t>
      </w:r>
      <w:r w:rsidR="00417259">
        <w:rPr>
          <w:rFonts w:ascii="黑体" w:eastAsia="黑体" w:hAnsi="黑体" w:hint="eastAsia"/>
          <w:b w:val="0"/>
        </w:rPr>
        <w:t>主控模块</w:t>
      </w:r>
    </w:p>
    <w:p w14:paraId="690D5149" w14:textId="265A765C" w:rsidR="008C2645" w:rsidRDefault="007A0B37" w:rsidP="0038424B">
      <w:pPr>
        <w:spacing w:line="360" w:lineRule="auto"/>
        <w:ind w:firstLineChars="200" w:firstLine="480"/>
        <w:rPr>
          <w:rFonts w:asciiTheme="minorEastAsia" w:hAnsiTheme="minorEastAsia"/>
          <w:color w:val="000000" w:themeColor="text1"/>
          <w:sz w:val="24"/>
        </w:rPr>
      </w:pPr>
      <w:r w:rsidRPr="007A0B37">
        <w:rPr>
          <w:rFonts w:asciiTheme="minorEastAsia" w:hAnsiTheme="minorEastAsia" w:hint="eastAsia"/>
          <w:color w:val="000000" w:themeColor="text1"/>
          <w:sz w:val="24"/>
        </w:rPr>
        <w:t>主控模块由中央处理器和外围接口电路组成，负责协调各个子模块的工作，收集各个子模块上传的信息和数据，并在内部对其进行整合和处理。主控模块需要</w:t>
      </w:r>
      <w:r w:rsidR="00AA5C5B">
        <w:rPr>
          <w:rFonts w:asciiTheme="minorEastAsia" w:hAnsiTheme="minorEastAsia" w:hint="eastAsia"/>
          <w:color w:val="000000" w:themeColor="text1"/>
          <w:sz w:val="24"/>
        </w:rPr>
        <w:t>保证</w:t>
      </w:r>
      <w:r w:rsidRPr="007A0B37">
        <w:rPr>
          <w:rFonts w:asciiTheme="minorEastAsia" w:hAnsiTheme="minorEastAsia" w:hint="eastAsia"/>
          <w:color w:val="000000" w:themeColor="text1"/>
          <w:sz w:val="24"/>
        </w:rPr>
        <w:t>稳定</w:t>
      </w:r>
      <w:r w:rsidR="00AA5C5B">
        <w:rPr>
          <w:rFonts w:asciiTheme="minorEastAsia" w:hAnsiTheme="minorEastAsia" w:hint="eastAsia"/>
          <w:color w:val="000000" w:themeColor="text1"/>
          <w:sz w:val="24"/>
        </w:rPr>
        <w:t>且</w:t>
      </w:r>
      <w:r w:rsidRPr="007A0B37">
        <w:rPr>
          <w:rFonts w:asciiTheme="minorEastAsia" w:hAnsiTheme="minorEastAsia" w:hint="eastAsia"/>
          <w:color w:val="000000" w:themeColor="text1"/>
          <w:sz w:val="24"/>
        </w:rPr>
        <w:t>不间断工作，对中央处理器和外围元器件的综合性能有着一定的要求。</w:t>
      </w:r>
      <w:r w:rsidR="00AA5C5B">
        <w:rPr>
          <w:rFonts w:asciiTheme="minorEastAsia" w:hAnsiTheme="minorEastAsia" w:hint="eastAsia"/>
          <w:color w:val="000000" w:themeColor="text1"/>
          <w:sz w:val="24"/>
        </w:rPr>
        <w:t>数据采集终端</w:t>
      </w:r>
      <w:r w:rsidRPr="007A0B37">
        <w:rPr>
          <w:rFonts w:asciiTheme="minorEastAsia" w:hAnsiTheme="minorEastAsia" w:hint="eastAsia"/>
          <w:color w:val="000000" w:themeColor="text1"/>
          <w:sz w:val="24"/>
        </w:rPr>
        <w:t>选用STM32L431RCT</w:t>
      </w:r>
      <w:r w:rsidR="0038424B">
        <w:rPr>
          <w:rFonts w:asciiTheme="minorEastAsia" w:hAnsiTheme="minorEastAsia" w:hint="eastAsia"/>
          <w:color w:val="000000" w:themeColor="text1"/>
          <w:sz w:val="24"/>
        </w:rPr>
        <w:t>型MCU</w:t>
      </w:r>
      <w:r w:rsidRPr="007A0B37">
        <w:rPr>
          <w:rFonts w:asciiTheme="minorEastAsia" w:hAnsiTheme="minorEastAsia" w:hint="eastAsia"/>
          <w:color w:val="000000" w:themeColor="text1"/>
          <w:sz w:val="24"/>
        </w:rPr>
        <w:t>作为主控模块的中央处理器，以满足高计算性能、高稳定性以及低功耗的设计要求。STM32系列微处理器是目前世界上最为流行的ARM架构微处理器，由意法半导体公司研发，专门面向高性能、低成本、低功耗的嵌入式应用场景</w:t>
      </w:r>
      <w:r w:rsidR="00DE72A4">
        <w:rPr>
          <w:rFonts w:asciiTheme="minorEastAsia" w:hAnsiTheme="minorEastAsia" w:hint="eastAsia"/>
          <w:color w:val="000000" w:themeColor="text1"/>
          <w:sz w:val="24"/>
        </w:rPr>
        <w:t>[</w:t>
      </w:r>
      <w:r w:rsidR="00DE72A4">
        <w:rPr>
          <w:rFonts w:asciiTheme="minorEastAsia" w:hAnsiTheme="minorEastAsia"/>
          <w:color w:val="000000" w:themeColor="text1"/>
          <w:sz w:val="24"/>
        </w:rPr>
        <w:t>8]</w:t>
      </w:r>
      <w:r w:rsidRPr="007A0B37">
        <w:rPr>
          <w:rFonts w:asciiTheme="minorEastAsia" w:hAnsiTheme="minorEastAsia" w:hint="eastAsia"/>
          <w:color w:val="000000" w:themeColor="text1"/>
          <w:sz w:val="24"/>
        </w:rPr>
        <w:t>。STM32L4</w:t>
      </w:r>
      <w:r w:rsidR="0038424B">
        <w:rPr>
          <w:rFonts w:asciiTheme="minorEastAsia" w:hAnsiTheme="minorEastAsia"/>
          <w:color w:val="000000" w:themeColor="text1"/>
          <w:sz w:val="24"/>
        </w:rPr>
        <w:t>31</w:t>
      </w:r>
      <w:r w:rsidRPr="007A0B37">
        <w:rPr>
          <w:rFonts w:asciiTheme="minorEastAsia" w:hAnsiTheme="minorEastAsia" w:hint="eastAsia"/>
          <w:color w:val="000000" w:themeColor="text1"/>
          <w:sz w:val="24"/>
        </w:rPr>
        <w:t>系列属于基本型超低功耗STM32处理器，在满足设计要求的前提下在功耗、性能以及成本之间作了很好的平衡。表</w:t>
      </w:r>
      <w:r w:rsidR="00585699">
        <w:rPr>
          <w:rFonts w:asciiTheme="minorEastAsia" w:hAnsiTheme="minorEastAsia" w:hint="eastAsia"/>
          <w:color w:val="000000" w:themeColor="text1"/>
          <w:sz w:val="24"/>
        </w:rPr>
        <w:t>2</w:t>
      </w:r>
      <w:r w:rsidRPr="007A0B37">
        <w:rPr>
          <w:rFonts w:asciiTheme="minorEastAsia" w:hAnsiTheme="minorEastAsia" w:hint="eastAsia"/>
          <w:color w:val="000000" w:themeColor="text1"/>
          <w:sz w:val="24"/>
        </w:rPr>
        <w:t>为该芯片的基本</w:t>
      </w:r>
      <w:ins w:id="582" w:author="Archimboldi Garcia" w:date="2021-05-28T08:49:00Z">
        <w:r w:rsidR="00A5129A">
          <w:rPr>
            <w:rFonts w:asciiTheme="minorEastAsia" w:hAnsiTheme="minorEastAsia" w:hint="eastAsia"/>
            <w:color w:val="000000" w:themeColor="text1"/>
            <w:sz w:val="24"/>
          </w:rPr>
          <w:t>性能参数</w:t>
        </w:r>
      </w:ins>
      <w:r w:rsidRPr="007A0B37">
        <w:rPr>
          <w:rFonts w:asciiTheme="minorEastAsia" w:hAnsiTheme="minorEastAsia" w:hint="eastAsia"/>
          <w:color w:val="000000" w:themeColor="text1"/>
          <w:sz w:val="24"/>
        </w:rPr>
        <w:t>属性。</w:t>
      </w:r>
    </w:p>
    <w:p w14:paraId="7BD55D7C" w14:textId="77777777" w:rsidR="00AA5C5B" w:rsidRDefault="00AA5C5B" w:rsidP="007A0B37">
      <w:pPr>
        <w:spacing w:line="360" w:lineRule="auto"/>
        <w:ind w:firstLineChars="200" w:firstLine="480"/>
        <w:rPr>
          <w:rFonts w:asciiTheme="minorEastAsia" w:hAnsiTheme="minorEastAsia"/>
          <w:color w:val="000000" w:themeColor="text1"/>
          <w:sz w:val="24"/>
        </w:rPr>
      </w:pPr>
    </w:p>
    <w:p w14:paraId="769E9C2A" w14:textId="06523EEC" w:rsidR="00DD0BC4" w:rsidRDefault="00DD0BC4" w:rsidP="00DD0BC4">
      <w:pPr>
        <w:spacing w:line="360" w:lineRule="auto"/>
        <w:jc w:val="center"/>
        <w:rPr>
          <w:b/>
          <w:szCs w:val="21"/>
        </w:rPr>
      </w:pPr>
      <w:r>
        <w:rPr>
          <w:rFonts w:ascii="黑体" w:eastAsia="黑体" w:hAnsi="黑体" w:hint="eastAsia"/>
          <w:b/>
          <w:szCs w:val="21"/>
        </w:rPr>
        <w:t>表</w:t>
      </w:r>
      <w:r w:rsidR="00585699">
        <w:rPr>
          <w:rFonts w:ascii="黑体" w:eastAsia="黑体" w:hAnsi="黑体"/>
          <w:b/>
          <w:szCs w:val="21"/>
        </w:rPr>
        <w:t>2</w:t>
      </w:r>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低功耗微处理器性能参数表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ED4B5D" w14:paraId="4DE18E45" w14:textId="77777777" w:rsidTr="00ED4B5D">
        <w:trPr>
          <w:trHeight w:val="439"/>
        </w:trPr>
        <w:tc>
          <w:tcPr>
            <w:tcW w:w="1843" w:type="dxa"/>
          </w:tcPr>
          <w:p w14:paraId="3A87218B" w14:textId="77777777" w:rsidR="00ED4B5D" w:rsidRDefault="00ED4B5D" w:rsidP="00ED4B5D">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6D1EA92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4C4C77AA" w14:textId="0DC4D63B"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2C9792A5" w14:textId="763EE03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ED4B5D" w14:paraId="2259E488" w14:textId="77777777" w:rsidTr="00ED4B5D">
        <w:trPr>
          <w:trHeight w:val="439"/>
        </w:trPr>
        <w:tc>
          <w:tcPr>
            <w:tcW w:w="1843" w:type="dxa"/>
            <w:tcBorders>
              <w:bottom w:val="nil"/>
            </w:tcBorders>
          </w:tcPr>
          <w:p w14:paraId="611BCE1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02BE778B"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STM32L431RCT</w:t>
            </w:r>
          </w:p>
        </w:tc>
        <w:tc>
          <w:tcPr>
            <w:tcW w:w="2166" w:type="dxa"/>
            <w:tcBorders>
              <w:bottom w:val="nil"/>
            </w:tcBorders>
          </w:tcPr>
          <w:p w14:paraId="5FFCB688" w14:textId="4D22FC4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内核型号</w:t>
            </w:r>
          </w:p>
        </w:tc>
        <w:tc>
          <w:tcPr>
            <w:tcW w:w="2166" w:type="dxa"/>
            <w:tcBorders>
              <w:bottom w:val="nil"/>
            </w:tcBorders>
          </w:tcPr>
          <w:p w14:paraId="7CF37199" w14:textId="3129A27D"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Cortex</w:t>
            </w:r>
            <w:r>
              <w:rPr>
                <w:rFonts w:asciiTheme="minorEastAsia" w:hAnsiTheme="minorEastAsia"/>
                <w:szCs w:val="21"/>
              </w:rPr>
              <w:t>-M4</w:t>
            </w:r>
          </w:p>
        </w:tc>
      </w:tr>
      <w:tr w:rsidR="00ED4B5D" w14:paraId="279DA08B" w14:textId="77777777" w:rsidTr="00ED4B5D">
        <w:trPr>
          <w:trHeight w:val="448"/>
        </w:trPr>
        <w:tc>
          <w:tcPr>
            <w:tcW w:w="1843" w:type="dxa"/>
            <w:tcBorders>
              <w:top w:val="nil"/>
              <w:bottom w:val="nil"/>
            </w:tcBorders>
          </w:tcPr>
          <w:p w14:paraId="6DA10940"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55ECBFE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LQFP</w:t>
            </w:r>
          </w:p>
        </w:tc>
        <w:tc>
          <w:tcPr>
            <w:tcW w:w="2166" w:type="dxa"/>
            <w:tcBorders>
              <w:top w:val="nil"/>
              <w:bottom w:val="nil"/>
            </w:tcBorders>
          </w:tcPr>
          <w:p w14:paraId="768AF13C" w14:textId="616FF3A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位数</w:t>
            </w:r>
          </w:p>
        </w:tc>
        <w:tc>
          <w:tcPr>
            <w:tcW w:w="2166" w:type="dxa"/>
            <w:tcBorders>
              <w:top w:val="nil"/>
              <w:bottom w:val="nil"/>
            </w:tcBorders>
          </w:tcPr>
          <w:p w14:paraId="4B556F5A" w14:textId="228C20A1"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2</w:t>
            </w:r>
            <w:r>
              <w:rPr>
                <w:rFonts w:asciiTheme="minorEastAsia" w:hAnsiTheme="minorEastAsia" w:hint="eastAsia"/>
                <w:szCs w:val="21"/>
              </w:rPr>
              <w:t>位</w:t>
            </w:r>
          </w:p>
        </w:tc>
      </w:tr>
      <w:tr w:rsidR="00ED4B5D" w14:paraId="67012810" w14:textId="77777777" w:rsidTr="00ED4B5D">
        <w:trPr>
          <w:trHeight w:val="439"/>
        </w:trPr>
        <w:tc>
          <w:tcPr>
            <w:tcW w:w="1843" w:type="dxa"/>
            <w:tcBorders>
              <w:top w:val="nil"/>
              <w:bottom w:val="nil"/>
            </w:tcBorders>
          </w:tcPr>
          <w:p w14:paraId="6524CDF5"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引脚数</w:t>
            </w:r>
          </w:p>
        </w:tc>
        <w:tc>
          <w:tcPr>
            <w:tcW w:w="2821" w:type="dxa"/>
            <w:tcBorders>
              <w:top w:val="nil"/>
              <w:bottom w:val="nil"/>
            </w:tcBorders>
          </w:tcPr>
          <w:p w14:paraId="4FFE2B8F"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64</w:t>
            </w:r>
          </w:p>
        </w:tc>
        <w:tc>
          <w:tcPr>
            <w:tcW w:w="2166" w:type="dxa"/>
            <w:tcBorders>
              <w:top w:val="nil"/>
              <w:bottom w:val="nil"/>
            </w:tcBorders>
          </w:tcPr>
          <w:p w14:paraId="64D9FAF1" w14:textId="36D2121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内存大小</w:t>
            </w:r>
          </w:p>
        </w:tc>
        <w:tc>
          <w:tcPr>
            <w:tcW w:w="2166" w:type="dxa"/>
            <w:tcBorders>
              <w:top w:val="nil"/>
              <w:bottom w:val="nil"/>
            </w:tcBorders>
          </w:tcPr>
          <w:p w14:paraId="197CE245" w14:textId="20D3A533"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56</w:t>
            </w:r>
            <w:r>
              <w:rPr>
                <w:rFonts w:asciiTheme="minorEastAsia" w:hAnsiTheme="minorEastAsia" w:hint="eastAsia"/>
                <w:szCs w:val="21"/>
              </w:rPr>
              <w:t>KB</w:t>
            </w:r>
          </w:p>
        </w:tc>
      </w:tr>
      <w:tr w:rsidR="00ED4B5D" w14:paraId="7C812670" w14:textId="77777777" w:rsidTr="00ED4B5D">
        <w:trPr>
          <w:trHeight w:val="439"/>
        </w:trPr>
        <w:tc>
          <w:tcPr>
            <w:tcW w:w="1843" w:type="dxa"/>
            <w:tcBorders>
              <w:top w:val="nil"/>
            </w:tcBorders>
          </w:tcPr>
          <w:p w14:paraId="326AD41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尺寸</w:t>
            </w:r>
          </w:p>
        </w:tc>
        <w:tc>
          <w:tcPr>
            <w:tcW w:w="2821" w:type="dxa"/>
            <w:tcBorders>
              <w:top w:val="nil"/>
            </w:tcBorders>
          </w:tcPr>
          <w:p w14:paraId="47574DDF" w14:textId="77777777" w:rsidR="00ED4B5D" w:rsidRPr="004E659E" w:rsidRDefault="00ED4B5D" w:rsidP="00ED4B5D">
            <w:pPr>
              <w:spacing w:line="360" w:lineRule="auto"/>
              <w:ind w:firstLine="360"/>
              <w:jc w:val="center"/>
              <w:rPr>
                <w:rFonts w:asciiTheme="minorEastAsia" w:hAnsiTheme="minorEastAsia"/>
                <w:szCs w:val="21"/>
                <w:lang w:val="es-ES"/>
              </w:rPr>
            </w:pPr>
            <w:r w:rsidRPr="004E659E">
              <w:rPr>
                <w:rFonts w:asciiTheme="minorEastAsia" w:hAnsiTheme="minorEastAsia"/>
                <w:szCs w:val="21"/>
                <w:lang w:val="es-ES"/>
              </w:rPr>
              <w:t>12mil×12mil×1.6mil</w:t>
            </w:r>
          </w:p>
        </w:tc>
        <w:tc>
          <w:tcPr>
            <w:tcW w:w="2166" w:type="dxa"/>
            <w:tcBorders>
              <w:top w:val="nil"/>
            </w:tcBorders>
          </w:tcPr>
          <w:p w14:paraId="7B5343D7" w14:textId="68071540"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通信接口数量</w:t>
            </w:r>
          </w:p>
        </w:tc>
        <w:tc>
          <w:tcPr>
            <w:tcW w:w="2166" w:type="dxa"/>
            <w:tcBorders>
              <w:top w:val="nil"/>
            </w:tcBorders>
          </w:tcPr>
          <w:p w14:paraId="445E9B85" w14:textId="5DF62105"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p>
        </w:tc>
      </w:tr>
    </w:tbl>
    <w:p w14:paraId="103104EC" w14:textId="688BF94B" w:rsidR="00DD0BC4" w:rsidRDefault="00DD0BC4" w:rsidP="00DD0BC4">
      <w:pPr>
        <w:rPr>
          <w:sz w:val="18"/>
        </w:rPr>
      </w:pPr>
      <w:r>
        <w:rPr>
          <w:rFonts w:ascii="宋体" w:hAnsi="宋体" w:hint="eastAsia"/>
          <w:szCs w:val="21"/>
        </w:rPr>
        <w:t xml:space="preserve">     数据来源：</w:t>
      </w:r>
      <w:r w:rsidRPr="00DD0BC4">
        <w:rPr>
          <w:rFonts w:ascii="宋体" w:hAnsi="宋体"/>
          <w:szCs w:val="21"/>
        </w:rPr>
        <w:t>STM32L431xx</w:t>
      </w:r>
      <w:r w:rsidRPr="00DD0BC4">
        <w:t xml:space="preserve"> </w:t>
      </w:r>
      <w:r w:rsidRPr="00DD0BC4">
        <w:rPr>
          <w:rFonts w:ascii="宋体" w:hAnsi="宋体"/>
          <w:szCs w:val="21"/>
        </w:rPr>
        <w:t>Datasheet - production data</w:t>
      </w:r>
      <w:r>
        <w:rPr>
          <w:rFonts w:ascii="宋体" w:hAnsi="宋体" w:hint="eastAsia"/>
          <w:szCs w:val="21"/>
        </w:rPr>
        <w:t>意法半导体</w:t>
      </w:r>
    </w:p>
    <w:p w14:paraId="1B34CD77" w14:textId="77777777" w:rsidR="00DD0BC4" w:rsidRPr="00D63806" w:rsidDel="00365F2C" w:rsidRDefault="00DD0BC4" w:rsidP="007A0B37">
      <w:pPr>
        <w:spacing w:line="360" w:lineRule="auto"/>
        <w:ind w:firstLineChars="200" w:firstLine="480"/>
        <w:rPr>
          <w:del w:id="583" w:author="Archimboldi Garcia" w:date="2021-05-25T20:21:00Z"/>
          <w:rFonts w:asciiTheme="minorEastAsia" w:hAnsiTheme="minorEastAsia"/>
          <w:color w:val="000000" w:themeColor="text1"/>
          <w:sz w:val="24"/>
        </w:rPr>
      </w:pPr>
    </w:p>
    <w:p w14:paraId="18DD58B8" w14:textId="77777777" w:rsidR="00544935" w:rsidRPr="00544935" w:rsidRDefault="00544935" w:rsidP="00544935">
      <w:pPr>
        <w:spacing w:line="360" w:lineRule="auto"/>
        <w:rPr>
          <w:rFonts w:asciiTheme="minorEastAsia" w:hAnsiTheme="minorEastAsia"/>
          <w:sz w:val="24"/>
        </w:rPr>
      </w:pPr>
    </w:p>
    <w:p w14:paraId="3C3BEE7F"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2.2.1初始化配置</w:t>
      </w:r>
    </w:p>
    <w:p w14:paraId="62394697" w14:textId="5A2FB8E0"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STM32系列微处理器的初始化配置主要是针对芯片的硬件属性，包括芯片引脚配置、时钟配置、外设接口配置等。这些初始化参数以</w:t>
      </w:r>
      <w:r w:rsidR="00585699">
        <w:rPr>
          <w:rFonts w:asciiTheme="minorEastAsia" w:hAnsiTheme="minorEastAsia" w:hint="eastAsia"/>
          <w:sz w:val="24"/>
        </w:rPr>
        <w:t>C代码</w:t>
      </w:r>
      <w:r w:rsidRPr="00544935">
        <w:rPr>
          <w:rFonts w:asciiTheme="minorEastAsia" w:hAnsiTheme="minorEastAsia" w:hint="eastAsia"/>
          <w:sz w:val="24"/>
        </w:rPr>
        <w:t>的形式保存，在编译时</w:t>
      </w:r>
      <w:r w:rsidR="00AB4C86">
        <w:rPr>
          <w:rFonts w:asciiTheme="minorEastAsia" w:hAnsiTheme="minorEastAsia" w:hint="eastAsia"/>
          <w:sz w:val="24"/>
        </w:rPr>
        <w:t>与功能代码一同编译</w:t>
      </w:r>
      <w:r w:rsidRPr="00544935">
        <w:rPr>
          <w:rFonts w:asciiTheme="minorEastAsia" w:hAnsiTheme="minorEastAsia" w:hint="eastAsia"/>
          <w:sz w:val="24"/>
        </w:rPr>
        <w:t>。开发者可以直接编写C代码配置文件，</w:t>
      </w:r>
      <w:r w:rsidR="008D4F72">
        <w:rPr>
          <w:rFonts w:asciiTheme="minorEastAsia" w:hAnsiTheme="minorEastAsia" w:hint="eastAsia"/>
          <w:sz w:val="24"/>
        </w:rPr>
        <w:t>但涉及到的文件和代码修改量是巨大的，且</w:t>
      </w:r>
      <w:r w:rsidRPr="00544935">
        <w:rPr>
          <w:rFonts w:asciiTheme="minorEastAsia" w:hAnsiTheme="minorEastAsia" w:hint="eastAsia"/>
          <w:sz w:val="24"/>
        </w:rPr>
        <w:t>需要对MCU硬件结构和原理有</w:t>
      </w:r>
      <w:r w:rsidR="008D4F72">
        <w:rPr>
          <w:rFonts w:asciiTheme="minorEastAsia" w:hAnsiTheme="minorEastAsia" w:hint="eastAsia"/>
          <w:sz w:val="24"/>
        </w:rPr>
        <w:t>较为</w:t>
      </w:r>
      <w:r w:rsidRPr="00544935">
        <w:rPr>
          <w:rFonts w:asciiTheme="minorEastAsia" w:hAnsiTheme="minorEastAsia" w:hint="eastAsia"/>
          <w:sz w:val="24"/>
        </w:rPr>
        <w:t>深入的理解。开发者也可以通过一些集成化的初始化生成软件来实现STM32的初始化，如ST公司官方推出的STM32Cube MX代码生成</w:t>
      </w:r>
      <w:r w:rsidR="007A66D9">
        <w:rPr>
          <w:rFonts w:asciiTheme="minorEastAsia" w:hAnsiTheme="minorEastAsia" w:hint="eastAsia"/>
          <w:sz w:val="24"/>
        </w:rPr>
        <w:t>软件</w:t>
      </w:r>
      <w:r w:rsidRPr="00544935">
        <w:rPr>
          <w:rFonts w:asciiTheme="minorEastAsia" w:hAnsiTheme="minorEastAsia" w:hint="eastAsia"/>
          <w:sz w:val="24"/>
        </w:rPr>
        <w:t>。</w:t>
      </w:r>
    </w:p>
    <w:p w14:paraId="4A56017F" w14:textId="2C9C32D9"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STM32CubeMX是ST公司针对STM32系列微处理器开发的一款初始化代码生成工具，</w:t>
      </w:r>
      <w:r w:rsidRPr="00544935">
        <w:rPr>
          <w:rFonts w:asciiTheme="minorEastAsia" w:hAnsiTheme="minorEastAsia" w:hint="eastAsia"/>
          <w:sz w:val="24"/>
        </w:rPr>
        <w:lastRenderedPageBreak/>
        <w:t>它集成了多个软件平台，包括STM32Cube HAL集成库以及TCP/IP,USB,RTOS等通信中间件，可以支持STM32全系列芯片的开发</w:t>
      </w:r>
      <w:r w:rsidR="00DE72A4">
        <w:rPr>
          <w:rFonts w:asciiTheme="minorEastAsia" w:hAnsiTheme="minorEastAsia" w:hint="eastAsia"/>
          <w:sz w:val="24"/>
        </w:rPr>
        <w:t>[</w:t>
      </w:r>
      <w:r w:rsidR="00DE72A4">
        <w:rPr>
          <w:rFonts w:asciiTheme="minorEastAsia" w:hAnsiTheme="minorEastAsia"/>
          <w:sz w:val="24"/>
        </w:rPr>
        <w:t>9]</w:t>
      </w:r>
      <w:r w:rsidRPr="00544935">
        <w:rPr>
          <w:rFonts w:asciiTheme="minorEastAsia" w:hAnsiTheme="minorEastAsia" w:hint="eastAsia"/>
          <w:sz w:val="24"/>
        </w:rPr>
        <w:t>。STM32CubeMX拥有一个图形化的操作界面用于配置MCU的初始参数，并自动生成</w:t>
      </w:r>
      <w:del w:id="584" w:author="Garcia" w:date="2021-05-14T13:11:00Z">
        <w:r w:rsidRPr="00544935" w:rsidDel="00396500">
          <w:rPr>
            <w:rFonts w:asciiTheme="minorEastAsia" w:hAnsiTheme="minorEastAsia" w:hint="eastAsia"/>
            <w:sz w:val="24"/>
          </w:rPr>
          <w:delText>其所对应的</w:delText>
        </w:r>
      </w:del>
      <w:r w:rsidRPr="00544935">
        <w:rPr>
          <w:rFonts w:asciiTheme="minorEastAsia" w:hAnsiTheme="minorEastAsia" w:hint="eastAsia"/>
          <w:sz w:val="24"/>
        </w:rPr>
        <w:t>初始化C代码及工程文件</w:t>
      </w:r>
      <w:ins w:id="585" w:author="Garcia" w:date="2021-05-14T13:11:00Z">
        <w:r w:rsidR="00396500">
          <w:rPr>
            <w:rFonts w:asciiTheme="minorEastAsia" w:hAnsiTheme="minorEastAsia" w:hint="eastAsia"/>
            <w:sz w:val="24"/>
          </w:rPr>
          <w:t>。</w:t>
        </w:r>
      </w:ins>
      <w:del w:id="586" w:author="Garcia" w:date="2021-05-14T13:11:00Z">
        <w:r w:rsidRPr="00544935" w:rsidDel="00396500">
          <w:rPr>
            <w:rFonts w:asciiTheme="minorEastAsia" w:hAnsiTheme="minorEastAsia" w:hint="eastAsia"/>
            <w:sz w:val="24"/>
          </w:rPr>
          <w:delText>，</w:delText>
        </w:r>
      </w:del>
      <w:r w:rsidRPr="00544935">
        <w:rPr>
          <w:rFonts w:asciiTheme="minorEastAsia" w:hAnsiTheme="minorEastAsia" w:hint="eastAsia"/>
          <w:sz w:val="24"/>
        </w:rPr>
        <w:t>开发者可以在生成的工程目录下调用</w:t>
      </w:r>
      <w:del w:id="587" w:author="Garcia" w:date="2021-05-14T13:11:00Z">
        <w:r w:rsidRPr="00544935" w:rsidDel="00396500">
          <w:rPr>
            <w:rFonts w:asciiTheme="minorEastAsia" w:hAnsiTheme="minorEastAsia" w:hint="eastAsia"/>
            <w:sz w:val="24"/>
          </w:rPr>
          <w:delText>其</w:delText>
        </w:r>
      </w:del>
      <w:r w:rsidRPr="00544935">
        <w:rPr>
          <w:rFonts w:asciiTheme="minorEastAsia" w:hAnsiTheme="minorEastAsia" w:hint="eastAsia"/>
          <w:sz w:val="24"/>
        </w:rPr>
        <w:t>生成的库函数直接进行二次开发，而不用关心</w:t>
      </w:r>
      <w:r w:rsidR="00DC4CE1">
        <w:rPr>
          <w:rFonts w:asciiTheme="minorEastAsia" w:hAnsiTheme="minorEastAsia" w:hint="eastAsia"/>
          <w:sz w:val="24"/>
        </w:rPr>
        <w:t>这些</w:t>
      </w:r>
      <w:r w:rsidR="00F257A2">
        <w:rPr>
          <w:rFonts w:asciiTheme="minorEastAsia" w:hAnsiTheme="minorEastAsia" w:hint="eastAsia"/>
          <w:sz w:val="24"/>
        </w:rPr>
        <w:t>函数</w:t>
      </w:r>
      <w:r w:rsidR="00CE7378">
        <w:rPr>
          <w:rFonts w:asciiTheme="minorEastAsia" w:hAnsiTheme="minorEastAsia" w:hint="eastAsia"/>
          <w:sz w:val="24"/>
        </w:rPr>
        <w:t>具体在底层如何实现</w:t>
      </w:r>
      <w:r w:rsidRPr="00544935">
        <w:rPr>
          <w:rFonts w:asciiTheme="minorEastAsia" w:hAnsiTheme="minorEastAsia" w:hint="eastAsia"/>
          <w:sz w:val="24"/>
        </w:rPr>
        <w:t>。</w:t>
      </w:r>
    </w:p>
    <w:p w14:paraId="4E078A31" w14:textId="7D798137" w:rsidR="00906FD5" w:rsidRDefault="00906FD5" w:rsidP="00261875">
      <w:pPr>
        <w:spacing w:line="360" w:lineRule="auto"/>
        <w:ind w:firstLineChars="200" w:firstLine="480"/>
        <w:rPr>
          <w:rFonts w:asciiTheme="minorEastAsia" w:hAnsiTheme="minorEastAsia"/>
          <w:sz w:val="24"/>
        </w:rPr>
      </w:pPr>
      <w:r w:rsidRPr="00544935">
        <w:rPr>
          <w:rFonts w:asciiTheme="minorEastAsia" w:hAnsiTheme="minorEastAsia" w:hint="eastAsia"/>
          <w:sz w:val="24"/>
        </w:rPr>
        <w:t>需要配置的初始化项目根据功能可以分为几类，分别是针对MCU工作形态的全局配置，外设驱动的配置</w:t>
      </w:r>
      <w:del w:id="588" w:author="Archimboldi Garcia" w:date="2021-05-28T08:52:00Z">
        <w:r w:rsidRPr="00544935" w:rsidDel="001D2FC4">
          <w:rPr>
            <w:rFonts w:asciiTheme="minorEastAsia" w:hAnsiTheme="minorEastAsia" w:hint="eastAsia"/>
            <w:sz w:val="24"/>
          </w:rPr>
          <w:delText>以</w:delText>
        </w:r>
      </w:del>
      <w:r w:rsidRPr="00544935">
        <w:rPr>
          <w:rFonts w:asciiTheme="minorEastAsia" w:hAnsiTheme="minorEastAsia" w:hint="eastAsia"/>
          <w:sz w:val="24"/>
        </w:rPr>
        <w:t>及通信接口的配置。以下是针对本产品的MCU初始化配置参数说明。</w:t>
      </w:r>
    </w:p>
    <w:p w14:paraId="0C74F028" w14:textId="77777777" w:rsidR="00365F2C" w:rsidRPr="00544935" w:rsidRDefault="00365F2C">
      <w:pPr>
        <w:spacing w:line="360" w:lineRule="auto"/>
        <w:rPr>
          <w:rFonts w:asciiTheme="minorEastAsia" w:hAnsiTheme="minorEastAsia"/>
          <w:sz w:val="24"/>
        </w:rPr>
        <w:pPrChange w:id="589" w:author="Garcia" w:date="2021-05-14T13:19:00Z">
          <w:pPr>
            <w:spacing w:line="360" w:lineRule="auto"/>
            <w:ind w:firstLineChars="200" w:firstLine="480"/>
          </w:pPr>
        </w:pPrChange>
      </w:pPr>
    </w:p>
    <w:p w14:paraId="124D5D29" w14:textId="2DC7755B" w:rsidR="00906FD5" w:rsidRDefault="00906FD5" w:rsidP="00906FD5">
      <w:pPr>
        <w:spacing w:line="360" w:lineRule="auto"/>
        <w:rPr>
          <w:rFonts w:asciiTheme="minorEastAsia" w:hAnsiTheme="minorEastAsia"/>
          <w:b/>
          <w:sz w:val="24"/>
        </w:rPr>
      </w:pPr>
      <w:r>
        <w:rPr>
          <w:rFonts w:ascii="黑体" w:eastAsia="黑体" w:hAnsi="黑体" w:hint="eastAsia"/>
          <w:sz w:val="24"/>
        </w:rPr>
        <w:t>2.2.1.1</w:t>
      </w:r>
      <w:r w:rsidR="008E6C2D">
        <w:rPr>
          <w:rFonts w:ascii="黑体" w:eastAsia="黑体" w:hAnsi="黑体" w:hint="eastAsia"/>
          <w:sz w:val="24"/>
        </w:rPr>
        <w:t>芯片</w:t>
      </w:r>
      <w:r>
        <w:rPr>
          <w:rFonts w:ascii="黑体" w:eastAsia="黑体" w:hAnsi="黑体" w:hint="eastAsia"/>
          <w:sz w:val="24"/>
        </w:rPr>
        <w:t>引脚配置</w:t>
      </w:r>
    </w:p>
    <w:p w14:paraId="2FCEDBAF" w14:textId="64252F79" w:rsidR="00351482" w:rsidRDefault="00906FD5" w:rsidP="00351482">
      <w:pPr>
        <w:spacing w:line="360" w:lineRule="auto"/>
        <w:ind w:firstLineChars="200" w:firstLine="480"/>
        <w:rPr>
          <w:rFonts w:asciiTheme="minorEastAsia" w:hAnsiTheme="minorEastAsia"/>
          <w:sz w:val="24"/>
        </w:rPr>
      </w:pP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RCT共有6</w:t>
      </w:r>
      <w:r>
        <w:rPr>
          <w:rFonts w:asciiTheme="minorEastAsia" w:hAnsiTheme="minorEastAsia"/>
          <w:sz w:val="24"/>
        </w:rPr>
        <w:t>4</w:t>
      </w:r>
      <w:r>
        <w:rPr>
          <w:rFonts w:asciiTheme="minorEastAsia" w:hAnsiTheme="minorEastAsia" w:hint="eastAsia"/>
          <w:sz w:val="24"/>
        </w:rPr>
        <w:t>个引脚，除去1</w:t>
      </w:r>
      <w:r>
        <w:rPr>
          <w:rFonts w:asciiTheme="minorEastAsia" w:hAnsiTheme="minorEastAsia"/>
          <w:sz w:val="24"/>
        </w:rPr>
        <w:t>1</w:t>
      </w:r>
      <w:r>
        <w:rPr>
          <w:rFonts w:asciiTheme="minorEastAsia" w:hAnsiTheme="minorEastAsia" w:hint="eastAsia"/>
          <w:sz w:val="24"/>
        </w:rPr>
        <w:t>个电源引脚和1个RESET引脚之外，其他引脚均</w:t>
      </w:r>
      <w:ins w:id="590" w:author="Garcia" w:date="2021-05-14T13:12:00Z">
        <w:r w:rsidR="00396500">
          <w:rPr>
            <w:rFonts w:asciiTheme="minorEastAsia" w:hAnsiTheme="minorEastAsia" w:hint="eastAsia"/>
            <w:sz w:val="24"/>
          </w:rPr>
          <w:t>支持</w:t>
        </w:r>
      </w:ins>
      <w:del w:id="591" w:author="Garcia" w:date="2021-05-14T13:12:00Z">
        <w:r w:rsidDel="00396500">
          <w:rPr>
            <w:rFonts w:asciiTheme="minorEastAsia" w:hAnsiTheme="minorEastAsia" w:hint="eastAsia"/>
            <w:sz w:val="24"/>
          </w:rPr>
          <w:delText>带有</w:delText>
        </w:r>
      </w:del>
      <w:r>
        <w:rPr>
          <w:rFonts w:asciiTheme="minorEastAsia" w:hAnsiTheme="minorEastAsia" w:hint="eastAsia"/>
          <w:sz w:val="24"/>
        </w:rPr>
        <w:t>多种工作模式，可作为通信引脚、输入输出引脚模数转换引脚使用，开发者在编写程序前，需要预先配置这些引脚的功能，这一过程被称作引脚的初始化配置。，STM</w:t>
      </w:r>
      <w:r>
        <w:rPr>
          <w:rFonts w:asciiTheme="minorEastAsia" w:hAnsiTheme="minorEastAsia"/>
          <w:sz w:val="24"/>
        </w:rPr>
        <w:t>32</w:t>
      </w:r>
      <w:r>
        <w:rPr>
          <w:rFonts w:asciiTheme="minorEastAsia" w:hAnsiTheme="minorEastAsia" w:hint="eastAsia"/>
          <w:sz w:val="24"/>
        </w:rPr>
        <w:t>CubeMX</w:t>
      </w:r>
      <w:r w:rsidR="00351482">
        <w:rPr>
          <w:rFonts w:asciiTheme="minorEastAsia" w:hAnsiTheme="minorEastAsia" w:hint="eastAsia"/>
          <w:sz w:val="24"/>
        </w:rPr>
        <w:t>的引脚配置界面如图</w:t>
      </w:r>
      <w:ins w:id="592" w:author="Archimboldi Garcia" w:date="2021-05-28T08:58:00Z">
        <w:r w:rsidR="00484021">
          <w:rPr>
            <w:rFonts w:asciiTheme="minorEastAsia" w:hAnsiTheme="minorEastAsia"/>
            <w:sz w:val="24"/>
          </w:rPr>
          <w:t>2</w:t>
        </w:r>
      </w:ins>
      <w:ins w:id="593" w:author="Garcia" w:date="2021-05-14T11:55:00Z">
        <w:del w:id="594" w:author="Archimboldi Garcia" w:date="2021-05-28T08:58:00Z">
          <w:r w:rsidR="003B451A" w:rsidDel="00484021">
            <w:rPr>
              <w:rFonts w:asciiTheme="minorEastAsia" w:hAnsiTheme="minorEastAsia"/>
              <w:sz w:val="24"/>
            </w:rPr>
            <w:delText>3</w:delText>
          </w:r>
        </w:del>
      </w:ins>
      <w:del w:id="595" w:author="Garcia" w:date="2021-05-14T11:55:00Z">
        <w:r w:rsidR="00351482" w:rsidDel="003B451A">
          <w:rPr>
            <w:rFonts w:asciiTheme="minorEastAsia" w:hAnsiTheme="minorEastAsia" w:hint="eastAsia"/>
            <w:sz w:val="24"/>
          </w:rPr>
          <w:delText>2</w:delText>
        </w:r>
      </w:del>
      <w:r w:rsidR="00351482">
        <w:rPr>
          <w:rFonts w:asciiTheme="minorEastAsia" w:hAnsiTheme="minorEastAsia" w:hint="eastAsia"/>
          <w:sz w:val="24"/>
        </w:rPr>
        <w:t>所示。</w:t>
      </w:r>
    </w:p>
    <w:p w14:paraId="072975A3" w14:textId="77777777" w:rsidR="00351482" w:rsidRDefault="00351482" w:rsidP="00351482">
      <w:pPr>
        <w:spacing w:line="360" w:lineRule="auto"/>
        <w:ind w:firstLineChars="200" w:firstLine="480"/>
        <w:rPr>
          <w:rFonts w:asciiTheme="minorEastAsia" w:hAnsiTheme="minorEastAsia"/>
          <w:sz w:val="24"/>
        </w:rPr>
      </w:pPr>
    </w:p>
    <w:p w14:paraId="1B95D4C2" w14:textId="5C92A403" w:rsidR="00906FD5" w:rsidRDefault="00906FD5" w:rsidP="00351482">
      <w:pPr>
        <w:spacing w:line="360" w:lineRule="auto"/>
        <w:ind w:firstLineChars="200" w:firstLine="420"/>
        <w:jc w:val="center"/>
        <w:rPr>
          <w:rFonts w:asciiTheme="minorEastAsia" w:hAnsiTheme="minorEastAsia"/>
          <w:sz w:val="24"/>
        </w:rPr>
      </w:pPr>
      <w:r>
        <w:rPr>
          <w:noProof/>
        </w:rPr>
        <w:drawing>
          <wp:inline distT="0" distB="0" distL="0" distR="0" wp14:anchorId="2C748604" wp14:editId="183483B5">
            <wp:extent cx="5048250" cy="3060152"/>
            <wp:effectExtent l="19050" t="19050" r="19050" b="260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0208" cy="3091648"/>
                    </a:xfrm>
                    <a:prstGeom prst="rect">
                      <a:avLst/>
                    </a:prstGeom>
                    <a:ln>
                      <a:solidFill>
                        <a:schemeClr val="tx1"/>
                      </a:solidFill>
                    </a:ln>
                  </pic:spPr>
                </pic:pic>
              </a:graphicData>
            </a:graphic>
          </wp:inline>
        </w:drawing>
      </w:r>
    </w:p>
    <w:p w14:paraId="38EB0075" w14:textId="558ED8EF" w:rsidR="00351482" w:rsidRPr="006D7FE4" w:rsidRDefault="00351482" w:rsidP="00351482">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w:t>
      </w:r>
      <w:ins w:id="596" w:author="Archimboldi Garcia" w:date="2021-05-28T08:58:00Z">
        <w:r w:rsidR="00484021">
          <w:rPr>
            <w:rFonts w:ascii="黑体" w:eastAsia="黑体" w:hAnsi="黑体"/>
            <w:b/>
            <w:bCs/>
            <w:szCs w:val="21"/>
          </w:rPr>
          <w:t>2</w:t>
        </w:r>
      </w:ins>
      <w:ins w:id="597" w:author="Garcia" w:date="2021-05-14T11:55:00Z">
        <w:del w:id="598" w:author="Archimboldi Garcia" w:date="2021-05-28T08:58:00Z">
          <w:r w:rsidR="003B451A" w:rsidDel="00484021">
            <w:rPr>
              <w:rFonts w:ascii="黑体" w:eastAsia="黑体" w:hAnsi="黑体"/>
              <w:b/>
              <w:bCs/>
              <w:szCs w:val="21"/>
            </w:rPr>
            <w:delText>3</w:delText>
          </w:r>
        </w:del>
      </w:ins>
      <w:del w:id="599" w:author="Garcia" w:date="2021-05-14T11:55:00Z">
        <w:r w:rsidDel="003B451A">
          <w:rPr>
            <w:rFonts w:ascii="黑体" w:eastAsia="黑体" w:hAnsi="黑体"/>
            <w:b/>
            <w:bCs/>
            <w:szCs w:val="21"/>
          </w:rPr>
          <w:delText>2</w:delText>
        </w:r>
      </w:del>
      <w:r w:rsidRPr="006D7FE4">
        <w:rPr>
          <w:rFonts w:ascii="黑体" w:eastAsia="黑体" w:hAnsi="黑体"/>
          <w:b/>
          <w:bCs/>
          <w:szCs w:val="21"/>
        </w:rPr>
        <w:t xml:space="preserve"> </w:t>
      </w:r>
      <w:r>
        <w:rPr>
          <w:rFonts w:ascii="黑体" w:eastAsia="黑体" w:hAnsi="黑体"/>
          <w:b/>
          <w:bCs/>
          <w:szCs w:val="21"/>
        </w:rPr>
        <w:t xml:space="preserve"> </w:t>
      </w:r>
      <w:r>
        <w:rPr>
          <w:rFonts w:ascii="黑体" w:eastAsia="黑体" w:hAnsi="黑体" w:hint="eastAsia"/>
          <w:b/>
          <w:bCs/>
          <w:szCs w:val="21"/>
        </w:rPr>
        <w:t>STM</w:t>
      </w:r>
      <w:r>
        <w:rPr>
          <w:rFonts w:ascii="黑体" w:eastAsia="黑体" w:hAnsi="黑体"/>
          <w:b/>
          <w:bCs/>
          <w:szCs w:val="21"/>
        </w:rPr>
        <w:t>32</w:t>
      </w:r>
      <w:r>
        <w:rPr>
          <w:rFonts w:ascii="黑体" w:eastAsia="黑体" w:hAnsi="黑体" w:hint="eastAsia"/>
          <w:b/>
          <w:bCs/>
          <w:szCs w:val="21"/>
        </w:rPr>
        <w:t>CubeMX引脚配置界面</w:t>
      </w:r>
    </w:p>
    <w:p w14:paraId="5E0FC78E" w14:textId="77777777" w:rsidR="00906FD5" w:rsidRDefault="00906FD5" w:rsidP="00AD1CDE">
      <w:pPr>
        <w:spacing w:line="360" w:lineRule="auto"/>
        <w:rPr>
          <w:rFonts w:asciiTheme="minorEastAsia" w:hAnsiTheme="minorEastAsia"/>
          <w:sz w:val="24"/>
        </w:rPr>
      </w:pPr>
    </w:p>
    <w:p w14:paraId="1E676B74" w14:textId="77777777" w:rsidR="00906FD5" w:rsidRDefault="00906FD5" w:rsidP="00906FD5">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芯片引脚的初始化过程主要包括分配引脚类型和配置工作参数。引脚类型包括：通信引脚、输入输出引脚、通信引脚、ADC引脚和其他功能性引脚等。不同类型的引脚存在工作电平、工作频率以及电气特性的差别，必须妥善的进行初始化设定。</w:t>
      </w:r>
    </w:p>
    <w:p w14:paraId="1DE4060A" w14:textId="640C7865" w:rsidR="00FA1A0E" w:rsidRPr="009F706A" w:rsidRDefault="00906FD5" w:rsidP="009F706A">
      <w:pPr>
        <w:spacing w:line="360" w:lineRule="auto"/>
        <w:ind w:firstLineChars="200" w:firstLine="480"/>
        <w:rPr>
          <w:rFonts w:asciiTheme="majorEastAsia" w:eastAsiaTheme="majorEastAsia" w:hAnsiTheme="majorEastAsia" w:cs="Arial"/>
          <w:color w:val="333333"/>
          <w:sz w:val="24"/>
          <w:szCs w:val="24"/>
          <w:shd w:val="clear" w:color="auto" w:fill="FFFFFF"/>
        </w:rPr>
      </w:pPr>
      <w:r>
        <w:rPr>
          <w:rFonts w:asciiTheme="minorEastAsia" w:hAnsiTheme="minorEastAsia" w:hint="eastAsia"/>
          <w:sz w:val="24"/>
        </w:rPr>
        <w:lastRenderedPageBreak/>
        <w:t>通信引脚包括UART</w:t>
      </w:r>
      <w:r w:rsidRPr="00FA1A0E">
        <w:rPr>
          <w:rFonts w:asciiTheme="majorEastAsia" w:eastAsiaTheme="majorEastAsia" w:hAnsiTheme="majorEastAsia" w:hint="eastAsia"/>
          <w:sz w:val="24"/>
          <w:szCs w:val="24"/>
        </w:rPr>
        <w:t>（</w:t>
      </w:r>
      <w:r w:rsidRPr="00FA1A0E">
        <w:rPr>
          <w:rFonts w:asciiTheme="majorEastAsia" w:eastAsiaTheme="majorEastAsia" w:hAnsiTheme="majorEastAsia" w:cs="Arial"/>
          <w:color w:val="333333"/>
          <w:sz w:val="24"/>
          <w:szCs w:val="24"/>
          <w:shd w:val="clear" w:color="auto" w:fill="FFFFFF"/>
        </w:rPr>
        <w:t>通用异步收发传输器</w:t>
      </w:r>
      <w:r w:rsidRPr="00FA1A0E">
        <w:rPr>
          <w:rFonts w:asciiTheme="majorEastAsia" w:eastAsiaTheme="majorEastAsia" w:hAnsiTheme="majorEastAsia" w:cs="Arial" w:hint="eastAsia"/>
          <w:color w:val="333333"/>
          <w:sz w:val="24"/>
          <w:szCs w:val="24"/>
          <w:shd w:val="clear" w:color="auto" w:fill="FFFFFF"/>
        </w:rPr>
        <w:t>）引脚和SPI（串行外设接口），这两者均属于串行通信协议。UART是一种通用串行数据总线，用于异步通信。该总线双向通信，可以实现全双工传输和接收</w:t>
      </w:r>
      <w:r w:rsidR="00DE72A4">
        <w:rPr>
          <w:rFonts w:asciiTheme="majorEastAsia" w:eastAsiaTheme="majorEastAsia" w:hAnsiTheme="majorEastAsia" w:cs="Arial" w:hint="eastAsia"/>
          <w:color w:val="333333"/>
          <w:sz w:val="24"/>
          <w:szCs w:val="24"/>
          <w:shd w:val="clear" w:color="auto" w:fill="FFFFFF"/>
        </w:rPr>
        <w:t>[</w:t>
      </w:r>
      <w:r w:rsidR="00DE72A4">
        <w:rPr>
          <w:rFonts w:asciiTheme="majorEastAsia" w:eastAsiaTheme="majorEastAsia" w:hAnsiTheme="majorEastAsia" w:cs="Arial"/>
          <w:color w:val="333333"/>
          <w:sz w:val="24"/>
          <w:szCs w:val="24"/>
          <w:shd w:val="clear" w:color="auto" w:fill="FFFFFF"/>
        </w:rPr>
        <w:t>10]</w:t>
      </w:r>
      <w:r w:rsidRPr="00FA1A0E">
        <w:rPr>
          <w:rFonts w:asciiTheme="majorEastAsia" w:eastAsiaTheme="majorEastAsia" w:hAnsiTheme="majorEastAsia" w:cs="Arial" w:hint="eastAsia"/>
          <w:color w:val="333333"/>
          <w:sz w:val="24"/>
          <w:szCs w:val="24"/>
          <w:shd w:val="clear" w:color="auto" w:fill="FFFFFF"/>
        </w:rPr>
        <w:t>。在嵌入式设计中，UART用于主机与辅助设备通信。此处我们设置了两组UART引脚，分别作用于电脑和采集模块、采集模块和Nb-IoT之间的通信。</w:t>
      </w:r>
      <w:r w:rsidR="00255D9F">
        <w:rPr>
          <w:rFonts w:asciiTheme="majorEastAsia" w:eastAsiaTheme="majorEastAsia" w:hAnsiTheme="majorEastAsia" w:cs="Arial" w:hint="eastAsia"/>
          <w:color w:val="333333"/>
          <w:sz w:val="24"/>
          <w:szCs w:val="24"/>
          <w:shd w:val="clear" w:color="auto" w:fill="FFFFFF"/>
        </w:rPr>
        <w:t>通信及其他功能</w:t>
      </w:r>
      <w:r w:rsidR="00AD1CDE">
        <w:rPr>
          <w:rFonts w:asciiTheme="majorEastAsia" w:eastAsiaTheme="majorEastAsia" w:hAnsiTheme="majorEastAsia" w:cs="Arial" w:hint="eastAsia"/>
          <w:color w:val="333333"/>
          <w:sz w:val="24"/>
          <w:szCs w:val="24"/>
          <w:shd w:val="clear" w:color="auto" w:fill="FFFFFF"/>
        </w:rPr>
        <w:t>引脚的配置参数如表3所示</w:t>
      </w:r>
    </w:p>
    <w:p w14:paraId="5E23BF18" w14:textId="0CE53EB5" w:rsidR="00255D9F" w:rsidDel="00365F2C" w:rsidRDefault="00255D9F" w:rsidP="00255D9F">
      <w:pPr>
        <w:spacing w:line="360" w:lineRule="auto"/>
        <w:rPr>
          <w:ins w:id="600" w:author="Garcia" w:date="2021-05-14T11:20:00Z"/>
          <w:del w:id="601" w:author="Archimboldi Garcia" w:date="2021-05-25T20:21:00Z"/>
          <w:b/>
          <w:szCs w:val="21"/>
        </w:rPr>
      </w:pPr>
    </w:p>
    <w:p w14:paraId="51A350B0" w14:textId="015B4CDA" w:rsidR="00036B7C" w:rsidDel="00365F2C" w:rsidRDefault="00036B7C" w:rsidP="00255D9F">
      <w:pPr>
        <w:spacing w:line="360" w:lineRule="auto"/>
        <w:rPr>
          <w:ins w:id="602" w:author="Garcia" w:date="2021-05-14T11:20:00Z"/>
          <w:del w:id="603" w:author="Archimboldi Garcia" w:date="2021-05-25T20:21:00Z"/>
          <w:b/>
          <w:szCs w:val="21"/>
        </w:rPr>
      </w:pPr>
    </w:p>
    <w:p w14:paraId="254BA0D2" w14:textId="77777777" w:rsidR="00036B7C" w:rsidRPr="00255D9F" w:rsidRDefault="00036B7C" w:rsidP="00255D9F">
      <w:pPr>
        <w:spacing w:line="360" w:lineRule="auto"/>
        <w:rPr>
          <w:b/>
          <w:szCs w:val="21"/>
        </w:rPr>
      </w:pPr>
    </w:p>
    <w:tbl>
      <w:tblPr>
        <w:tblpPr w:leftFromText="180" w:rightFromText="180" w:vertAnchor="text" w:horzAnchor="margin" w:tblpY="476"/>
        <w:tblW w:w="9019"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134"/>
        <w:gridCol w:w="2410"/>
        <w:gridCol w:w="2159"/>
        <w:gridCol w:w="3316"/>
      </w:tblGrid>
      <w:tr w:rsidR="00A660E4" w14:paraId="6E041756" w14:textId="77777777" w:rsidTr="00A660E4">
        <w:trPr>
          <w:trHeight w:val="512"/>
        </w:trPr>
        <w:tc>
          <w:tcPr>
            <w:tcW w:w="1134" w:type="dxa"/>
          </w:tcPr>
          <w:p w14:paraId="291E602A" w14:textId="77777777" w:rsidR="00A660E4" w:rsidRDefault="00A660E4" w:rsidP="00A660E4">
            <w:pPr>
              <w:spacing w:line="360" w:lineRule="auto"/>
              <w:jc w:val="center"/>
              <w:rPr>
                <w:rFonts w:asciiTheme="minorEastAsia" w:hAnsiTheme="minorEastAsia"/>
                <w:szCs w:val="21"/>
              </w:rPr>
            </w:pPr>
            <w:r>
              <w:rPr>
                <w:rFonts w:asciiTheme="minorEastAsia" w:hAnsiTheme="minorEastAsia" w:hint="eastAsia"/>
                <w:szCs w:val="21"/>
              </w:rPr>
              <w:t xml:space="preserve">   名称</w:t>
            </w:r>
          </w:p>
        </w:tc>
        <w:tc>
          <w:tcPr>
            <w:tcW w:w="2410" w:type="dxa"/>
          </w:tcPr>
          <w:p w14:paraId="0D5BEB53"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标识</w:t>
            </w:r>
          </w:p>
        </w:tc>
        <w:tc>
          <w:tcPr>
            <w:tcW w:w="2159" w:type="dxa"/>
          </w:tcPr>
          <w:p w14:paraId="1A5F8E3F" w14:textId="43B6F93F"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类型</w:t>
            </w:r>
          </w:p>
        </w:tc>
        <w:tc>
          <w:tcPr>
            <w:tcW w:w="3316" w:type="dxa"/>
          </w:tcPr>
          <w:p w14:paraId="5EE0B81D"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功能</w:t>
            </w:r>
          </w:p>
        </w:tc>
      </w:tr>
      <w:tr w:rsidR="00C73506" w14:paraId="0C5F96FA" w14:textId="77777777" w:rsidTr="00C73506">
        <w:trPr>
          <w:trHeight w:val="512"/>
        </w:trPr>
        <w:tc>
          <w:tcPr>
            <w:tcW w:w="1134" w:type="dxa"/>
            <w:tcBorders>
              <w:bottom w:val="nil"/>
            </w:tcBorders>
          </w:tcPr>
          <w:p w14:paraId="2E00202D"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PA9</w:t>
            </w:r>
          </w:p>
        </w:tc>
        <w:tc>
          <w:tcPr>
            <w:tcW w:w="2410" w:type="dxa"/>
            <w:tcBorders>
              <w:bottom w:val="nil"/>
            </w:tcBorders>
          </w:tcPr>
          <w:p w14:paraId="55DF216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TX</w:t>
            </w:r>
          </w:p>
        </w:tc>
        <w:tc>
          <w:tcPr>
            <w:tcW w:w="2159" w:type="dxa"/>
            <w:vMerge w:val="restart"/>
            <w:vAlign w:val="center"/>
          </w:tcPr>
          <w:p w14:paraId="6C11826C" w14:textId="7E48815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vAlign w:val="center"/>
          </w:tcPr>
          <w:p w14:paraId="76C55BCC" w14:textId="0D367A7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外部通信</w:t>
            </w:r>
          </w:p>
        </w:tc>
      </w:tr>
      <w:tr w:rsidR="00C73506" w14:paraId="003BD25A" w14:textId="77777777" w:rsidTr="00150942">
        <w:trPr>
          <w:trHeight w:val="520"/>
        </w:trPr>
        <w:tc>
          <w:tcPr>
            <w:tcW w:w="1134" w:type="dxa"/>
            <w:tcBorders>
              <w:top w:val="nil"/>
              <w:bottom w:val="single" w:sz="4" w:space="0" w:color="auto"/>
            </w:tcBorders>
          </w:tcPr>
          <w:p w14:paraId="4A2F9DA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PA10</w:t>
            </w:r>
          </w:p>
        </w:tc>
        <w:tc>
          <w:tcPr>
            <w:tcW w:w="2410" w:type="dxa"/>
            <w:tcBorders>
              <w:top w:val="nil"/>
              <w:bottom w:val="single" w:sz="4" w:space="0" w:color="auto"/>
            </w:tcBorders>
          </w:tcPr>
          <w:p w14:paraId="1FC00FA6"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RX</w:t>
            </w:r>
          </w:p>
        </w:tc>
        <w:tc>
          <w:tcPr>
            <w:tcW w:w="2159" w:type="dxa"/>
            <w:vMerge/>
            <w:tcBorders>
              <w:bottom w:val="single" w:sz="4" w:space="0" w:color="auto"/>
            </w:tcBorders>
          </w:tcPr>
          <w:p w14:paraId="26251013" w14:textId="40783113"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6E6684A" w14:textId="1CC91F13" w:rsidR="00C73506" w:rsidRDefault="00C73506" w:rsidP="00A660E4">
            <w:pPr>
              <w:spacing w:line="360" w:lineRule="auto"/>
              <w:ind w:firstLine="360"/>
              <w:jc w:val="center"/>
              <w:rPr>
                <w:rFonts w:asciiTheme="minorEastAsia" w:hAnsiTheme="minorEastAsia"/>
                <w:szCs w:val="21"/>
              </w:rPr>
            </w:pPr>
          </w:p>
        </w:tc>
      </w:tr>
      <w:tr w:rsidR="00C73506" w14:paraId="4F889626" w14:textId="77777777" w:rsidTr="00C73506">
        <w:trPr>
          <w:trHeight w:val="512"/>
        </w:trPr>
        <w:tc>
          <w:tcPr>
            <w:tcW w:w="1134" w:type="dxa"/>
            <w:tcBorders>
              <w:top w:val="single" w:sz="4" w:space="0" w:color="auto"/>
              <w:bottom w:val="nil"/>
            </w:tcBorders>
          </w:tcPr>
          <w:p w14:paraId="120176BA"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4</w:t>
            </w:r>
          </w:p>
        </w:tc>
        <w:tc>
          <w:tcPr>
            <w:tcW w:w="2410" w:type="dxa"/>
            <w:tcBorders>
              <w:top w:val="single" w:sz="4" w:space="0" w:color="auto"/>
              <w:bottom w:val="nil"/>
            </w:tcBorders>
          </w:tcPr>
          <w:p w14:paraId="5D34819B"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3_TX</w:t>
            </w:r>
          </w:p>
        </w:tc>
        <w:tc>
          <w:tcPr>
            <w:tcW w:w="2159" w:type="dxa"/>
            <w:vMerge w:val="restart"/>
            <w:tcBorders>
              <w:top w:val="single" w:sz="4" w:space="0" w:color="auto"/>
            </w:tcBorders>
            <w:vAlign w:val="center"/>
          </w:tcPr>
          <w:p w14:paraId="425CFCD1" w14:textId="120D62F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tcBorders>
              <w:top w:val="single" w:sz="4" w:space="0" w:color="auto"/>
            </w:tcBorders>
            <w:vAlign w:val="center"/>
          </w:tcPr>
          <w:p w14:paraId="045BC45B"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NB-IoT模组通信</w:t>
            </w:r>
          </w:p>
        </w:tc>
      </w:tr>
      <w:tr w:rsidR="00C73506" w14:paraId="0C895457" w14:textId="77777777" w:rsidTr="00150942">
        <w:trPr>
          <w:trHeight w:val="512"/>
        </w:trPr>
        <w:tc>
          <w:tcPr>
            <w:tcW w:w="1134" w:type="dxa"/>
            <w:tcBorders>
              <w:top w:val="nil"/>
              <w:bottom w:val="single" w:sz="4" w:space="0" w:color="auto"/>
            </w:tcBorders>
          </w:tcPr>
          <w:p w14:paraId="45F50765"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5</w:t>
            </w:r>
          </w:p>
        </w:tc>
        <w:tc>
          <w:tcPr>
            <w:tcW w:w="2410" w:type="dxa"/>
            <w:tcBorders>
              <w:top w:val="nil"/>
              <w:bottom w:val="single" w:sz="4" w:space="0" w:color="auto"/>
            </w:tcBorders>
          </w:tcPr>
          <w:p w14:paraId="6429947E"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3_RX</w:t>
            </w:r>
          </w:p>
        </w:tc>
        <w:tc>
          <w:tcPr>
            <w:tcW w:w="2159" w:type="dxa"/>
            <w:vMerge/>
            <w:tcBorders>
              <w:bottom w:val="single" w:sz="4" w:space="0" w:color="auto"/>
            </w:tcBorders>
          </w:tcPr>
          <w:p w14:paraId="2A3287B5" w14:textId="3E979C5C" w:rsidR="00C73506" w:rsidRDefault="00C73506" w:rsidP="00C73506">
            <w:pPr>
              <w:spacing w:line="360" w:lineRule="auto"/>
              <w:rPr>
                <w:rFonts w:asciiTheme="minorEastAsia" w:hAnsiTheme="minorEastAsia"/>
                <w:szCs w:val="21"/>
              </w:rPr>
            </w:pPr>
          </w:p>
        </w:tc>
        <w:tc>
          <w:tcPr>
            <w:tcW w:w="3316" w:type="dxa"/>
            <w:vMerge/>
            <w:tcBorders>
              <w:bottom w:val="single" w:sz="4" w:space="0" w:color="auto"/>
            </w:tcBorders>
          </w:tcPr>
          <w:p w14:paraId="6F8CEDBD" w14:textId="52E62370" w:rsidR="00C73506" w:rsidRPr="00971814" w:rsidRDefault="00C73506" w:rsidP="00C73506">
            <w:pPr>
              <w:spacing w:line="360" w:lineRule="auto"/>
              <w:rPr>
                <w:rFonts w:asciiTheme="minorEastAsia" w:hAnsiTheme="minorEastAsia"/>
                <w:szCs w:val="21"/>
              </w:rPr>
            </w:pPr>
          </w:p>
        </w:tc>
      </w:tr>
      <w:tr w:rsidR="00C73506" w14:paraId="2E7D991A" w14:textId="77777777" w:rsidTr="00C73506">
        <w:trPr>
          <w:trHeight w:val="512"/>
        </w:trPr>
        <w:tc>
          <w:tcPr>
            <w:tcW w:w="1134" w:type="dxa"/>
            <w:tcBorders>
              <w:top w:val="single" w:sz="4" w:space="0" w:color="auto"/>
              <w:bottom w:val="nil"/>
            </w:tcBorders>
          </w:tcPr>
          <w:p w14:paraId="4E03E246" w14:textId="209DF564"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1</w:t>
            </w:r>
          </w:p>
        </w:tc>
        <w:tc>
          <w:tcPr>
            <w:tcW w:w="2410" w:type="dxa"/>
            <w:tcBorders>
              <w:top w:val="single" w:sz="4" w:space="0" w:color="auto"/>
              <w:bottom w:val="nil"/>
            </w:tcBorders>
          </w:tcPr>
          <w:p w14:paraId="060C6522" w14:textId="4A3EFD5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1</w:t>
            </w:r>
          </w:p>
        </w:tc>
        <w:tc>
          <w:tcPr>
            <w:tcW w:w="2159" w:type="dxa"/>
            <w:vMerge w:val="restart"/>
            <w:tcBorders>
              <w:top w:val="single" w:sz="4" w:space="0" w:color="auto"/>
            </w:tcBorders>
            <w:vAlign w:val="center"/>
          </w:tcPr>
          <w:p w14:paraId="24908AB1" w14:textId="18C968A6"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GPIO</w:t>
            </w:r>
          </w:p>
        </w:tc>
        <w:tc>
          <w:tcPr>
            <w:tcW w:w="3316" w:type="dxa"/>
            <w:tcBorders>
              <w:top w:val="single" w:sz="4" w:space="0" w:color="auto"/>
              <w:bottom w:val="nil"/>
            </w:tcBorders>
          </w:tcPr>
          <w:p w14:paraId="58256AC3" w14:textId="3711A25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按钮1</w:t>
            </w:r>
          </w:p>
        </w:tc>
      </w:tr>
      <w:tr w:rsidR="00C73506" w14:paraId="595974C3" w14:textId="77777777" w:rsidTr="00150942">
        <w:trPr>
          <w:trHeight w:val="512"/>
        </w:trPr>
        <w:tc>
          <w:tcPr>
            <w:tcW w:w="1134" w:type="dxa"/>
            <w:tcBorders>
              <w:top w:val="nil"/>
              <w:bottom w:val="single" w:sz="4" w:space="0" w:color="auto"/>
            </w:tcBorders>
          </w:tcPr>
          <w:p w14:paraId="0CA3CD93" w14:textId="79B63E72"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3</w:t>
            </w:r>
          </w:p>
        </w:tc>
        <w:tc>
          <w:tcPr>
            <w:tcW w:w="2410" w:type="dxa"/>
            <w:tcBorders>
              <w:top w:val="nil"/>
              <w:bottom w:val="single" w:sz="4" w:space="0" w:color="auto"/>
            </w:tcBorders>
          </w:tcPr>
          <w:p w14:paraId="0312365B" w14:textId="272920A8"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2</w:t>
            </w:r>
          </w:p>
        </w:tc>
        <w:tc>
          <w:tcPr>
            <w:tcW w:w="2159" w:type="dxa"/>
            <w:vMerge/>
            <w:tcBorders>
              <w:bottom w:val="single" w:sz="4" w:space="0" w:color="auto"/>
            </w:tcBorders>
          </w:tcPr>
          <w:p w14:paraId="6CBBEC24" w14:textId="183D7993" w:rsidR="00C73506" w:rsidRDefault="00C73506" w:rsidP="00A660E4">
            <w:pPr>
              <w:spacing w:line="360" w:lineRule="auto"/>
              <w:ind w:firstLine="360"/>
              <w:jc w:val="center"/>
              <w:rPr>
                <w:rFonts w:asciiTheme="minorEastAsia" w:hAnsiTheme="minorEastAsia"/>
                <w:szCs w:val="21"/>
              </w:rPr>
            </w:pPr>
          </w:p>
        </w:tc>
        <w:tc>
          <w:tcPr>
            <w:tcW w:w="3316" w:type="dxa"/>
            <w:tcBorders>
              <w:top w:val="nil"/>
              <w:bottom w:val="single" w:sz="4" w:space="0" w:color="auto"/>
            </w:tcBorders>
          </w:tcPr>
          <w:p w14:paraId="005F0BEF" w14:textId="127DFEE0"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按钮2</w:t>
            </w:r>
          </w:p>
        </w:tc>
      </w:tr>
      <w:tr w:rsidR="00C73506" w14:paraId="67D56C17" w14:textId="77777777" w:rsidTr="00C73506">
        <w:trPr>
          <w:trHeight w:val="512"/>
        </w:trPr>
        <w:tc>
          <w:tcPr>
            <w:tcW w:w="1134" w:type="dxa"/>
            <w:tcBorders>
              <w:top w:val="single" w:sz="4" w:space="0" w:color="auto"/>
              <w:bottom w:val="nil"/>
            </w:tcBorders>
          </w:tcPr>
          <w:p w14:paraId="38C0421D" w14:textId="241623D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w:t>
            </w:r>
            <w:r>
              <w:rPr>
                <w:rFonts w:asciiTheme="minorEastAsia" w:hAnsiTheme="minorEastAsia"/>
                <w:szCs w:val="21"/>
              </w:rPr>
              <w:t>1</w:t>
            </w:r>
          </w:p>
        </w:tc>
        <w:tc>
          <w:tcPr>
            <w:tcW w:w="2410" w:type="dxa"/>
            <w:tcBorders>
              <w:top w:val="single" w:sz="4" w:space="0" w:color="auto"/>
              <w:bottom w:val="nil"/>
            </w:tcBorders>
          </w:tcPr>
          <w:p w14:paraId="42B5276E" w14:textId="37330B16"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SPI</w:t>
            </w:r>
            <w:r>
              <w:rPr>
                <w:rFonts w:asciiTheme="minorEastAsia" w:hAnsiTheme="minorEastAsia"/>
                <w:szCs w:val="21"/>
              </w:rPr>
              <w:t>1</w:t>
            </w:r>
            <w:r>
              <w:rPr>
                <w:rFonts w:asciiTheme="minorEastAsia" w:hAnsiTheme="minorEastAsia" w:hint="eastAsia"/>
                <w:szCs w:val="21"/>
              </w:rPr>
              <w:t>_</w:t>
            </w:r>
            <w:r>
              <w:rPr>
                <w:rFonts w:asciiTheme="minorEastAsia" w:hAnsiTheme="minorEastAsia"/>
                <w:szCs w:val="21"/>
              </w:rPr>
              <w:t>SCK</w:t>
            </w:r>
          </w:p>
        </w:tc>
        <w:tc>
          <w:tcPr>
            <w:tcW w:w="2159" w:type="dxa"/>
            <w:vMerge w:val="restart"/>
            <w:tcBorders>
              <w:top w:val="single" w:sz="4" w:space="0" w:color="auto"/>
            </w:tcBorders>
            <w:vAlign w:val="center"/>
          </w:tcPr>
          <w:p w14:paraId="183926A7"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w:t>
            </w:r>
          </w:p>
          <w:p w14:paraId="3AB67915" w14:textId="57B0A0A3" w:rsidR="00C73506" w:rsidRDefault="00C73506" w:rsidP="00C73506">
            <w:pPr>
              <w:spacing w:line="360" w:lineRule="auto"/>
              <w:jc w:val="center"/>
              <w:rPr>
                <w:rFonts w:asciiTheme="minorEastAsia" w:hAnsiTheme="minorEastAsia"/>
                <w:szCs w:val="21"/>
              </w:rPr>
            </w:pPr>
          </w:p>
        </w:tc>
        <w:tc>
          <w:tcPr>
            <w:tcW w:w="3316" w:type="dxa"/>
            <w:vMerge w:val="restart"/>
            <w:tcBorders>
              <w:top w:val="single" w:sz="4" w:space="0" w:color="auto"/>
            </w:tcBorders>
            <w:vAlign w:val="center"/>
          </w:tcPr>
          <w:p w14:paraId="054FF778" w14:textId="78148BD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C芯片通信</w:t>
            </w:r>
          </w:p>
        </w:tc>
      </w:tr>
      <w:tr w:rsidR="00C73506" w14:paraId="64C312C1" w14:textId="77777777" w:rsidTr="00150942">
        <w:trPr>
          <w:trHeight w:val="512"/>
        </w:trPr>
        <w:tc>
          <w:tcPr>
            <w:tcW w:w="1134" w:type="dxa"/>
            <w:tcBorders>
              <w:top w:val="nil"/>
              <w:bottom w:val="nil"/>
            </w:tcBorders>
          </w:tcPr>
          <w:p w14:paraId="0692AA42" w14:textId="3395F19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A6</w:t>
            </w:r>
          </w:p>
        </w:tc>
        <w:tc>
          <w:tcPr>
            <w:tcW w:w="2410" w:type="dxa"/>
            <w:tcBorders>
              <w:top w:val="nil"/>
              <w:bottom w:val="nil"/>
            </w:tcBorders>
          </w:tcPr>
          <w:p w14:paraId="439A5675" w14:textId="4D1B127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PI1_MISO</w:t>
            </w:r>
          </w:p>
        </w:tc>
        <w:tc>
          <w:tcPr>
            <w:tcW w:w="2159" w:type="dxa"/>
            <w:vMerge/>
          </w:tcPr>
          <w:p w14:paraId="12F38DFD" w14:textId="6E99AAC4" w:rsidR="00C73506" w:rsidRDefault="00C73506" w:rsidP="00150942">
            <w:pPr>
              <w:spacing w:line="360" w:lineRule="auto"/>
              <w:ind w:firstLine="360"/>
              <w:jc w:val="center"/>
              <w:rPr>
                <w:rFonts w:asciiTheme="minorEastAsia" w:hAnsiTheme="minorEastAsia"/>
                <w:szCs w:val="21"/>
              </w:rPr>
            </w:pPr>
          </w:p>
        </w:tc>
        <w:tc>
          <w:tcPr>
            <w:tcW w:w="3316" w:type="dxa"/>
            <w:vMerge/>
          </w:tcPr>
          <w:p w14:paraId="249AE154" w14:textId="77777777" w:rsidR="00C73506" w:rsidRDefault="00C73506" w:rsidP="00A660E4">
            <w:pPr>
              <w:spacing w:line="360" w:lineRule="auto"/>
              <w:ind w:firstLine="360"/>
              <w:jc w:val="center"/>
              <w:rPr>
                <w:rFonts w:asciiTheme="minorEastAsia" w:hAnsiTheme="minorEastAsia"/>
                <w:szCs w:val="21"/>
              </w:rPr>
            </w:pPr>
          </w:p>
        </w:tc>
      </w:tr>
      <w:tr w:rsidR="00C73506" w14:paraId="44B8D536" w14:textId="77777777" w:rsidTr="00150942">
        <w:trPr>
          <w:trHeight w:val="512"/>
        </w:trPr>
        <w:tc>
          <w:tcPr>
            <w:tcW w:w="1134" w:type="dxa"/>
            <w:tcBorders>
              <w:top w:val="nil"/>
              <w:bottom w:val="single" w:sz="4" w:space="0" w:color="auto"/>
            </w:tcBorders>
          </w:tcPr>
          <w:p w14:paraId="0466FE78" w14:textId="0EF388A5"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A7</w:t>
            </w:r>
          </w:p>
        </w:tc>
        <w:tc>
          <w:tcPr>
            <w:tcW w:w="2410" w:type="dxa"/>
            <w:tcBorders>
              <w:top w:val="nil"/>
              <w:bottom w:val="single" w:sz="4" w:space="0" w:color="auto"/>
            </w:tcBorders>
          </w:tcPr>
          <w:p w14:paraId="7E3CEF4C" w14:textId="0D585B6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PI1_MOSI</w:t>
            </w:r>
          </w:p>
        </w:tc>
        <w:tc>
          <w:tcPr>
            <w:tcW w:w="2159" w:type="dxa"/>
            <w:vMerge/>
            <w:tcBorders>
              <w:bottom w:val="single" w:sz="4" w:space="0" w:color="auto"/>
            </w:tcBorders>
          </w:tcPr>
          <w:p w14:paraId="02B52F2C" w14:textId="6A0E800F"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BDF687F" w14:textId="77777777" w:rsidR="00C73506" w:rsidRDefault="00C73506" w:rsidP="00A660E4">
            <w:pPr>
              <w:spacing w:line="360" w:lineRule="auto"/>
              <w:ind w:firstLine="360"/>
              <w:jc w:val="center"/>
              <w:rPr>
                <w:rFonts w:asciiTheme="minorEastAsia" w:hAnsiTheme="minorEastAsia"/>
                <w:szCs w:val="21"/>
              </w:rPr>
            </w:pPr>
          </w:p>
        </w:tc>
      </w:tr>
      <w:tr w:rsidR="00C73506" w14:paraId="49425811" w14:textId="77777777" w:rsidTr="00C73506">
        <w:trPr>
          <w:trHeight w:val="512"/>
        </w:trPr>
        <w:tc>
          <w:tcPr>
            <w:tcW w:w="1134" w:type="dxa"/>
            <w:tcBorders>
              <w:top w:val="single" w:sz="4" w:space="0" w:color="auto"/>
              <w:bottom w:val="nil"/>
            </w:tcBorders>
          </w:tcPr>
          <w:p w14:paraId="46834C6A" w14:textId="106DD96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7</w:t>
            </w:r>
          </w:p>
        </w:tc>
        <w:tc>
          <w:tcPr>
            <w:tcW w:w="2410" w:type="dxa"/>
            <w:tcBorders>
              <w:top w:val="single" w:sz="4" w:space="0" w:color="auto"/>
              <w:bottom w:val="nil"/>
            </w:tcBorders>
          </w:tcPr>
          <w:p w14:paraId="36175666" w14:textId="2C6E91BF" w:rsidR="00C73506" w:rsidRDefault="00C73506" w:rsidP="00A660E4">
            <w:pPr>
              <w:spacing w:line="360" w:lineRule="auto"/>
              <w:ind w:firstLine="360"/>
              <w:jc w:val="center"/>
              <w:rPr>
                <w:rFonts w:asciiTheme="minorEastAsia" w:hAnsiTheme="minorEastAsia"/>
                <w:szCs w:val="21"/>
              </w:rPr>
            </w:pPr>
            <w:r>
              <w:rPr>
                <w:rFonts w:asciiTheme="minorEastAsia" w:hAnsiTheme="minorEastAsia"/>
                <w:szCs w:val="21"/>
              </w:rPr>
              <w:t>GPIO_PIN_7</w:t>
            </w:r>
          </w:p>
        </w:tc>
        <w:tc>
          <w:tcPr>
            <w:tcW w:w="2159" w:type="dxa"/>
            <w:vMerge w:val="restart"/>
            <w:tcBorders>
              <w:top w:val="single" w:sz="4" w:space="0" w:color="auto"/>
            </w:tcBorders>
            <w:vAlign w:val="center"/>
          </w:tcPr>
          <w:p w14:paraId="385A635E" w14:textId="73BAED8D"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w:t>
            </w:r>
          </w:p>
        </w:tc>
        <w:tc>
          <w:tcPr>
            <w:tcW w:w="3316" w:type="dxa"/>
            <w:vMerge w:val="restart"/>
            <w:tcBorders>
              <w:top w:val="single" w:sz="4" w:space="0" w:color="auto"/>
            </w:tcBorders>
            <w:vAlign w:val="center"/>
          </w:tcPr>
          <w:p w14:paraId="7EA2DE98" w14:textId="39217CE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OLED屏幕虚拟I</w:t>
            </w:r>
            <w:r>
              <w:rPr>
                <w:rFonts w:asciiTheme="minorEastAsia" w:hAnsiTheme="minorEastAsia"/>
                <w:szCs w:val="21"/>
              </w:rPr>
              <w:t>2</w:t>
            </w:r>
            <w:r>
              <w:rPr>
                <w:rFonts w:asciiTheme="minorEastAsia" w:hAnsiTheme="minorEastAsia" w:hint="eastAsia"/>
                <w:szCs w:val="21"/>
              </w:rPr>
              <w:t>C接口</w:t>
            </w:r>
          </w:p>
        </w:tc>
      </w:tr>
      <w:tr w:rsidR="00C73506" w14:paraId="7A310A83" w14:textId="77777777" w:rsidTr="00150942">
        <w:trPr>
          <w:trHeight w:val="512"/>
        </w:trPr>
        <w:tc>
          <w:tcPr>
            <w:tcW w:w="1134" w:type="dxa"/>
            <w:tcBorders>
              <w:top w:val="nil"/>
              <w:bottom w:val="nil"/>
            </w:tcBorders>
          </w:tcPr>
          <w:p w14:paraId="3707C464" w14:textId="711D0D7C"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B6</w:t>
            </w:r>
          </w:p>
        </w:tc>
        <w:tc>
          <w:tcPr>
            <w:tcW w:w="2410" w:type="dxa"/>
            <w:tcBorders>
              <w:top w:val="nil"/>
              <w:bottom w:val="nil"/>
            </w:tcBorders>
          </w:tcPr>
          <w:p w14:paraId="40061196" w14:textId="519E6853"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PIO_PIN_6</w:t>
            </w:r>
          </w:p>
        </w:tc>
        <w:tc>
          <w:tcPr>
            <w:tcW w:w="2159" w:type="dxa"/>
            <w:vMerge/>
            <w:vAlign w:val="center"/>
          </w:tcPr>
          <w:p w14:paraId="43DD787D" w14:textId="77777777" w:rsidR="00C73506" w:rsidRDefault="00C73506" w:rsidP="00C73506">
            <w:pPr>
              <w:spacing w:line="360" w:lineRule="auto"/>
              <w:ind w:firstLine="360"/>
              <w:jc w:val="center"/>
              <w:rPr>
                <w:rFonts w:asciiTheme="minorEastAsia" w:hAnsiTheme="minorEastAsia"/>
                <w:szCs w:val="21"/>
              </w:rPr>
            </w:pPr>
          </w:p>
        </w:tc>
        <w:tc>
          <w:tcPr>
            <w:tcW w:w="3316" w:type="dxa"/>
            <w:vMerge/>
            <w:tcBorders>
              <w:bottom w:val="nil"/>
            </w:tcBorders>
          </w:tcPr>
          <w:p w14:paraId="22643AD0" w14:textId="77777777" w:rsidR="00C73506" w:rsidRDefault="00C73506" w:rsidP="00A660E4">
            <w:pPr>
              <w:spacing w:line="360" w:lineRule="auto"/>
              <w:ind w:firstLine="360"/>
              <w:jc w:val="center"/>
              <w:rPr>
                <w:rFonts w:asciiTheme="minorEastAsia" w:hAnsiTheme="minorEastAsia"/>
                <w:szCs w:val="21"/>
              </w:rPr>
            </w:pPr>
          </w:p>
        </w:tc>
      </w:tr>
      <w:tr w:rsidR="00C73506" w14:paraId="00BBB96B" w14:textId="77777777" w:rsidTr="00150942">
        <w:trPr>
          <w:trHeight w:val="512"/>
        </w:trPr>
        <w:tc>
          <w:tcPr>
            <w:tcW w:w="1134" w:type="dxa"/>
            <w:tcBorders>
              <w:top w:val="nil"/>
            </w:tcBorders>
          </w:tcPr>
          <w:p w14:paraId="7AE3EFEE" w14:textId="01D3CAF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C13</w:t>
            </w:r>
          </w:p>
        </w:tc>
        <w:tc>
          <w:tcPr>
            <w:tcW w:w="2410" w:type="dxa"/>
            <w:tcBorders>
              <w:top w:val="nil"/>
            </w:tcBorders>
          </w:tcPr>
          <w:p w14:paraId="15787559" w14:textId="3C4748EB"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p>
        </w:tc>
        <w:tc>
          <w:tcPr>
            <w:tcW w:w="2159" w:type="dxa"/>
            <w:vMerge/>
          </w:tcPr>
          <w:p w14:paraId="493AA2C9" w14:textId="77777777" w:rsidR="00C73506" w:rsidRDefault="00C73506" w:rsidP="00A660E4">
            <w:pPr>
              <w:spacing w:line="360" w:lineRule="auto"/>
              <w:ind w:firstLine="360"/>
              <w:jc w:val="center"/>
              <w:rPr>
                <w:rFonts w:asciiTheme="minorEastAsia" w:hAnsiTheme="minorEastAsia"/>
                <w:szCs w:val="21"/>
              </w:rPr>
            </w:pPr>
          </w:p>
        </w:tc>
        <w:tc>
          <w:tcPr>
            <w:tcW w:w="3316" w:type="dxa"/>
            <w:tcBorders>
              <w:top w:val="nil"/>
            </w:tcBorders>
          </w:tcPr>
          <w:p w14:paraId="6983CF7C" w14:textId="7A21ECF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r>
              <w:rPr>
                <w:rFonts w:asciiTheme="minorEastAsia" w:hAnsiTheme="minorEastAsia" w:hint="eastAsia"/>
                <w:szCs w:val="21"/>
              </w:rPr>
              <w:t>指示灯</w:t>
            </w:r>
          </w:p>
        </w:tc>
      </w:tr>
    </w:tbl>
    <w:p w14:paraId="59241C37" w14:textId="3EFB5855" w:rsidR="00906FD5" w:rsidRDefault="00906FD5" w:rsidP="00906FD5">
      <w:pPr>
        <w:spacing w:line="360" w:lineRule="auto"/>
        <w:jc w:val="center"/>
        <w:rPr>
          <w:b/>
          <w:szCs w:val="21"/>
        </w:rPr>
      </w:pPr>
      <w:r>
        <w:rPr>
          <w:rFonts w:ascii="黑体" w:eastAsia="黑体" w:hAnsi="黑体" w:hint="eastAsia"/>
          <w:b/>
          <w:szCs w:val="21"/>
        </w:rPr>
        <w:t>表</w:t>
      </w:r>
      <w:r w:rsidR="00255D9F">
        <w:rPr>
          <w:rFonts w:ascii="黑体" w:eastAsia="黑体" w:hAnsi="黑体"/>
          <w:b/>
          <w:szCs w:val="21"/>
        </w:rPr>
        <w:t>3</w:t>
      </w:r>
      <w:r>
        <w:rPr>
          <w:rFonts w:ascii="黑体" w:eastAsia="黑体" w:hAnsi="黑体" w:hint="eastAsia"/>
          <w:b/>
          <w:szCs w:val="21"/>
        </w:rPr>
        <w:t xml:space="preserve">  主控芯片引脚</w:t>
      </w:r>
      <w:r w:rsidR="006B290F">
        <w:rPr>
          <w:rFonts w:ascii="黑体" w:eastAsia="黑体" w:hAnsi="黑体" w:hint="eastAsia"/>
          <w:b/>
          <w:szCs w:val="21"/>
        </w:rPr>
        <w:t>配置</w:t>
      </w:r>
      <w:r>
        <w:rPr>
          <w:rFonts w:ascii="黑体" w:eastAsia="黑体" w:hAnsi="黑体" w:hint="eastAsia"/>
          <w:b/>
          <w:szCs w:val="21"/>
        </w:rPr>
        <w:t>表</w:t>
      </w:r>
    </w:p>
    <w:p w14:paraId="595B43BE" w14:textId="45F70B7F" w:rsidR="00906FD5" w:rsidDel="00BC32F9" w:rsidRDefault="00906FD5" w:rsidP="00906FD5">
      <w:pPr>
        <w:spacing w:line="360" w:lineRule="auto"/>
        <w:rPr>
          <w:del w:id="604" w:author="Archimboldi Garcia" w:date="2021-05-28T08:50:00Z"/>
          <w:rFonts w:ascii="黑体" w:eastAsia="黑体" w:hAnsi="黑体"/>
          <w:sz w:val="24"/>
        </w:rPr>
      </w:pPr>
    </w:p>
    <w:p w14:paraId="3180D045" w14:textId="77777777" w:rsidR="00BC32F9" w:rsidRPr="00544935" w:rsidRDefault="00BC32F9" w:rsidP="00906FD5">
      <w:pPr>
        <w:spacing w:line="360" w:lineRule="auto"/>
        <w:ind w:firstLineChars="200" w:firstLine="480"/>
        <w:rPr>
          <w:ins w:id="605" w:author="Archimboldi Garcia" w:date="2021-05-28T08:50:00Z"/>
          <w:rFonts w:asciiTheme="minorEastAsia" w:hAnsiTheme="minorEastAsia"/>
          <w:sz w:val="24"/>
        </w:rPr>
      </w:pPr>
    </w:p>
    <w:p w14:paraId="4DDCE18C" w14:textId="37E80F89" w:rsidR="00906FD5" w:rsidDel="00365F2C" w:rsidRDefault="00906FD5" w:rsidP="00906FD5">
      <w:pPr>
        <w:spacing w:line="360" w:lineRule="auto"/>
        <w:rPr>
          <w:del w:id="606" w:author="Garcia" w:date="2021-05-14T13:12:00Z"/>
          <w:rFonts w:ascii="黑体" w:eastAsia="黑体" w:hAnsi="黑体"/>
          <w:sz w:val="24"/>
        </w:rPr>
      </w:pPr>
    </w:p>
    <w:p w14:paraId="4E72E3C7" w14:textId="77777777" w:rsidR="001A1FCC" w:rsidDel="00365F2C" w:rsidRDefault="001A1FCC" w:rsidP="00906FD5">
      <w:pPr>
        <w:spacing w:line="360" w:lineRule="auto"/>
        <w:rPr>
          <w:ins w:id="607" w:author="Garcia" w:date="2021-05-14T13:12:00Z"/>
          <w:del w:id="608" w:author="Archimboldi Garcia" w:date="2021-05-25T20:21:00Z"/>
          <w:rFonts w:ascii="黑体" w:eastAsia="黑体" w:hAnsi="黑体"/>
          <w:sz w:val="24"/>
        </w:rPr>
      </w:pPr>
    </w:p>
    <w:p w14:paraId="080F0498" w14:textId="432FF703" w:rsidR="009F706A" w:rsidDel="001A1FCC" w:rsidRDefault="009F706A" w:rsidP="00906FD5">
      <w:pPr>
        <w:spacing w:line="360" w:lineRule="auto"/>
        <w:rPr>
          <w:del w:id="609" w:author="Garcia" w:date="2021-05-14T13:12:00Z"/>
          <w:rFonts w:ascii="黑体" w:eastAsia="黑体" w:hAnsi="黑体"/>
          <w:sz w:val="24"/>
        </w:rPr>
      </w:pPr>
    </w:p>
    <w:p w14:paraId="222405FC" w14:textId="5B064A7E" w:rsidR="009F706A" w:rsidDel="001A1FCC" w:rsidRDefault="009F706A" w:rsidP="00906FD5">
      <w:pPr>
        <w:spacing w:line="360" w:lineRule="auto"/>
        <w:rPr>
          <w:del w:id="610" w:author="Garcia" w:date="2021-05-14T13:12:00Z"/>
          <w:rFonts w:ascii="黑体" w:eastAsia="黑体" w:hAnsi="黑体"/>
          <w:sz w:val="24"/>
        </w:rPr>
      </w:pPr>
    </w:p>
    <w:p w14:paraId="1B64BB96" w14:textId="77777777" w:rsidR="009F706A" w:rsidRDefault="009F706A" w:rsidP="00906FD5">
      <w:pPr>
        <w:spacing w:line="360" w:lineRule="auto"/>
        <w:rPr>
          <w:rFonts w:ascii="黑体" w:eastAsia="黑体" w:hAnsi="黑体"/>
          <w:sz w:val="24"/>
        </w:rPr>
      </w:pPr>
    </w:p>
    <w:p w14:paraId="2DC58F74"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2.2.1.2芯片时钟配置</w:t>
      </w:r>
    </w:p>
    <w:p w14:paraId="03BF7AD4" w14:textId="72FB8DE1" w:rsidR="004E45BE" w:rsidRDefault="00075CEE" w:rsidP="0092688C">
      <w:pPr>
        <w:spacing w:line="360" w:lineRule="auto"/>
        <w:ind w:firstLineChars="200" w:firstLine="480"/>
        <w:rPr>
          <w:rFonts w:asciiTheme="minorEastAsia" w:hAnsiTheme="minorEastAsia"/>
          <w:sz w:val="24"/>
        </w:rPr>
      </w:pPr>
      <w:r>
        <w:rPr>
          <w:rFonts w:asciiTheme="minorEastAsia" w:hAnsiTheme="minorEastAsia" w:hint="eastAsia"/>
          <w:sz w:val="24"/>
        </w:rPr>
        <w:t>时钟是微处理器的必备部件之一，为微处理器提供标准的工作频率，推动微处理器内各个部分执行</w:t>
      </w:r>
      <w:r w:rsidR="00760122">
        <w:rPr>
          <w:rFonts w:asciiTheme="minorEastAsia" w:hAnsiTheme="minorEastAsia" w:hint="eastAsia"/>
          <w:sz w:val="24"/>
        </w:rPr>
        <w:t>相应</w:t>
      </w:r>
      <w:r>
        <w:rPr>
          <w:rFonts w:asciiTheme="minorEastAsia" w:hAnsiTheme="minorEastAsia" w:hint="eastAsia"/>
          <w:sz w:val="24"/>
        </w:rPr>
        <w:t>的指令。</w:t>
      </w:r>
      <w:r w:rsidR="0092688C">
        <w:rPr>
          <w:rFonts w:asciiTheme="minorEastAsia" w:hAnsiTheme="minorEastAsia" w:hint="eastAsia"/>
          <w:sz w:val="24"/>
        </w:rPr>
        <w:t>STM</w:t>
      </w:r>
      <w:r w:rsidR="0092688C">
        <w:rPr>
          <w:rFonts w:asciiTheme="minorEastAsia" w:hAnsiTheme="minorEastAsia"/>
          <w:sz w:val="24"/>
        </w:rPr>
        <w:t>32</w:t>
      </w:r>
      <w:r w:rsidR="0092688C">
        <w:rPr>
          <w:rFonts w:asciiTheme="minorEastAsia" w:hAnsiTheme="minorEastAsia" w:hint="eastAsia"/>
          <w:sz w:val="24"/>
        </w:rPr>
        <w:t>L</w:t>
      </w:r>
      <w:r w:rsidR="0092688C">
        <w:rPr>
          <w:rFonts w:asciiTheme="minorEastAsia" w:hAnsiTheme="minorEastAsia"/>
          <w:sz w:val="24"/>
        </w:rPr>
        <w:t>431</w:t>
      </w:r>
      <w:r w:rsidR="00695B4F">
        <w:rPr>
          <w:rFonts w:asciiTheme="minorEastAsia" w:hAnsiTheme="minorEastAsia" w:hint="eastAsia"/>
          <w:sz w:val="24"/>
        </w:rPr>
        <w:t>RCT</w:t>
      </w:r>
      <w:r w:rsidR="004E45BE">
        <w:rPr>
          <w:rFonts w:asciiTheme="minorEastAsia" w:hAnsiTheme="minorEastAsia" w:hint="eastAsia"/>
          <w:sz w:val="24"/>
        </w:rPr>
        <w:t>采用多时钟源设计，目的是为不同工作频率的外设提供不同的时钟信号，以达到性能和功耗的最优化。这些时钟源最初都由同一个</w:t>
      </w:r>
      <w:r w:rsidR="00A20C27">
        <w:rPr>
          <w:rFonts w:asciiTheme="minorEastAsia" w:hAnsiTheme="minorEastAsia" w:hint="eastAsia"/>
          <w:sz w:val="24"/>
        </w:rPr>
        <w:t>系统</w:t>
      </w:r>
      <w:r w:rsidR="004E45BE">
        <w:rPr>
          <w:rFonts w:asciiTheme="minorEastAsia" w:hAnsiTheme="minorEastAsia" w:hint="eastAsia"/>
          <w:sz w:val="24"/>
        </w:rPr>
        <w:t>时钟信号分频得来，</w:t>
      </w:r>
      <w:r w:rsidR="00A20C27">
        <w:rPr>
          <w:rFonts w:asciiTheme="minorEastAsia" w:hAnsiTheme="minorEastAsia" w:hint="eastAsia"/>
          <w:sz w:val="24"/>
        </w:rPr>
        <w:t>开发人员可以</w:t>
      </w:r>
      <w:r w:rsidR="004E45BE">
        <w:rPr>
          <w:rFonts w:asciiTheme="minorEastAsia" w:hAnsiTheme="minorEastAsia" w:hint="eastAsia"/>
          <w:sz w:val="24"/>
        </w:rPr>
        <w:t>通过</w:t>
      </w:r>
      <w:r w:rsidR="00A20C27">
        <w:rPr>
          <w:rFonts w:asciiTheme="minorEastAsia" w:hAnsiTheme="minorEastAsia" w:hint="eastAsia"/>
          <w:sz w:val="24"/>
        </w:rPr>
        <w:t>修改</w:t>
      </w:r>
      <w:r w:rsidR="004E45BE">
        <w:rPr>
          <w:rFonts w:asciiTheme="minorEastAsia" w:hAnsiTheme="minorEastAsia" w:hint="eastAsia"/>
          <w:sz w:val="24"/>
        </w:rPr>
        <w:t>配置文件</w:t>
      </w:r>
      <w:r w:rsidR="00A20C27">
        <w:rPr>
          <w:rFonts w:asciiTheme="minorEastAsia" w:hAnsiTheme="minorEastAsia" w:hint="eastAsia"/>
          <w:sz w:val="24"/>
        </w:rPr>
        <w:t>来定义</w:t>
      </w:r>
      <w:r w:rsidR="004E45BE">
        <w:rPr>
          <w:rFonts w:asciiTheme="minorEastAsia" w:hAnsiTheme="minorEastAsia" w:hint="eastAsia"/>
          <w:sz w:val="24"/>
        </w:rPr>
        <w:t>芯片内部的分频机制，以产生不同种类外设所需的不同频率的时钟信号。</w:t>
      </w:r>
    </w:p>
    <w:p w14:paraId="69EFA179" w14:textId="4E734147" w:rsidR="006F3085" w:rsidRDefault="004E45BE" w:rsidP="009F706A">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可以通过STM</w:t>
      </w:r>
      <w:r>
        <w:rPr>
          <w:rFonts w:asciiTheme="minorEastAsia" w:hAnsiTheme="minorEastAsia"/>
          <w:sz w:val="24"/>
        </w:rPr>
        <w:t>32</w:t>
      </w:r>
      <w:r>
        <w:rPr>
          <w:rFonts w:asciiTheme="minorEastAsia" w:hAnsiTheme="minorEastAsia" w:hint="eastAsia"/>
          <w:sz w:val="24"/>
        </w:rPr>
        <w:t>CubeMX软件的图形化时钟配置界面来快速、直观的配置芯片时钟。图</w:t>
      </w:r>
      <w:ins w:id="611" w:author="Archimboldi Garcia" w:date="2021-05-28T08:58:00Z">
        <w:r w:rsidR="00D57BC4">
          <w:rPr>
            <w:rFonts w:asciiTheme="minorEastAsia" w:hAnsiTheme="minorEastAsia"/>
            <w:sz w:val="24"/>
          </w:rPr>
          <w:t>3</w:t>
        </w:r>
      </w:ins>
      <w:ins w:id="612" w:author="Garcia" w:date="2021-05-14T11:56:00Z">
        <w:del w:id="613" w:author="Archimboldi Garcia" w:date="2021-05-28T08:58:00Z">
          <w:r w:rsidR="003B451A" w:rsidDel="00D57BC4">
            <w:rPr>
              <w:rFonts w:asciiTheme="minorEastAsia" w:hAnsiTheme="minorEastAsia"/>
              <w:sz w:val="24"/>
            </w:rPr>
            <w:delText>4</w:delText>
          </w:r>
        </w:del>
      </w:ins>
      <w:del w:id="614" w:author="Garcia" w:date="2021-05-14T11:56:00Z">
        <w:r w:rsidR="00695B4F" w:rsidDel="003B451A">
          <w:rPr>
            <w:rFonts w:asciiTheme="minorEastAsia" w:hAnsiTheme="minorEastAsia" w:hint="eastAsia"/>
            <w:sz w:val="24"/>
          </w:rPr>
          <w:delText>3</w:delText>
        </w:r>
      </w:del>
      <w:ins w:id="615" w:author="Garcia" w:date="2021-05-14T13:12:00Z">
        <w:r w:rsidR="001A1FCC">
          <w:rPr>
            <w:rFonts w:asciiTheme="minorEastAsia" w:hAnsiTheme="minorEastAsia" w:hint="eastAsia"/>
            <w:sz w:val="24"/>
          </w:rPr>
          <w:t>为</w:t>
        </w:r>
      </w:ins>
      <w:del w:id="616" w:author="Garcia" w:date="2021-05-14T13:12:00Z">
        <w:r w:rsidDel="001A1FCC">
          <w:rPr>
            <w:rFonts w:asciiTheme="minorEastAsia" w:hAnsiTheme="minorEastAsia" w:hint="eastAsia"/>
            <w:sz w:val="24"/>
          </w:rPr>
          <w:delText>是</w:delText>
        </w:r>
      </w:del>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CubeMX中显示的STM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RCT型芯片的时钟系统图：</w:t>
      </w:r>
    </w:p>
    <w:p w14:paraId="625BC83C" w14:textId="77777777" w:rsidR="009F706A" w:rsidRDefault="009F706A" w:rsidP="009F706A">
      <w:pPr>
        <w:spacing w:line="360" w:lineRule="auto"/>
        <w:ind w:firstLineChars="200" w:firstLine="480"/>
        <w:rPr>
          <w:rFonts w:asciiTheme="minorEastAsia" w:hAnsiTheme="minorEastAsia"/>
          <w:sz w:val="24"/>
        </w:rPr>
      </w:pPr>
    </w:p>
    <w:p w14:paraId="66193660" w14:textId="0FA86507" w:rsidR="004E45BE" w:rsidRDefault="00720CE6" w:rsidP="00720CE6">
      <w:pPr>
        <w:spacing w:line="360" w:lineRule="auto"/>
        <w:rPr>
          <w:rFonts w:asciiTheme="minorEastAsia" w:hAnsiTheme="minorEastAsia"/>
          <w:sz w:val="24"/>
        </w:rPr>
      </w:pPr>
      <w:r>
        <w:rPr>
          <w:noProof/>
        </w:rPr>
        <w:drawing>
          <wp:inline distT="0" distB="0" distL="0" distR="0" wp14:anchorId="4FD1D7BB" wp14:editId="1DBC0E46">
            <wp:extent cx="5753100" cy="44919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3100" cy="4491990"/>
                    </a:xfrm>
                    <a:prstGeom prst="rect">
                      <a:avLst/>
                    </a:prstGeom>
                  </pic:spPr>
                </pic:pic>
              </a:graphicData>
            </a:graphic>
          </wp:inline>
        </w:drawing>
      </w:r>
    </w:p>
    <w:p w14:paraId="7528FDE5" w14:textId="369C1ED4" w:rsidR="00695B4F" w:rsidRDefault="00695B4F" w:rsidP="00695B4F">
      <w:pPr>
        <w:spacing w:line="360" w:lineRule="auto"/>
        <w:jc w:val="center"/>
        <w:rPr>
          <w:b/>
          <w:szCs w:val="21"/>
        </w:rPr>
      </w:pPr>
      <w:r>
        <w:rPr>
          <w:rFonts w:ascii="黑体" w:eastAsia="黑体" w:hAnsi="黑体" w:hint="eastAsia"/>
          <w:b/>
          <w:szCs w:val="21"/>
        </w:rPr>
        <w:t>图</w:t>
      </w:r>
      <w:ins w:id="617" w:author="Archimboldi Garcia" w:date="2021-05-28T08:59:00Z">
        <w:r w:rsidR="00D57BC4">
          <w:rPr>
            <w:rFonts w:ascii="黑体" w:eastAsia="黑体" w:hAnsi="黑体"/>
            <w:b/>
            <w:szCs w:val="21"/>
          </w:rPr>
          <w:t>3</w:t>
        </w:r>
      </w:ins>
      <w:ins w:id="618" w:author="Garcia" w:date="2021-05-14T11:56:00Z">
        <w:del w:id="619" w:author="Archimboldi Garcia" w:date="2021-05-28T08:59:00Z">
          <w:r w:rsidR="003B451A" w:rsidDel="00D57BC4">
            <w:rPr>
              <w:rFonts w:ascii="黑体" w:eastAsia="黑体" w:hAnsi="黑体"/>
              <w:b/>
              <w:szCs w:val="21"/>
            </w:rPr>
            <w:delText>4</w:delText>
          </w:r>
        </w:del>
      </w:ins>
      <w:del w:id="620" w:author="Garcia" w:date="2021-05-14T11:56:00Z">
        <w:r w:rsidDel="003B451A">
          <w:rPr>
            <w:rFonts w:ascii="黑体" w:eastAsia="黑体" w:hAnsi="黑体"/>
            <w:b/>
            <w:szCs w:val="21"/>
          </w:rPr>
          <w:delText>3</w:delText>
        </w:r>
      </w:del>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时钟系统图</w:t>
      </w:r>
      <w:r>
        <w:rPr>
          <w:b/>
          <w:szCs w:val="21"/>
        </w:rPr>
        <w:t xml:space="preserve"> </w:t>
      </w:r>
    </w:p>
    <w:p w14:paraId="11FFD4BD" w14:textId="1E911288" w:rsidR="004E45BE" w:rsidRDefault="004E45BE" w:rsidP="00A36CAE">
      <w:pPr>
        <w:spacing w:line="360" w:lineRule="auto"/>
        <w:rPr>
          <w:rFonts w:asciiTheme="minorEastAsia" w:hAnsiTheme="minorEastAsia"/>
          <w:sz w:val="24"/>
        </w:rPr>
      </w:pPr>
    </w:p>
    <w:p w14:paraId="2722F312" w14:textId="1E578349" w:rsidR="0025394A" w:rsidRDefault="00B4192D" w:rsidP="0092688C">
      <w:pPr>
        <w:spacing w:line="360" w:lineRule="auto"/>
        <w:ind w:firstLineChars="200" w:firstLine="480"/>
        <w:rPr>
          <w:rFonts w:asciiTheme="minorEastAsia" w:hAnsiTheme="minorEastAsia"/>
          <w:sz w:val="24"/>
        </w:rPr>
      </w:pPr>
      <w:r>
        <w:rPr>
          <w:rFonts w:asciiTheme="minorEastAsia" w:hAnsiTheme="minorEastAsia" w:hint="eastAsia"/>
          <w:sz w:val="24"/>
        </w:rPr>
        <w:t>图</w:t>
      </w:r>
      <w:ins w:id="621" w:author="Archimboldi Garcia" w:date="2021-05-28T08:59:00Z">
        <w:r w:rsidR="00D57BC4">
          <w:rPr>
            <w:rFonts w:asciiTheme="minorEastAsia" w:hAnsiTheme="minorEastAsia" w:hint="eastAsia"/>
            <w:sz w:val="24"/>
          </w:rPr>
          <w:t>3</w:t>
        </w:r>
      </w:ins>
      <w:del w:id="622" w:author="Archimboldi Garcia" w:date="2021-05-28T08:59:00Z">
        <w:r w:rsidDel="00D57BC4">
          <w:rPr>
            <w:rFonts w:asciiTheme="minorEastAsia" w:hAnsiTheme="minorEastAsia" w:hint="eastAsia"/>
            <w:sz w:val="24"/>
          </w:rPr>
          <w:delText>中</w:delText>
        </w:r>
      </w:del>
      <w:r>
        <w:rPr>
          <w:rFonts w:asciiTheme="minorEastAsia" w:hAnsiTheme="minorEastAsia" w:hint="eastAsia"/>
          <w:sz w:val="24"/>
        </w:rPr>
        <w:t>左上部分显示了STM</w:t>
      </w:r>
      <w:r>
        <w:rPr>
          <w:rFonts w:asciiTheme="minorEastAsia" w:hAnsiTheme="minorEastAsia"/>
          <w:sz w:val="24"/>
        </w:rPr>
        <w:t>32</w:t>
      </w:r>
      <w:r>
        <w:rPr>
          <w:rFonts w:asciiTheme="minorEastAsia" w:hAnsiTheme="minorEastAsia" w:hint="eastAsia"/>
          <w:sz w:val="24"/>
        </w:rPr>
        <w:t>的四个独立时钟源，分别为</w:t>
      </w:r>
      <w:r>
        <w:rPr>
          <w:rFonts w:asciiTheme="minorEastAsia" w:hAnsiTheme="minorEastAsia"/>
          <w:sz w:val="24"/>
        </w:rPr>
        <w:t>HIS</w:t>
      </w:r>
      <w:r>
        <w:rPr>
          <w:rFonts w:asciiTheme="minorEastAsia" w:hAnsiTheme="minorEastAsia" w:hint="eastAsia"/>
          <w:sz w:val="24"/>
        </w:rPr>
        <w:t>（高速内部时钟），HSE（高速外部时钟），LSI（低速内部时钟），LSE（低速外部时钟），其中高速时钟经过分频或倍频处理可作为系统时钟使用。</w:t>
      </w:r>
      <w:r w:rsidR="00FF59EA">
        <w:rPr>
          <w:rFonts w:asciiTheme="minorEastAsia" w:hAnsiTheme="minorEastAsia" w:hint="eastAsia"/>
          <w:sz w:val="24"/>
        </w:rPr>
        <w:t>此处配置</w:t>
      </w:r>
      <w:r>
        <w:rPr>
          <w:rFonts w:asciiTheme="minorEastAsia" w:hAnsiTheme="minorEastAsia" w:hint="eastAsia"/>
          <w:sz w:val="24"/>
        </w:rPr>
        <w:t>HSE（高速外部时钟）作为主系统时钟，外部时钟信号由独立的晶振提供，其精度和稳定性优于微处理器自带的内部时钟晶振。</w:t>
      </w:r>
      <w:r w:rsidR="0025394A">
        <w:rPr>
          <w:rFonts w:asciiTheme="minorEastAsia" w:hAnsiTheme="minorEastAsia" w:hint="eastAsia"/>
          <w:sz w:val="24"/>
        </w:rPr>
        <w:t>在使能HSE（高速外部时钟）后，来自HSE的晶振脉冲经过AHB分频器后变为主时钟HCLK信号，随后被复用为多路，其中一路时钟信号PCLK</w:t>
      </w:r>
      <w:r w:rsidR="0025394A">
        <w:rPr>
          <w:rFonts w:asciiTheme="minorEastAsia" w:hAnsiTheme="minorEastAsia"/>
          <w:sz w:val="24"/>
        </w:rPr>
        <w:t>1</w:t>
      </w:r>
      <w:r w:rsidR="0025394A">
        <w:rPr>
          <w:rFonts w:asciiTheme="minorEastAsia" w:hAnsiTheme="minorEastAsia" w:hint="eastAsia"/>
          <w:sz w:val="24"/>
        </w:rPr>
        <w:t>将被用于UART</w:t>
      </w:r>
      <w:r w:rsidR="0025394A">
        <w:rPr>
          <w:rFonts w:asciiTheme="minorEastAsia" w:hAnsiTheme="minorEastAsia"/>
          <w:sz w:val="24"/>
        </w:rPr>
        <w:t>1</w:t>
      </w:r>
      <w:r w:rsidR="0025394A">
        <w:rPr>
          <w:rFonts w:asciiTheme="minorEastAsia" w:hAnsiTheme="minorEastAsia" w:hint="eastAsia"/>
          <w:sz w:val="24"/>
        </w:rPr>
        <w:t>，UART</w:t>
      </w:r>
      <w:r w:rsidR="0025394A">
        <w:rPr>
          <w:rFonts w:asciiTheme="minorEastAsia" w:hAnsiTheme="minorEastAsia"/>
          <w:sz w:val="24"/>
        </w:rPr>
        <w:t>3</w:t>
      </w:r>
      <w:r w:rsidR="0025394A">
        <w:rPr>
          <w:rFonts w:asciiTheme="minorEastAsia" w:hAnsiTheme="minorEastAsia" w:hint="eastAsia"/>
          <w:sz w:val="24"/>
        </w:rPr>
        <w:t>和SPI等外设</w:t>
      </w:r>
      <w:r w:rsidR="00262D0F">
        <w:rPr>
          <w:rFonts w:asciiTheme="minorEastAsia" w:hAnsiTheme="minorEastAsia" w:hint="eastAsia"/>
          <w:sz w:val="24"/>
        </w:rPr>
        <w:t>。</w:t>
      </w:r>
    </w:p>
    <w:p w14:paraId="38337280" w14:textId="1E5439F3" w:rsidR="00262D0F" w:rsidDel="00C2690A" w:rsidRDefault="00262D0F" w:rsidP="0092688C">
      <w:pPr>
        <w:spacing w:line="360" w:lineRule="auto"/>
        <w:ind w:firstLineChars="200" w:firstLine="480"/>
        <w:rPr>
          <w:del w:id="623" w:author="Archimboldi Garcia" w:date="2021-05-28T08:53:00Z"/>
          <w:rFonts w:asciiTheme="minorEastAsia" w:hAnsiTheme="minorEastAsia"/>
          <w:sz w:val="24"/>
        </w:rPr>
      </w:pPr>
      <w:r>
        <w:rPr>
          <w:rFonts w:asciiTheme="minorEastAsia" w:hAnsiTheme="minorEastAsia" w:hint="eastAsia"/>
          <w:sz w:val="24"/>
        </w:rPr>
        <w:t>为节省系统功耗，</w:t>
      </w:r>
      <w:r w:rsidR="00FF59EA">
        <w:rPr>
          <w:rFonts w:asciiTheme="minorEastAsia" w:hAnsiTheme="minorEastAsia" w:hint="eastAsia"/>
          <w:sz w:val="24"/>
        </w:rPr>
        <w:t>设计时</w:t>
      </w:r>
      <w:r>
        <w:rPr>
          <w:rFonts w:asciiTheme="minorEastAsia" w:hAnsiTheme="minorEastAsia" w:hint="eastAsia"/>
          <w:sz w:val="24"/>
        </w:rPr>
        <w:t>选用较低频率的8MHz晶振作为时钟源，不经过分频和倍频即可提供给主时钟HCLK和外设时钟PCLK</w:t>
      </w:r>
      <w:r>
        <w:rPr>
          <w:rFonts w:asciiTheme="minorEastAsia" w:hAnsiTheme="minorEastAsia"/>
          <w:sz w:val="24"/>
        </w:rPr>
        <w:t>1</w:t>
      </w:r>
      <w:r>
        <w:rPr>
          <w:rFonts w:asciiTheme="minorEastAsia" w:hAnsiTheme="minorEastAsia" w:hint="eastAsia"/>
          <w:sz w:val="24"/>
        </w:rPr>
        <w:t>使用。图</w:t>
      </w:r>
      <w:ins w:id="624" w:author="Archimboldi Garcia" w:date="2021-05-28T08:59:00Z">
        <w:r w:rsidR="00D57BC4">
          <w:rPr>
            <w:rFonts w:asciiTheme="minorEastAsia" w:hAnsiTheme="minorEastAsia" w:hint="eastAsia"/>
            <w:sz w:val="24"/>
          </w:rPr>
          <w:t>3</w:t>
        </w:r>
      </w:ins>
      <w:del w:id="625" w:author="Archimboldi Garcia" w:date="2021-05-28T08:59:00Z">
        <w:r w:rsidDel="00D57BC4">
          <w:rPr>
            <w:rFonts w:asciiTheme="minorEastAsia" w:hAnsiTheme="minorEastAsia" w:hint="eastAsia"/>
            <w:sz w:val="24"/>
          </w:rPr>
          <w:delText>中</w:delText>
        </w:r>
      </w:del>
      <w:r>
        <w:rPr>
          <w:rFonts w:asciiTheme="minorEastAsia" w:hAnsiTheme="minorEastAsia" w:hint="eastAsia"/>
          <w:sz w:val="24"/>
        </w:rPr>
        <w:t>右侧可见各外设的工作频率，</w:t>
      </w:r>
      <w:r w:rsidR="00FF59EA">
        <w:rPr>
          <w:rFonts w:asciiTheme="minorEastAsia" w:hAnsiTheme="minorEastAsia" w:hint="eastAsia"/>
          <w:sz w:val="24"/>
        </w:rPr>
        <w:t>全部</w:t>
      </w:r>
      <w:r>
        <w:rPr>
          <w:rFonts w:asciiTheme="minorEastAsia" w:hAnsiTheme="minorEastAsia" w:hint="eastAsia"/>
          <w:sz w:val="24"/>
        </w:rPr>
        <w:t>为8MHz，与主时钟保持一致。</w:t>
      </w:r>
    </w:p>
    <w:p w14:paraId="2F068398" w14:textId="33806D81" w:rsidR="00524DB1" w:rsidDel="00365F2C" w:rsidRDefault="00524DB1" w:rsidP="00524DB1">
      <w:pPr>
        <w:spacing w:line="360" w:lineRule="auto"/>
        <w:rPr>
          <w:del w:id="626" w:author="Archimboldi Garcia" w:date="2021-05-25T20:21:00Z"/>
          <w:rFonts w:asciiTheme="minorEastAsia" w:hAnsiTheme="minorEastAsia"/>
          <w:sz w:val="24"/>
        </w:rPr>
      </w:pPr>
    </w:p>
    <w:p w14:paraId="688BDF94" w14:textId="590D0F06" w:rsidR="009F706A" w:rsidDel="00365F2C" w:rsidRDefault="009F706A" w:rsidP="00524DB1">
      <w:pPr>
        <w:spacing w:line="360" w:lineRule="auto"/>
        <w:rPr>
          <w:del w:id="627" w:author="Archimboldi Garcia" w:date="2021-05-25T20:21:00Z"/>
          <w:rFonts w:asciiTheme="minorEastAsia" w:hAnsiTheme="minorEastAsia"/>
          <w:sz w:val="24"/>
        </w:rPr>
      </w:pPr>
    </w:p>
    <w:p w14:paraId="65064659" w14:textId="77777777" w:rsidR="009F706A" w:rsidRPr="00C457FA" w:rsidRDefault="009F706A">
      <w:pPr>
        <w:spacing w:line="360" w:lineRule="auto"/>
        <w:ind w:firstLineChars="200" w:firstLine="480"/>
        <w:rPr>
          <w:rFonts w:asciiTheme="minorEastAsia" w:hAnsiTheme="minorEastAsia"/>
          <w:sz w:val="24"/>
        </w:rPr>
        <w:pPrChange w:id="628" w:author="Archimboldi Garcia" w:date="2021-05-28T08:53:00Z">
          <w:pPr>
            <w:spacing w:line="360" w:lineRule="auto"/>
          </w:pPr>
        </w:pPrChange>
      </w:pPr>
    </w:p>
    <w:p w14:paraId="27F31FB5" w14:textId="59624130" w:rsidR="00524DB1" w:rsidRDefault="00524DB1" w:rsidP="00524DB1">
      <w:pPr>
        <w:spacing w:line="360" w:lineRule="auto"/>
        <w:rPr>
          <w:rFonts w:asciiTheme="minorEastAsia" w:hAnsiTheme="minorEastAsia"/>
          <w:b/>
          <w:sz w:val="24"/>
        </w:rPr>
      </w:pPr>
      <w:r>
        <w:rPr>
          <w:rFonts w:ascii="黑体" w:eastAsia="黑体" w:hAnsi="黑体" w:hint="eastAsia"/>
          <w:sz w:val="24"/>
        </w:rPr>
        <w:lastRenderedPageBreak/>
        <w:t>2.2.2</w:t>
      </w:r>
      <w:r>
        <w:rPr>
          <w:rFonts w:ascii="黑体" w:eastAsia="黑体" w:hAnsi="黑体"/>
          <w:sz w:val="24"/>
        </w:rPr>
        <w:t xml:space="preserve"> </w:t>
      </w:r>
      <w:r w:rsidR="00E86963">
        <w:rPr>
          <w:rFonts w:ascii="黑体" w:eastAsia="黑体" w:hAnsi="黑体" w:hint="eastAsia"/>
          <w:sz w:val="24"/>
        </w:rPr>
        <w:t>内部通信</w:t>
      </w:r>
      <w:r w:rsidR="00924D05">
        <w:rPr>
          <w:rFonts w:ascii="黑体" w:eastAsia="黑体" w:hAnsi="黑体" w:hint="eastAsia"/>
          <w:sz w:val="24"/>
        </w:rPr>
        <w:t>参数</w:t>
      </w:r>
    </w:p>
    <w:p w14:paraId="1A3AAA47" w14:textId="77777777" w:rsidR="0095166C" w:rsidRDefault="001A5793" w:rsidP="0025506A">
      <w:pPr>
        <w:spacing w:line="360" w:lineRule="auto"/>
        <w:ind w:firstLineChars="200" w:firstLine="480"/>
        <w:rPr>
          <w:rFonts w:asciiTheme="minorEastAsia" w:hAnsiTheme="minorEastAsia"/>
          <w:sz w:val="24"/>
        </w:rPr>
      </w:pPr>
      <w:r>
        <w:rPr>
          <w:rFonts w:asciiTheme="minorEastAsia" w:hAnsiTheme="minorEastAsia" w:hint="eastAsia"/>
          <w:sz w:val="24"/>
        </w:rPr>
        <w:t>数据采集终端内部各模块使用串行总线进行通信，MUC通过串行总线接收无线通信模块或AD模块发会的数据，也通过串行总线驱动OLED屏幕显示字符内容。数据采集终端共使用了三种不同的串行总线，分别为通用异步收发器（UART）、串行外设接口（SPI）和</w:t>
      </w:r>
      <w:r w:rsidR="0095166C">
        <w:rPr>
          <w:rFonts w:asciiTheme="minorEastAsia" w:hAnsiTheme="minorEastAsia" w:hint="eastAsia"/>
          <w:sz w:val="24"/>
        </w:rPr>
        <w:t>I</w:t>
      </w:r>
      <w:r w:rsidR="0095166C">
        <w:rPr>
          <w:rFonts w:asciiTheme="minorEastAsia" w:hAnsiTheme="minorEastAsia"/>
          <w:sz w:val="24"/>
        </w:rPr>
        <w:t>2</w:t>
      </w:r>
      <w:r w:rsidR="0095166C">
        <w:rPr>
          <w:rFonts w:asciiTheme="minorEastAsia" w:hAnsiTheme="minorEastAsia" w:hint="eastAsia"/>
          <w:sz w:val="24"/>
        </w:rPr>
        <w:t>C总线。下面将对这三种不同总线的功能及配置情况做详细说明。</w:t>
      </w:r>
    </w:p>
    <w:p w14:paraId="35143327" w14:textId="4AE9FDBE" w:rsidR="00524DB1" w:rsidRDefault="0095166C" w:rsidP="00D559D8">
      <w:pPr>
        <w:spacing w:line="360" w:lineRule="auto"/>
        <w:ind w:firstLineChars="200" w:firstLine="480"/>
        <w:rPr>
          <w:rFonts w:asciiTheme="minorEastAsia" w:hAnsiTheme="minorEastAsia"/>
          <w:sz w:val="24"/>
        </w:rPr>
      </w:pPr>
      <w:r>
        <w:rPr>
          <w:rFonts w:asciiTheme="minorEastAsia" w:hAnsiTheme="minorEastAsia"/>
          <w:sz w:val="24"/>
        </w:rPr>
        <w:t>UART</w:t>
      </w:r>
      <w:r>
        <w:rPr>
          <w:rFonts w:asciiTheme="minorEastAsia" w:hAnsiTheme="minorEastAsia" w:hint="eastAsia"/>
          <w:sz w:val="24"/>
        </w:rPr>
        <w:t>全称为通用异步收发传输器（Universal</w:t>
      </w:r>
      <w:r>
        <w:rPr>
          <w:rFonts w:asciiTheme="minorEastAsia" w:hAnsiTheme="minorEastAsia"/>
          <w:sz w:val="24"/>
        </w:rPr>
        <w:t xml:space="preserve"> </w:t>
      </w:r>
      <w:r>
        <w:rPr>
          <w:rFonts w:asciiTheme="minorEastAsia" w:hAnsiTheme="minorEastAsia" w:hint="eastAsia"/>
          <w:sz w:val="24"/>
        </w:rPr>
        <w:t>Asynchronous</w:t>
      </w:r>
      <w:r>
        <w:rPr>
          <w:rFonts w:asciiTheme="minorEastAsia" w:hAnsiTheme="minorEastAsia"/>
          <w:sz w:val="24"/>
        </w:rPr>
        <w:t xml:space="preserve"> </w:t>
      </w:r>
      <w:r>
        <w:rPr>
          <w:rFonts w:asciiTheme="minorEastAsia" w:hAnsiTheme="minorEastAsia" w:hint="eastAsia"/>
          <w:sz w:val="24"/>
        </w:rPr>
        <w:t>Receiver、Transmitter），俗称“串口“，是一个完成串并转换的硬件，也同时负责数据格式的编码和解析，具有硬件和协议的双重属性</w:t>
      </w:r>
      <w:r w:rsidR="00D12E27">
        <w:rPr>
          <w:rFonts w:asciiTheme="minorEastAsia" w:hAnsiTheme="minorEastAsia" w:hint="eastAsia"/>
          <w:sz w:val="24"/>
        </w:rPr>
        <w:t>[</w:t>
      </w:r>
      <w:r w:rsidR="00D12E27">
        <w:rPr>
          <w:rFonts w:asciiTheme="minorEastAsia" w:hAnsiTheme="minorEastAsia"/>
          <w:sz w:val="24"/>
        </w:rPr>
        <w:t>10]</w:t>
      </w:r>
      <w:r>
        <w:rPr>
          <w:rFonts w:asciiTheme="minorEastAsia" w:hAnsiTheme="minorEastAsia" w:hint="eastAsia"/>
          <w:sz w:val="24"/>
        </w:rPr>
        <w:t>。USART</w:t>
      </w:r>
      <w:r w:rsidR="00C457FA">
        <w:rPr>
          <w:rFonts w:asciiTheme="minorEastAsia" w:hAnsiTheme="minorEastAsia" w:hint="eastAsia"/>
          <w:sz w:val="24"/>
        </w:rPr>
        <w:t>是</w:t>
      </w:r>
      <w:r>
        <w:rPr>
          <w:rFonts w:asciiTheme="minorEastAsia" w:hAnsiTheme="minorEastAsia" w:hint="eastAsia"/>
          <w:sz w:val="24"/>
        </w:rPr>
        <w:t>UART的低功耗版本，在数据采集终端中共使用了两个USART，</w:t>
      </w:r>
      <w:r w:rsidR="00524DB1" w:rsidRPr="00A7257C">
        <w:rPr>
          <w:rFonts w:asciiTheme="minorEastAsia" w:hAnsiTheme="minorEastAsia" w:hint="eastAsia"/>
          <w:sz w:val="24"/>
        </w:rPr>
        <w:t>UASRT1</w:t>
      </w:r>
      <w:r w:rsidR="00366707">
        <w:rPr>
          <w:rFonts w:asciiTheme="minorEastAsia" w:hAnsiTheme="minorEastAsia" w:hint="eastAsia"/>
          <w:sz w:val="24"/>
        </w:rPr>
        <w:t xml:space="preserve">是数据采集终端的主串口，用于同外部设备通信，如工控主机、PLC等。 </w:t>
      </w:r>
      <w:r>
        <w:rPr>
          <w:rFonts w:asciiTheme="minorEastAsia" w:hAnsiTheme="minorEastAsia" w:hint="eastAsia"/>
          <w:sz w:val="24"/>
        </w:rPr>
        <w:t>USART</w:t>
      </w:r>
      <w:r>
        <w:rPr>
          <w:rFonts w:asciiTheme="minorEastAsia" w:hAnsiTheme="minorEastAsia"/>
          <w:sz w:val="24"/>
        </w:rPr>
        <w:t>3</w:t>
      </w:r>
      <w:r>
        <w:rPr>
          <w:rFonts w:asciiTheme="minorEastAsia" w:hAnsiTheme="minorEastAsia" w:hint="eastAsia"/>
          <w:sz w:val="24"/>
        </w:rPr>
        <w:t>用于MCU与NB模块间的通信，传输不同的AT指令。UART的通信规则十分简单，一个数据包即是一个字节流，内部都是有效通信数据，没有定义任何标记位或校验位。</w:t>
      </w:r>
      <w:r w:rsidR="00524DB1" w:rsidRPr="00A7257C">
        <w:rPr>
          <w:rFonts w:asciiTheme="minorEastAsia" w:hAnsiTheme="minorEastAsia" w:hint="eastAsia"/>
          <w:sz w:val="24"/>
        </w:rPr>
        <w:t>由于</w:t>
      </w:r>
      <w:r w:rsidR="00366707">
        <w:rPr>
          <w:rFonts w:asciiTheme="minorEastAsia" w:hAnsiTheme="minorEastAsia" w:hint="eastAsia"/>
          <w:sz w:val="24"/>
        </w:rPr>
        <w:t>接收到的</w:t>
      </w:r>
      <w:r w:rsidR="00524DB1" w:rsidRPr="00A7257C">
        <w:rPr>
          <w:rFonts w:asciiTheme="minorEastAsia" w:hAnsiTheme="minorEastAsia" w:hint="eastAsia"/>
          <w:sz w:val="24"/>
        </w:rPr>
        <w:t>报文长度未知，</w:t>
      </w:r>
      <w:r w:rsidR="00366707">
        <w:rPr>
          <w:rFonts w:asciiTheme="minorEastAsia" w:hAnsiTheme="minorEastAsia" w:hint="eastAsia"/>
          <w:sz w:val="24"/>
        </w:rPr>
        <w:t>且报文不一定带有结束符，所以必须使用一定机制来判断</w:t>
      </w:r>
      <w:r>
        <w:rPr>
          <w:rFonts w:asciiTheme="minorEastAsia" w:hAnsiTheme="minorEastAsia" w:hint="eastAsia"/>
          <w:sz w:val="24"/>
        </w:rPr>
        <w:t>一段数据的</w:t>
      </w:r>
      <w:r w:rsidR="00366707">
        <w:rPr>
          <w:rFonts w:asciiTheme="minorEastAsia" w:hAnsiTheme="minorEastAsia" w:hint="eastAsia"/>
          <w:sz w:val="24"/>
        </w:rPr>
        <w:t>接收是否结束。一种做法是使用超时接收：当串口超过一定时间未接收到数据，即可判断数据接收完毕。STM</w:t>
      </w:r>
      <w:r w:rsidR="00366707">
        <w:rPr>
          <w:rFonts w:asciiTheme="minorEastAsia" w:hAnsiTheme="minorEastAsia"/>
          <w:sz w:val="24"/>
        </w:rPr>
        <w:t>32</w:t>
      </w:r>
      <w:r w:rsidR="0025506A">
        <w:rPr>
          <w:rFonts w:asciiTheme="minorEastAsia" w:hAnsiTheme="minorEastAsia" w:hint="eastAsia"/>
          <w:sz w:val="24"/>
        </w:rPr>
        <w:t>在硬件上为此类算法做了专门的优化，在检测到UART总线空闲时，状态寄存器（USART</w:t>
      </w:r>
      <w:r w:rsidR="0025506A">
        <w:rPr>
          <w:rFonts w:asciiTheme="minorEastAsia" w:hAnsiTheme="minorEastAsia"/>
          <w:sz w:val="24"/>
        </w:rPr>
        <w:t>_SR</w:t>
      </w:r>
      <w:r w:rsidR="0025506A">
        <w:rPr>
          <w:rFonts w:asciiTheme="minorEastAsia" w:hAnsiTheme="minorEastAsia" w:hint="eastAsia"/>
          <w:sz w:val="24"/>
        </w:rPr>
        <w:t>）中的IDLE（串口空闲中断）位会被置位，并产生一个中断，告知系统一个完整的串口数据帧已被接收。</w:t>
      </w:r>
      <w:r w:rsidR="004E2D4A">
        <w:rPr>
          <w:rFonts w:asciiTheme="minorEastAsia" w:hAnsiTheme="minorEastAsia" w:hint="eastAsia"/>
          <w:sz w:val="24"/>
        </w:rPr>
        <w:t>通过在中断程序内编写算法即可实现一个完整串口数据包的读取，其优点十分明显：</w:t>
      </w:r>
      <w:r w:rsidR="0025506A">
        <w:rPr>
          <w:rFonts w:asciiTheme="minorEastAsia" w:hAnsiTheme="minorEastAsia" w:hint="eastAsia"/>
          <w:sz w:val="24"/>
        </w:rPr>
        <w:t>接收数据</w:t>
      </w:r>
      <w:r w:rsidR="00C457FA">
        <w:rPr>
          <w:rFonts w:asciiTheme="minorEastAsia" w:hAnsiTheme="minorEastAsia" w:hint="eastAsia"/>
          <w:sz w:val="24"/>
        </w:rPr>
        <w:t>时产生的中断</w:t>
      </w:r>
      <w:r w:rsidR="0025506A">
        <w:rPr>
          <w:rFonts w:asciiTheme="minorEastAsia" w:hAnsiTheme="minorEastAsia" w:hint="eastAsia"/>
          <w:sz w:val="24"/>
        </w:rPr>
        <w:t>不会与主程序产生冲突，</w:t>
      </w:r>
      <w:r w:rsidR="001A5793">
        <w:rPr>
          <w:rFonts w:asciiTheme="minorEastAsia" w:hAnsiTheme="minorEastAsia" w:hint="eastAsia"/>
          <w:sz w:val="24"/>
        </w:rPr>
        <w:t>不会对运行速度造成较大的影响</w:t>
      </w:r>
      <w:r w:rsidR="00D12E27">
        <w:rPr>
          <w:rFonts w:asciiTheme="minorEastAsia" w:hAnsiTheme="minorEastAsia" w:hint="eastAsia"/>
          <w:sz w:val="24"/>
        </w:rPr>
        <w:t>[</w:t>
      </w:r>
      <w:r w:rsidR="00D12E27">
        <w:rPr>
          <w:rFonts w:asciiTheme="minorEastAsia" w:hAnsiTheme="minorEastAsia"/>
          <w:sz w:val="24"/>
        </w:rPr>
        <w:t>11]</w:t>
      </w:r>
      <w:r w:rsidR="001A5793">
        <w:rPr>
          <w:rFonts w:asciiTheme="minorEastAsia" w:hAnsiTheme="minorEastAsia" w:hint="eastAsia"/>
          <w:sz w:val="24"/>
        </w:rPr>
        <w:t>。</w:t>
      </w:r>
      <w:r w:rsidR="00C457FA">
        <w:rPr>
          <w:rFonts w:asciiTheme="minorEastAsia" w:hAnsiTheme="minorEastAsia" w:hint="eastAsia"/>
          <w:sz w:val="24"/>
        </w:rPr>
        <w:t>表4</w:t>
      </w:r>
      <w:r w:rsidR="006038C4">
        <w:rPr>
          <w:rFonts w:asciiTheme="minorEastAsia" w:hAnsiTheme="minorEastAsia" w:hint="eastAsia"/>
          <w:sz w:val="24"/>
        </w:rPr>
        <w:t>是两个UART串口的</w:t>
      </w:r>
      <w:r w:rsidR="00C457FA">
        <w:rPr>
          <w:rFonts w:asciiTheme="minorEastAsia" w:hAnsiTheme="minorEastAsia" w:hint="eastAsia"/>
          <w:sz w:val="24"/>
        </w:rPr>
        <w:t>通信</w:t>
      </w:r>
      <w:r w:rsidR="006038C4">
        <w:rPr>
          <w:rFonts w:asciiTheme="minorEastAsia" w:hAnsiTheme="minorEastAsia" w:hint="eastAsia"/>
          <w:sz w:val="24"/>
        </w:rPr>
        <w:t>配置参数：</w:t>
      </w:r>
    </w:p>
    <w:p w14:paraId="220C7506" w14:textId="77777777" w:rsidR="00A4250D" w:rsidRDefault="00A4250D">
      <w:pPr>
        <w:spacing w:line="360" w:lineRule="auto"/>
        <w:rPr>
          <w:rFonts w:asciiTheme="minorEastAsia" w:hAnsiTheme="minorEastAsia"/>
          <w:sz w:val="24"/>
        </w:rPr>
        <w:pPrChange w:id="629" w:author="Archimboldi Garcia" w:date="2021-05-28T08:53:00Z">
          <w:pPr>
            <w:spacing w:line="360" w:lineRule="auto"/>
            <w:ind w:firstLineChars="200" w:firstLine="480"/>
          </w:pPr>
        </w:pPrChange>
      </w:pPr>
    </w:p>
    <w:tbl>
      <w:tblPr>
        <w:tblpPr w:leftFromText="180" w:rightFromText="180" w:vertAnchor="text" w:horzAnchor="margin" w:tblpY="380"/>
        <w:tblW w:w="8962" w:type="dxa"/>
        <w:tblBorders>
          <w:top w:val="single" w:sz="12" w:space="0" w:color="000000"/>
          <w:bottom w:val="single" w:sz="12" w:space="0" w:color="000000"/>
          <w:insideH w:val="single" w:sz="6" w:space="0" w:color="000000"/>
        </w:tblBorders>
        <w:tblLayout w:type="fixed"/>
        <w:tblCellMar>
          <w:left w:w="0" w:type="dxa"/>
          <w:right w:w="0" w:type="dxa"/>
        </w:tblCellMar>
        <w:tblLook w:val="04A0" w:firstRow="1" w:lastRow="0" w:firstColumn="1" w:lastColumn="0" w:noHBand="0" w:noVBand="1"/>
      </w:tblPr>
      <w:tblGrid>
        <w:gridCol w:w="991"/>
        <w:gridCol w:w="1844"/>
        <w:gridCol w:w="2195"/>
        <w:gridCol w:w="1966"/>
        <w:gridCol w:w="1966"/>
      </w:tblGrid>
      <w:tr w:rsidR="00C17AAF" w14:paraId="0292BF84" w14:textId="1FC47185" w:rsidTr="00C17AAF">
        <w:trPr>
          <w:trHeight w:val="642"/>
        </w:trPr>
        <w:tc>
          <w:tcPr>
            <w:tcW w:w="991" w:type="dxa"/>
          </w:tcPr>
          <w:p w14:paraId="62FB352F" w14:textId="6AACD1AA" w:rsidR="00C17AAF" w:rsidRDefault="00C17AAF" w:rsidP="00C17AAF">
            <w:pPr>
              <w:spacing w:line="360" w:lineRule="auto"/>
              <w:jc w:val="center"/>
              <w:rPr>
                <w:rFonts w:asciiTheme="minorEastAsia" w:hAnsiTheme="minorEastAsia"/>
                <w:szCs w:val="21"/>
              </w:rPr>
            </w:pPr>
          </w:p>
        </w:tc>
        <w:tc>
          <w:tcPr>
            <w:tcW w:w="1844" w:type="dxa"/>
          </w:tcPr>
          <w:p w14:paraId="5A3439FE" w14:textId="768E896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波特率</w:t>
            </w:r>
          </w:p>
        </w:tc>
        <w:tc>
          <w:tcPr>
            <w:tcW w:w="2195" w:type="dxa"/>
          </w:tcPr>
          <w:p w14:paraId="20A1B106" w14:textId="602096E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字长</w:t>
            </w:r>
          </w:p>
        </w:tc>
        <w:tc>
          <w:tcPr>
            <w:tcW w:w="1966" w:type="dxa"/>
          </w:tcPr>
          <w:p w14:paraId="7610EE4C" w14:textId="7C0585D1"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校验位</w:t>
            </w:r>
          </w:p>
        </w:tc>
        <w:tc>
          <w:tcPr>
            <w:tcW w:w="1966" w:type="dxa"/>
          </w:tcPr>
          <w:p w14:paraId="4E43CCB0" w14:textId="65054FA8"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停止位</w:t>
            </w:r>
          </w:p>
        </w:tc>
      </w:tr>
      <w:tr w:rsidR="00C17AAF" w14:paraId="6CDF9AD6" w14:textId="1A105FD2" w:rsidTr="00C17AAF">
        <w:trPr>
          <w:trHeight w:val="642"/>
        </w:trPr>
        <w:tc>
          <w:tcPr>
            <w:tcW w:w="991" w:type="dxa"/>
            <w:tcBorders>
              <w:bottom w:val="nil"/>
            </w:tcBorders>
          </w:tcPr>
          <w:p w14:paraId="52C9DFA0" w14:textId="6647D0B2"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1</w:t>
            </w:r>
          </w:p>
        </w:tc>
        <w:tc>
          <w:tcPr>
            <w:tcW w:w="1844" w:type="dxa"/>
            <w:tcBorders>
              <w:bottom w:val="nil"/>
            </w:tcBorders>
          </w:tcPr>
          <w:p w14:paraId="2594F191" w14:textId="5018CE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15200</w:t>
            </w:r>
          </w:p>
        </w:tc>
        <w:tc>
          <w:tcPr>
            <w:tcW w:w="2195" w:type="dxa"/>
            <w:tcBorders>
              <w:bottom w:val="nil"/>
            </w:tcBorders>
          </w:tcPr>
          <w:p w14:paraId="5E041C7E" w14:textId="04880A8A"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8bit</w:t>
            </w:r>
          </w:p>
        </w:tc>
        <w:tc>
          <w:tcPr>
            <w:tcW w:w="1966" w:type="dxa"/>
            <w:tcBorders>
              <w:bottom w:val="nil"/>
            </w:tcBorders>
          </w:tcPr>
          <w:p w14:paraId="5EC5FF4A" w14:textId="43DD735F"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966" w:type="dxa"/>
            <w:tcBorders>
              <w:bottom w:val="nil"/>
            </w:tcBorders>
          </w:tcPr>
          <w:p w14:paraId="0138B3A4" w14:textId="17CDC99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1AD0B797" w14:textId="77503E77" w:rsidTr="00C17AAF">
        <w:trPr>
          <w:trHeight w:val="651"/>
        </w:trPr>
        <w:tc>
          <w:tcPr>
            <w:tcW w:w="991" w:type="dxa"/>
            <w:tcBorders>
              <w:top w:val="nil"/>
              <w:bottom w:val="single" w:sz="12" w:space="0" w:color="auto"/>
            </w:tcBorders>
          </w:tcPr>
          <w:p w14:paraId="59440597" w14:textId="5ED4DE9A"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bottom w:val="single" w:sz="12" w:space="0" w:color="auto"/>
            </w:tcBorders>
          </w:tcPr>
          <w:p w14:paraId="219769D1" w14:textId="4F3F6BFC" w:rsidR="00C17AAF" w:rsidRDefault="00C17AAF" w:rsidP="00C17AAF">
            <w:pPr>
              <w:spacing w:line="360" w:lineRule="auto"/>
              <w:ind w:firstLine="360"/>
              <w:jc w:val="center"/>
              <w:rPr>
                <w:rFonts w:asciiTheme="minorEastAsia" w:hAnsiTheme="minorEastAsia"/>
                <w:szCs w:val="21"/>
              </w:rPr>
            </w:pPr>
            <w:r>
              <w:rPr>
                <w:rFonts w:asciiTheme="minorEastAsia" w:hAnsiTheme="minorEastAsia"/>
                <w:szCs w:val="21"/>
              </w:rPr>
              <w:t>9600</w:t>
            </w:r>
          </w:p>
        </w:tc>
        <w:tc>
          <w:tcPr>
            <w:tcW w:w="2195" w:type="dxa"/>
            <w:tcBorders>
              <w:top w:val="nil"/>
              <w:bottom w:val="single" w:sz="12" w:space="0" w:color="auto"/>
            </w:tcBorders>
          </w:tcPr>
          <w:p w14:paraId="48C34959" w14:textId="3D9EBCA0"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8</w:t>
            </w:r>
            <w:r>
              <w:rPr>
                <w:rFonts w:asciiTheme="minorEastAsia" w:hAnsiTheme="minorEastAsia" w:hint="eastAsia"/>
                <w:szCs w:val="21"/>
              </w:rPr>
              <w:t>bit</w:t>
            </w:r>
          </w:p>
        </w:tc>
        <w:tc>
          <w:tcPr>
            <w:tcW w:w="1966" w:type="dxa"/>
            <w:tcBorders>
              <w:top w:val="nil"/>
              <w:bottom w:val="single" w:sz="12" w:space="0" w:color="auto"/>
            </w:tcBorders>
          </w:tcPr>
          <w:p w14:paraId="06E1ADAF" w14:textId="16FC5338"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0</w:t>
            </w:r>
          </w:p>
        </w:tc>
        <w:tc>
          <w:tcPr>
            <w:tcW w:w="1966" w:type="dxa"/>
            <w:tcBorders>
              <w:top w:val="nil"/>
              <w:bottom w:val="single" w:sz="12" w:space="0" w:color="auto"/>
            </w:tcBorders>
          </w:tcPr>
          <w:p w14:paraId="5C795BA8" w14:textId="4CBC1686"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56D26A18" w14:textId="36BE2E26" w:rsidTr="00C17AAF">
        <w:trPr>
          <w:trHeight w:val="642"/>
        </w:trPr>
        <w:tc>
          <w:tcPr>
            <w:tcW w:w="991" w:type="dxa"/>
            <w:tcBorders>
              <w:top w:val="single" w:sz="12" w:space="0" w:color="auto"/>
              <w:bottom w:val="single" w:sz="4" w:space="0" w:color="auto"/>
            </w:tcBorders>
          </w:tcPr>
          <w:p w14:paraId="541FEB5A" w14:textId="1025A161" w:rsidR="00C17AAF" w:rsidRDefault="00C17AAF" w:rsidP="00C17AAF">
            <w:pPr>
              <w:spacing w:line="360" w:lineRule="auto"/>
              <w:ind w:firstLine="360"/>
              <w:jc w:val="center"/>
              <w:rPr>
                <w:rFonts w:asciiTheme="minorEastAsia" w:hAnsiTheme="minorEastAsia"/>
                <w:szCs w:val="21"/>
              </w:rPr>
            </w:pPr>
          </w:p>
        </w:tc>
        <w:tc>
          <w:tcPr>
            <w:tcW w:w="1844" w:type="dxa"/>
            <w:tcBorders>
              <w:top w:val="single" w:sz="12" w:space="0" w:color="auto"/>
              <w:bottom w:val="single" w:sz="4" w:space="0" w:color="auto"/>
            </w:tcBorders>
          </w:tcPr>
          <w:p w14:paraId="6794D12E" w14:textId="351908B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全局中断</w:t>
            </w:r>
          </w:p>
        </w:tc>
        <w:tc>
          <w:tcPr>
            <w:tcW w:w="2195" w:type="dxa"/>
            <w:tcBorders>
              <w:top w:val="single" w:sz="12" w:space="0" w:color="auto"/>
              <w:bottom w:val="single" w:sz="4" w:space="0" w:color="auto"/>
            </w:tcBorders>
          </w:tcPr>
          <w:p w14:paraId="5329CAB8" w14:textId="651301B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模式</w:t>
            </w:r>
          </w:p>
        </w:tc>
        <w:tc>
          <w:tcPr>
            <w:tcW w:w="1966" w:type="dxa"/>
            <w:tcBorders>
              <w:top w:val="single" w:sz="12" w:space="0" w:color="auto"/>
              <w:bottom w:val="single" w:sz="4" w:space="0" w:color="auto"/>
            </w:tcBorders>
          </w:tcPr>
          <w:p w14:paraId="0552DC19" w14:textId="3215B22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流控</w:t>
            </w:r>
          </w:p>
        </w:tc>
        <w:tc>
          <w:tcPr>
            <w:tcW w:w="1966" w:type="dxa"/>
            <w:tcBorders>
              <w:top w:val="single" w:sz="12" w:space="0" w:color="auto"/>
              <w:bottom w:val="single" w:sz="4" w:space="0" w:color="auto"/>
            </w:tcBorders>
          </w:tcPr>
          <w:p w14:paraId="38FD33C8" w14:textId="2BBA4F3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中断优先级</w:t>
            </w:r>
          </w:p>
        </w:tc>
      </w:tr>
      <w:tr w:rsidR="00C17AAF" w14:paraId="5D4A82BA" w14:textId="64B86089" w:rsidTr="00C17AAF">
        <w:trPr>
          <w:trHeight w:val="642"/>
        </w:trPr>
        <w:tc>
          <w:tcPr>
            <w:tcW w:w="991" w:type="dxa"/>
            <w:tcBorders>
              <w:top w:val="single" w:sz="4" w:space="0" w:color="auto"/>
              <w:bottom w:val="nil"/>
            </w:tcBorders>
          </w:tcPr>
          <w:p w14:paraId="613D11B4" w14:textId="27C2C6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UASRT</w:t>
            </w:r>
            <w:r>
              <w:rPr>
                <w:rFonts w:asciiTheme="minorEastAsia" w:hAnsiTheme="minorEastAsia"/>
                <w:szCs w:val="21"/>
              </w:rPr>
              <w:t>1</w:t>
            </w:r>
          </w:p>
        </w:tc>
        <w:tc>
          <w:tcPr>
            <w:tcW w:w="1844" w:type="dxa"/>
            <w:tcBorders>
              <w:top w:val="single" w:sz="4" w:space="0" w:color="auto"/>
              <w:bottom w:val="nil"/>
            </w:tcBorders>
          </w:tcPr>
          <w:p w14:paraId="7EDD114F" w14:textId="7258C18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single" w:sz="4" w:space="0" w:color="auto"/>
              <w:bottom w:val="nil"/>
            </w:tcBorders>
          </w:tcPr>
          <w:p w14:paraId="01EE0BA0" w14:textId="0EF3EA7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single" w:sz="4" w:space="0" w:color="auto"/>
              <w:bottom w:val="nil"/>
            </w:tcBorders>
          </w:tcPr>
          <w:p w14:paraId="2440996C" w14:textId="1FEE6A0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single" w:sz="4" w:space="0" w:color="auto"/>
              <w:bottom w:val="nil"/>
            </w:tcBorders>
          </w:tcPr>
          <w:p w14:paraId="105C62A8" w14:textId="4AF74911"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1</w:t>
            </w:r>
          </w:p>
        </w:tc>
      </w:tr>
      <w:tr w:rsidR="00C17AAF" w14:paraId="0F70A86D" w14:textId="43417650" w:rsidTr="00C17AAF">
        <w:trPr>
          <w:trHeight w:val="642"/>
        </w:trPr>
        <w:tc>
          <w:tcPr>
            <w:tcW w:w="991" w:type="dxa"/>
            <w:tcBorders>
              <w:top w:val="nil"/>
            </w:tcBorders>
          </w:tcPr>
          <w:p w14:paraId="371D467F" w14:textId="2EAC9BA1"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tcBorders>
          </w:tcPr>
          <w:p w14:paraId="792648EE" w14:textId="48C0701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nil"/>
            </w:tcBorders>
          </w:tcPr>
          <w:p w14:paraId="4CC8C7A6" w14:textId="57ADC4A3"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nil"/>
            </w:tcBorders>
          </w:tcPr>
          <w:p w14:paraId="4DA00871" w14:textId="79DCA254"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nil"/>
            </w:tcBorders>
          </w:tcPr>
          <w:p w14:paraId="4164A624" w14:textId="0BBAF642"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2</w:t>
            </w:r>
          </w:p>
        </w:tc>
      </w:tr>
    </w:tbl>
    <w:p w14:paraId="6FFA1B1C" w14:textId="633675EA" w:rsidR="00524DB1" w:rsidRDefault="00524DB1" w:rsidP="00524DB1">
      <w:pPr>
        <w:spacing w:line="360" w:lineRule="auto"/>
        <w:jc w:val="center"/>
        <w:rPr>
          <w:b/>
          <w:szCs w:val="21"/>
        </w:rPr>
      </w:pPr>
      <w:r>
        <w:rPr>
          <w:rFonts w:ascii="黑体" w:eastAsia="黑体" w:hAnsi="黑体" w:hint="eastAsia"/>
          <w:b/>
          <w:szCs w:val="21"/>
        </w:rPr>
        <w:t>表</w:t>
      </w:r>
      <w:r w:rsidR="00C457FA">
        <w:rPr>
          <w:rFonts w:ascii="黑体" w:eastAsia="黑体" w:hAnsi="黑体"/>
          <w:b/>
          <w:szCs w:val="21"/>
        </w:rPr>
        <w:t>4</w:t>
      </w:r>
      <w:r>
        <w:rPr>
          <w:rFonts w:ascii="黑体" w:eastAsia="黑体" w:hAnsi="黑体" w:hint="eastAsia"/>
          <w:b/>
          <w:szCs w:val="21"/>
        </w:rPr>
        <w:t xml:space="preserve">  USART1</w:t>
      </w:r>
      <w:r w:rsidR="00C457FA">
        <w:rPr>
          <w:rFonts w:ascii="黑体" w:eastAsia="黑体" w:hAnsi="黑体" w:hint="eastAsia"/>
          <w:b/>
          <w:szCs w:val="21"/>
        </w:rPr>
        <w:t>与USART</w:t>
      </w:r>
      <w:r w:rsidR="00C457FA">
        <w:rPr>
          <w:rFonts w:ascii="黑体" w:eastAsia="黑体" w:hAnsi="黑体"/>
          <w:b/>
          <w:szCs w:val="21"/>
        </w:rPr>
        <w:t>3</w:t>
      </w:r>
      <w:r w:rsidR="00C457FA">
        <w:rPr>
          <w:rFonts w:ascii="黑体" w:eastAsia="黑体" w:hAnsi="黑体" w:hint="eastAsia"/>
          <w:b/>
          <w:szCs w:val="21"/>
        </w:rPr>
        <w:t>通信参数</w:t>
      </w:r>
    </w:p>
    <w:p w14:paraId="405FD7B9" w14:textId="77777777" w:rsidR="00C2690A" w:rsidRDefault="00C2690A" w:rsidP="001D2FC4">
      <w:pPr>
        <w:spacing w:line="360" w:lineRule="auto"/>
        <w:ind w:firstLineChars="200" w:firstLine="480"/>
        <w:rPr>
          <w:ins w:id="630" w:author="Archimboldi Garcia" w:date="2021-05-28T08:53:00Z"/>
          <w:rFonts w:asciiTheme="minorEastAsia" w:hAnsiTheme="minorEastAsia"/>
          <w:sz w:val="24"/>
        </w:rPr>
      </w:pPr>
    </w:p>
    <w:p w14:paraId="6C0D0B92" w14:textId="6D49B98A" w:rsidR="001D2FC4" w:rsidDel="001D2FC4" w:rsidRDefault="001D2FC4" w:rsidP="001D2FC4">
      <w:pPr>
        <w:spacing w:line="360" w:lineRule="auto"/>
        <w:ind w:firstLineChars="200" w:firstLine="480"/>
        <w:rPr>
          <w:del w:id="631" w:author="Archimboldi Garcia" w:date="2021-05-28T08:53:00Z"/>
          <w:moveTo w:id="632" w:author="Archimboldi Garcia" w:date="2021-05-28T08:53:00Z"/>
          <w:rFonts w:asciiTheme="minorEastAsia" w:hAnsiTheme="minorEastAsia"/>
          <w:sz w:val="24"/>
        </w:rPr>
      </w:pPr>
      <w:moveToRangeStart w:id="633" w:author="Archimboldi Garcia" w:date="2021-05-28T08:53:00Z" w:name="move73084261"/>
      <w:moveTo w:id="634" w:author="Archimboldi Garcia" w:date="2021-05-28T08:53:00Z">
        <w:r>
          <w:rPr>
            <w:rFonts w:asciiTheme="minorEastAsia" w:hAnsiTheme="minorEastAsia" w:hint="eastAsia"/>
            <w:sz w:val="24"/>
          </w:rPr>
          <w:lastRenderedPageBreak/>
          <w:t>I</w:t>
        </w:r>
        <w:r>
          <w:rPr>
            <w:rFonts w:asciiTheme="minorEastAsia" w:hAnsiTheme="minorEastAsia"/>
            <w:sz w:val="24"/>
          </w:rPr>
          <w:t>2</w:t>
        </w:r>
        <w:r>
          <w:rPr>
            <w:rFonts w:asciiTheme="minorEastAsia" w:hAnsiTheme="minorEastAsia" w:hint="eastAsia"/>
            <w:sz w:val="24"/>
          </w:rPr>
          <w:t>C总线由两条信号线组成，其中一条用于传输数据（SDA），另一条用于传输时钟信号（SCL），它是一种同步通信协议，即通信的AB双方以时钟线（SCL）连接，接收方从机工作在发送方主机传输的时钟信号下[</w:t>
        </w:r>
        <w:r>
          <w:rPr>
            <w:rFonts w:asciiTheme="minorEastAsia" w:hAnsiTheme="minorEastAsia"/>
            <w:sz w:val="24"/>
          </w:rPr>
          <w:t>12]</w:t>
        </w:r>
        <w:r>
          <w:rPr>
            <w:rFonts w:asciiTheme="minorEastAsia" w:hAnsiTheme="minorEastAsia" w:hint="eastAsia"/>
            <w:sz w:val="24"/>
          </w:rPr>
          <w:t>。MCU使用I</w:t>
        </w:r>
        <w:r>
          <w:rPr>
            <w:rFonts w:asciiTheme="minorEastAsia" w:hAnsiTheme="minorEastAsia"/>
            <w:sz w:val="24"/>
          </w:rPr>
          <w:t>2</w:t>
        </w:r>
        <w:r>
          <w:rPr>
            <w:rFonts w:asciiTheme="minorEastAsia" w:hAnsiTheme="minorEastAsia" w:hint="eastAsia"/>
            <w:sz w:val="24"/>
          </w:rPr>
          <w:t>C协议与OLED屏幕进行通信。关于I</w:t>
        </w:r>
        <w:r>
          <w:rPr>
            <w:rFonts w:asciiTheme="minorEastAsia" w:hAnsiTheme="minorEastAsia"/>
            <w:sz w:val="24"/>
          </w:rPr>
          <w:t>2</w:t>
        </w:r>
        <w:r>
          <w:rPr>
            <w:rFonts w:asciiTheme="minorEastAsia" w:hAnsiTheme="minorEastAsia" w:hint="eastAsia"/>
            <w:sz w:val="24"/>
          </w:rPr>
          <w:t>C协议的详细内容不在本文讨论范围内，在此不做过多介绍。</w:t>
        </w:r>
      </w:moveTo>
    </w:p>
    <w:moveToRangeEnd w:id="633"/>
    <w:p w14:paraId="68EF063E" w14:textId="15B54C4E" w:rsidR="00524DB1" w:rsidDel="00A4250D" w:rsidRDefault="00524DB1" w:rsidP="00524DB1">
      <w:pPr>
        <w:spacing w:line="360" w:lineRule="auto"/>
        <w:rPr>
          <w:del w:id="635" w:author="Archimboldi Garcia" w:date="2021-05-28T08:51:00Z"/>
          <w:rFonts w:asciiTheme="minorEastAsia" w:hAnsiTheme="minorEastAsia"/>
          <w:sz w:val="24"/>
        </w:rPr>
      </w:pPr>
    </w:p>
    <w:p w14:paraId="673D0BCC" w14:textId="2D30CBC6" w:rsidR="004A4FF7" w:rsidRDefault="004A4FF7">
      <w:pPr>
        <w:spacing w:line="360" w:lineRule="auto"/>
        <w:ind w:firstLineChars="200" w:firstLine="480"/>
        <w:rPr>
          <w:rFonts w:asciiTheme="minorEastAsia" w:hAnsiTheme="minorEastAsia"/>
          <w:sz w:val="24"/>
        </w:rPr>
        <w:pPrChange w:id="636" w:author="Archimboldi Garcia" w:date="2021-05-28T08:53:00Z">
          <w:pPr>
            <w:spacing w:line="360" w:lineRule="auto"/>
          </w:pPr>
        </w:pPrChange>
      </w:pPr>
      <w:del w:id="637" w:author="Archimboldi Garcia" w:date="2021-05-28T08:51:00Z">
        <w:r w:rsidDel="00A4250D">
          <w:rPr>
            <w:rFonts w:asciiTheme="minorEastAsia" w:hAnsiTheme="minorEastAsia"/>
            <w:sz w:val="24"/>
          </w:rPr>
          <w:tab/>
        </w:r>
      </w:del>
      <w:moveFromRangeStart w:id="638" w:author="Archimboldi Garcia" w:date="2021-05-28T08:53:00Z" w:name="move73084261"/>
      <w:moveFrom w:id="639" w:author="Archimboldi Garcia" w:date="2021-05-28T08:53:00Z">
        <w:r w:rsidDel="00BC32F9">
          <w:rPr>
            <w:rFonts w:asciiTheme="minorEastAsia" w:hAnsiTheme="minorEastAsia" w:hint="eastAsia"/>
            <w:sz w:val="24"/>
          </w:rPr>
          <w:t>I</w:t>
        </w:r>
        <w:r w:rsidDel="00BC32F9">
          <w:rPr>
            <w:rFonts w:asciiTheme="minorEastAsia" w:hAnsiTheme="minorEastAsia"/>
            <w:sz w:val="24"/>
          </w:rPr>
          <w:t>2</w:t>
        </w:r>
        <w:r w:rsidDel="00BC32F9">
          <w:rPr>
            <w:rFonts w:asciiTheme="minorEastAsia" w:hAnsiTheme="minorEastAsia" w:hint="eastAsia"/>
            <w:sz w:val="24"/>
          </w:rPr>
          <w:t>C总线由两条信号线组成，其中一条用于传输数据（SDA），另一条用于传输时钟信号（SCL），它是一种同步通信协议，即通信的AB双方以时钟线（SCL）连接，接收方</w:t>
        </w:r>
        <w:r w:rsidR="0005176D" w:rsidDel="00BC32F9">
          <w:rPr>
            <w:rFonts w:asciiTheme="minorEastAsia" w:hAnsiTheme="minorEastAsia" w:hint="eastAsia"/>
            <w:sz w:val="24"/>
          </w:rPr>
          <w:t>从机</w:t>
        </w:r>
        <w:r w:rsidDel="00BC32F9">
          <w:rPr>
            <w:rFonts w:asciiTheme="minorEastAsia" w:hAnsiTheme="minorEastAsia" w:hint="eastAsia"/>
            <w:sz w:val="24"/>
          </w:rPr>
          <w:t>工作在发送方</w:t>
        </w:r>
        <w:r w:rsidR="0005176D" w:rsidDel="00BC32F9">
          <w:rPr>
            <w:rFonts w:asciiTheme="minorEastAsia" w:hAnsiTheme="minorEastAsia" w:hint="eastAsia"/>
            <w:sz w:val="24"/>
          </w:rPr>
          <w:t>主机</w:t>
        </w:r>
        <w:r w:rsidDel="00BC32F9">
          <w:rPr>
            <w:rFonts w:asciiTheme="minorEastAsia" w:hAnsiTheme="minorEastAsia" w:hint="eastAsia"/>
            <w:sz w:val="24"/>
          </w:rPr>
          <w:t>传输的时钟</w:t>
        </w:r>
        <w:r w:rsidR="0005176D" w:rsidDel="00BC32F9">
          <w:rPr>
            <w:rFonts w:asciiTheme="minorEastAsia" w:hAnsiTheme="minorEastAsia" w:hint="eastAsia"/>
            <w:sz w:val="24"/>
          </w:rPr>
          <w:t>信号下</w:t>
        </w:r>
        <w:r w:rsidR="00D12E27" w:rsidDel="00BC32F9">
          <w:rPr>
            <w:rFonts w:asciiTheme="minorEastAsia" w:hAnsiTheme="minorEastAsia" w:hint="eastAsia"/>
            <w:sz w:val="24"/>
          </w:rPr>
          <w:t>[</w:t>
        </w:r>
        <w:r w:rsidR="00D12E27" w:rsidDel="00BC32F9">
          <w:rPr>
            <w:rFonts w:asciiTheme="minorEastAsia" w:hAnsiTheme="minorEastAsia"/>
            <w:sz w:val="24"/>
          </w:rPr>
          <w:t>12]</w:t>
        </w:r>
        <w:r w:rsidR="0005176D" w:rsidDel="00BC32F9">
          <w:rPr>
            <w:rFonts w:asciiTheme="minorEastAsia" w:hAnsiTheme="minorEastAsia" w:hint="eastAsia"/>
            <w:sz w:val="24"/>
          </w:rPr>
          <w:t>。MCU使用I</w:t>
        </w:r>
        <w:r w:rsidR="0005176D" w:rsidDel="00BC32F9">
          <w:rPr>
            <w:rFonts w:asciiTheme="minorEastAsia" w:hAnsiTheme="minorEastAsia"/>
            <w:sz w:val="24"/>
          </w:rPr>
          <w:t>2</w:t>
        </w:r>
        <w:r w:rsidR="0005176D" w:rsidDel="00BC32F9">
          <w:rPr>
            <w:rFonts w:asciiTheme="minorEastAsia" w:hAnsiTheme="minorEastAsia" w:hint="eastAsia"/>
            <w:sz w:val="24"/>
          </w:rPr>
          <w:t>C协议与OLED屏幕进行通信。</w:t>
        </w:r>
        <w:r w:rsidR="00150942" w:rsidDel="00BC32F9">
          <w:rPr>
            <w:rFonts w:asciiTheme="minorEastAsia" w:hAnsiTheme="minorEastAsia" w:hint="eastAsia"/>
            <w:sz w:val="24"/>
          </w:rPr>
          <w:t>关于I</w:t>
        </w:r>
        <w:r w:rsidR="00150942" w:rsidDel="00BC32F9">
          <w:rPr>
            <w:rFonts w:asciiTheme="minorEastAsia" w:hAnsiTheme="minorEastAsia"/>
            <w:sz w:val="24"/>
          </w:rPr>
          <w:t>2</w:t>
        </w:r>
        <w:r w:rsidR="00150942" w:rsidDel="00BC32F9">
          <w:rPr>
            <w:rFonts w:asciiTheme="minorEastAsia" w:hAnsiTheme="minorEastAsia" w:hint="eastAsia"/>
            <w:sz w:val="24"/>
          </w:rPr>
          <w:t>C协议的详细内容不在本文讨论范围内，在此不做过多介绍。</w:t>
        </w:r>
      </w:moveFrom>
      <w:moveFromRangeEnd w:id="638"/>
    </w:p>
    <w:p w14:paraId="41C96B90" w14:textId="55D7011A" w:rsidR="00150942" w:rsidRPr="00150942" w:rsidRDefault="00150942" w:rsidP="00524DB1">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SPI总线用于MCU与ADC芯片ADS</w:t>
      </w:r>
      <w:r>
        <w:rPr>
          <w:rFonts w:asciiTheme="minorEastAsia" w:hAnsiTheme="minorEastAsia"/>
          <w:sz w:val="24"/>
        </w:rPr>
        <w:t>8332</w:t>
      </w:r>
      <w:r>
        <w:rPr>
          <w:rFonts w:asciiTheme="minorEastAsia" w:hAnsiTheme="minorEastAsia" w:hint="eastAsia"/>
          <w:sz w:val="24"/>
        </w:rPr>
        <w:t>间的数据通信</w:t>
      </w:r>
      <w:r w:rsidR="002A014A">
        <w:rPr>
          <w:rFonts w:asciiTheme="minorEastAsia" w:hAnsiTheme="minorEastAsia" w:hint="eastAsia"/>
          <w:sz w:val="24"/>
        </w:rPr>
        <w:t>。SPI是Motorola公司推出的一种同步串行接口技术，是一种高速的，全双工，同步的通信总线。共有四条线路，分别为SS（Slave</w:t>
      </w:r>
      <w:r w:rsidR="002A014A">
        <w:rPr>
          <w:rFonts w:asciiTheme="minorEastAsia" w:hAnsiTheme="minorEastAsia"/>
          <w:sz w:val="24"/>
        </w:rPr>
        <w:t xml:space="preserve"> </w:t>
      </w:r>
      <w:r w:rsidR="002A014A">
        <w:rPr>
          <w:rFonts w:asciiTheme="minorEastAsia" w:hAnsiTheme="minorEastAsia" w:hint="eastAsia"/>
          <w:sz w:val="24"/>
        </w:rPr>
        <w:t>Select</w:t>
      </w:r>
      <w:r w:rsidR="002A014A">
        <w:rPr>
          <w:rFonts w:asciiTheme="minorEastAsia" w:hAnsiTheme="minorEastAsia"/>
          <w:sz w:val="24"/>
        </w:rPr>
        <w:t xml:space="preserve"> </w:t>
      </w:r>
      <w:r w:rsidR="002A014A">
        <w:rPr>
          <w:rFonts w:asciiTheme="minorEastAsia" w:hAnsiTheme="minorEastAsia" w:hint="eastAsia"/>
          <w:sz w:val="24"/>
        </w:rPr>
        <w:t>从设备使能），SCK（Serial</w:t>
      </w:r>
      <w:r w:rsidR="002A014A">
        <w:rPr>
          <w:rFonts w:asciiTheme="minorEastAsia" w:hAnsiTheme="minorEastAsia"/>
          <w:sz w:val="24"/>
        </w:rPr>
        <w:t xml:space="preserve"> </w:t>
      </w:r>
      <w:r w:rsidR="002A014A">
        <w:rPr>
          <w:rFonts w:asciiTheme="minorEastAsia" w:hAnsiTheme="minorEastAsia" w:hint="eastAsia"/>
          <w:sz w:val="24"/>
        </w:rPr>
        <w:t>Clock串行时钟），M</w:t>
      </w:r>
      <w:r w:rsidR="002A014A">
        <w:rPr>
          <w:rFonts w:asciiTheme="minorEastAsia" w:hAnsiTheme="minorEastAsia"/>
          <w:sz w:val="24"/>
        </w:rPr>
        <w:t>O</w:t>
      </w:r>
      <w:r w:rsidR="002A014A">
        <w:rPr>
          <w:rFonts w:asciiTheme="minorEastAsia" w:hAnsiTheme="minorEastAsia" w:hint="eastAsia"/>
          <w:sz w:val="24"/>
        </w:rPr>
        <w:t>SI（Master</w:t>
      </w:r>
      <w:r w:rsidR="002A014A">
        <w:rPr>
          <w:rFonts w:asciiTheme="minorEastAsia" w:hAnsiTheme="minorEastAsia"/>
          <w:sz w:val="24"/>
        </w:rPr>
        <w:t xml:space="preserve"> Out</w:t>
      </w:r>
      <w:r w:rsidR="002A014A">
        <w:rPr>
          <w:rFonts w:asciiTheme="minorEastAsia" w:hAnsiTheme="minorEastAsia" w:hint="eastAsia"/>
          <w:sz w:val="24"/>
        </w:rPr>
        <w:t>put</w:t>
      </w:r>
      <w:r w:rsidR="002A014A">
        <w:rPr>
          <w:rFonts w:asciiTheme="minorEastAsia" w:hAnsiTheme="minorEastAsia"/>
          <w:sz w:val="24"/>
        </w:rPr>
        <w:t xml:space="preserve"> </w:t>
      </w:r>
      <w:r w:rsidR="002A014A">
        <w:rPr>
          <w:rFonts w:asciiTheme="minorEastAsia" w:hAnsiTheme="minorEastAsia" w:hint="eastAsia"/>
          <w:sz w:val="24"/>
        </w:rPr>
        <w:t>Slave</w:t>
      </w:r>
      <w:r w:rsidR="002A014A">
        <w:rPr>
          <w:rFonts w:asciiTheme="minorEastAsia" w:hAnsiTheme="minorEastAsia"/>
          <w:sz w:val="24"/>
        </w:rPr>
        <w:t xml:space="preserve"> In</w:t>
      </w:r>
      <w:r w:rsidR="002A014A">
        <w:rPr>
          <w:rFonts w:asciiTheme="minorEastAsia" w:hAnsiTheme="minorEastAsia" w:hint="eastAsia"/>
          <w:sz w:val="24"/>
        </w:rPr>
        <w:t>put主设备输出/从设备输入）,</w:t>
      </w:r>
      <w:r w:rsidR="002A014A">
        <w:rPr>
          <w:rFonts w:asciiTheme="minorEastAsia" w:hAnsiTheme="minorEastAsia"/>
          <w:sz w:val="24"/>
        </w:rPr>
        <w:t>MISO(Master Input Slave Output</w:t>
      </w:r>
      <w:r w:rsidR="002A014A">
        <w:rPr>
          <w:rFonts w:asciiTheme="minorEastAsia" w:hAnsiTheme="minorEastAsia" w:hint="eastAsia"/>
          <w:sz w:val="24"/>
        </w:rPr>
        <w:t>主设备输入/从设备输出</w:t>
      </w:r>
      <w:r w:rsidR="002A014A">
        <w:rPr>
          <w:rFonts w:asciiTheme="minorEastAsia" w:hAnsiTheme="minorEastAsia"/>
          <w:sz w:val="24"/>
        </w:rPr>
        <w:t>)</w:t>
      </w:r>
      <w:r w:rsidR="00D12E27">
        <w:rPr>
          <w:rFonts w:asciiTheme="minorEastAsia" w:hAnsiTheme="minorEastAsia"/>
          <w:sz w:val="24"/>
        </w:rPr>
        <w:t>[13]</w:t>
      </w:r>
      <w:r w:rsidR="002A014A">
        <w:rPr>
          <w:rFonts w:asciiTheme="minorEastAsia" w:hAnsiTheme="minorEastAsia" w:hint="eastAsia"/>
          <w:sz w:val="24"/>
        </w:rPr>
        <w:t>。关于SPI协议的详细内容不在本文讨论范围内，在此不做过多介绍。</w:t>
      </w:r>
    </w:p>
    <w:p w14:paraId="0E072ACA" w14:textId="5B846B6C" w:rsidR="008C2645" w:rsidDel="00365F2C" w:rsidRDefault="009F706A" w:rsidP="009F706A">
      <w:pPr>
        <w:tabs>
          <w:tab w:val="left" w:pos="2770"/>
        </w:tabs>
        <w:spacing w:line="360" w:lineRule="auto"/>
        <w:rPr>
          <w:del w:id="640" w:author="Garcia" w:date="2021-05-14T11:36:00Z"/>
          <w:rFonts w:asciiTheme="minorEastAsia" w:hAnsiTheme="minorEastAsia"/>
          <w:sz w:val="24"/>
        </w:rPr>
      </w:pPr>
      <w:r>
        <w:rPr>
          <w:rFonts w:asciiTheme="minorEastAsia" w:hAnsiTheme="minorEastAsia"/>
          <w:sz w:val="24"/>
        </w:rPr>
        <w:tab/>
      </w:r>
    </w:p>
    <w:p w14:paraId="16653CC8" w14:textId="44D9791B" w:rsidR="009F706A" w:rsidDel="00C53C36" w:rsidRDefault="009F706A" w:rsidP="009F706A">
      <w:pPr>
        <w:tabs>
          <w:tab w:val="left" w:pos="2770"/>
        </w:tabs>
        <w:spacing w:line="360" w:lineRule="auto"/>
        <w:rPr>
          <w:del w:id="641" w:author="Garcia" w:date="2021-05-14T11:36:00Z"/>
          <w:rFonts w:asciiTheme="minorEastAsia" w:hAnsiTheme="minorEastAsia"/>
          <w:sz w:val="24"/>
        </w:rPr>
      </w:pPr>
    </w:p>
    <w:p w14:paraId="6607E057" w14:textId="77777777" w:rsidR="009F706A" w:rsidRDefault="009F706A" w:rsidP="009F706A">
      <w:pPr>
        <w:tabs>
          <w:tab w:val="left" w:pos="2770"/>
        </w:tabs>
        <w:spacing w:line="360" w:lineRule="auto"/>
        <w:rPr>
          <w:rFonts w:asciiTheme="minorEastAsia" w:hAnsiTheme="minorEastAsia"/>
          <w:sz w:val="24"/>
        </w:rPr>
      </w:pPr>
    </w:p>
    <w:p w14:paraId="02295B2F" w14:textId="12974B9D" w:rsidR="00721AA5" w:rsidRDefault="00721AA5" w:rsidP="00721AA5">
      <w:pPr>
        <w:spacing w:line="360" w:lineRule="auto"/>
        <w:rPr>
          <w:rFonts w:asciiTheme="minorEastAsia" w:hAnsiTheme="minorEastAsia"/>
          <w:b/>
          <w:sz w:val="24"/>
        </w:rPr>
      </w:pPr>
      <w:r>
        <w:rPr>
          <w:rFonts w:ascii="黑体" w:eastAsia="黑体" w:hAnsi="黑体" w:hint="eastAsia"/>
          <w:sz w:val="24"/>
        </w:rPr>
        <w:t>2.2.</w:t>
      </w:r>
      <w:r w:rsidR="006D57CB">
        <w:rPr>
          <w:rFonts w:ascii="黑体" w:eastAsia="黑体" w:hAnsi="黑体"/>
          <w:sz w:val="24"/>
        </w:rPr>
        <w:t>3</w:t>
      </w:r>
      <w:r>
        <w:rPr>
          <w:rFonts w:ascii="黑体" w:eastAsia="黑体" w:hAnsi="黑体"/>
          <w:sz w:val="24"/>
        </w:rPr>
        <w:t xml:space="preserve"> </w:t>
      </w:r>
      <w:r w:rsidR="003F43B4">
        <w:rPr>
          <w:rFonts w:ascii="黑体" w:eastAsia="黑体" w:hAnsi="黑体" w:hint="eastAsia"/>
          <w:sz w:val="24"/>
        </w:rPr>
        <w:t>外围电路设计</w:t>
      </w:r>
    </w:p>
    <w:p w14:paraId="52209964" w14:textId="203FDC1F" w:rsidR="009E7E45" w:rsidRDefault="00536FE4" w:rsidP="00D86158">
      <w:pPr>
        <w:spacing w:line="360" w:lineRule="auto"/>
        <w:rPr>
          <w:rFonts w:asciiTheme="minorEastAsia" w:hAnsiTheme="minorEastAsia"/>
          <w:sz w:val="24"/>
        </w:rPr>
      </w:pPr>
      <w:r>
        <w:rPr>
          <w:rFonts w:asciiTheme="minorEastAsia" w:hAnsiTheme="minorEastAsia"/>
          <w:sz w:val="24"/>
        </w:rPr>
        <w:tab/>
      </w:r>
      <w:r w:rsidR="00867195">
        <w:rPr>
          <w:rFonts w:asciiTheme="minorEastAsia" w:hAnsiTheme="minorEastAsia" w:hint="eastAsia"/>
          <w:sz w:val="24"/>
        </w:rPr>
        <w:t>芯片外围电路需要为芯片提供稳定的电压源与振动源以保证芯片的基本工作需求。</w:t>
      </w:r>
      <w:r w:rsidR="005206E4">
        <w:rPr>
          <w:rFonts w:asciiTheme="minorEastAsia" w:hAnsiTheme="minorEastAsia" w:hint="eastAsia"/>
          <w:sz w:val="24"/>
        </w:rPr>
        <w:t>图</w:t>
      </w:r>
      <w:ins w:id="642" w:author="Archimboldi Garcia" w:date="2021-05-28T08:59:00Z">
        <w:r w:rsidR="00D57BC4">
          <w:rPr>
            <w:rFonts w:asciiTheme="minorEastAsia" w:hAnsiTheme="minorEastAsia"/>
            <w:sz w:val="24"/>
          </w:rPr>
          <w:t>4</w:t>
        </w:r>
      </w:ins>
      <w:ins w:id="643" w:author="Garcia" w:date="2021-05-14T11:56:00Z">
        <w:del w:id="644" w:author="Archimboldi Garcia" w:date="2021-05-28T08:59:00Z">
          <w:r w:rsidR="003B451A" w:rsidDel="00D57BC4">
            <w:rPr>
              <w:rFonts w:asciiTheme="minorEastAsia" w:hAnsiTheme="minorEastAsia"/>
              <w:sz w:val="24"/>
            </w:rPr>
            <w:delText>5</w:delText>
          </w:r>
        </w:del>
      </w:ins>
      <w:del w:id="645" w:author="Garcia" w:date="2021-05-14T11:56:00Z">
        <w:r w:rsidR="00F96E31" w:rsidDel="003B451A">
          <w:rPr>
            <w:rFonts w:asciiTheme="minorEastAsia" w:hAnsiTheme="minorEastAsia"/>
            <w:sz w:val="24"/>
          </w:rPr>
          <w:delText>4</w:delText>
        </w:r>
      </w:del>
      <w:r w:rsidR="005206E4">
        <w:rPr>
          <w:rFonts w:asciiTheme="minorEastAsia" w:hAnsiTheme="minorEastAsia" w:hint="eastAsia"/>
          <w:sz w:val="24"/>
        </w:rPr>
        <w:t>是STM</w:t>
      </w:r>
      <w:r w:rsidR="005206E4">
        <w:rPr>
          <w:rFonts w:asciiTheme="minorEastAsia" w:hAnsiTheme="minorEastAsia"/>
          <w:sz w:val="24"/>
        </w:rPr>
        <w:t>32</w:t>
      </w:r>
      <w:r w:rsidR="005206E4">
        <w:rPr>
          <w:rFonts w:asciiTheme="minorEastAsia" w:hAnsiTheme="minorEastAsia" w:hint="eastAsia"/>
          <w:sz w:val="24"/>
        </w:rPr>
        <w:t>L</w:t>
      </w:r>
      <w:r w:rsidR="005206E4">
        <w:rPr>
          <w:rFonts w:asciiTheme="minorEastAsia" w:hAnsiTheme="minorEastAsia"/>
          <w:sz w:val="24"/>
        </w:rPr>
        <w:t>431</w:t>
      </w:r>
      <w:r w:rsidR="005206E4">
        <w:rPr>
          <w:rFonts w:asciiTheme="minorEastAsia" w:hAnsiTheme="minorEastAsia" w:hint="eastAsia"/>
          <w:sz w:val="24"/>
        </w:rPr>
        <w:t>RCT主控芯片的外围电路</w:t>
      </w:r>
      <w:r w:rsidR="006F603E">
        <w:rPr>
          <w:rFonts w:asciiTheme="minorEastAsia" w:hAnsiTheme="minorEastAsia" w:hint="eastAsia"/>
          <w:sz w:val="24"/>
        </w:rPr>
        <w:t>原理</w:t>
      </w:r>
      <w:r w:rsidR="005206E4">
        <w:rPr>
          <w:rFonts w:asciiTheme="minorEastAsia" w:hAnsiTheme="minorEastAsia" w:hint="eastAsia"/>
          <w:sz w:val="24"/>
        </w:rPr>
        <w:t>图，图中可见起振电路、按钮控制电路和芯片接口配置情况。</w:t>
      </w: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的工作电平为3</w:t>
      </w:r>
      <w:r>
        <w:rPr>
          <w:rFonts w:asciiTheme="minorEastAsia" w:hAnsiTheme="minorEastAsia"/>
          <w:sz w:val="24"/>
        </w:rPr>
        <w:t>.3</w:t>
      </w:r>
      <w:r>
        <w:rPr>
          <w:rFonts w:asciiTheme="minorEastAsia" w:hAnsiTheme="minorEastAsia" w:hint="eastAsia"/>
          <w:sz w:val="24"/>
        </w:rPr>
        <w:t>v，共有6个电源输入引脚。由</w:t>
      </w:r>
      <w:r w:rsidR="005206E4">
        <w:rPr>
          <w:rFonts w:asciiTheme="minorEastAsia" w:hAnsiTheme="minorEastAsia" w:hint="eastAsia"/>
          <w:sz w:val="24"/>
        </w:rPr>
        <w:t>于引脚在电平翻转时会产生尖峰电流，为获得良好的工作效果</w:t>
      </w:r>
      <w:r>
        <w:rPr>
          <w:rFonts w:asciiTheme="minorEastAsia" w:hAnsiTheme="minorEastAsia" w:hint="eastAsia"/>
          <w:sz w:val="24"/>
        </w:rPr>
        <w:t>，每组电源引脚都配备了0</w:t>
      </w:r>
      <w:r>
        <w:rPr>
          <w:rFonts w:asciiTheme="minorEastAsia" w:hAnsiTheme="minorEastAsia"/>
          <w:sz w:val="24"/>
        </w:rPr>
        <w:t>.1</w:t>
      </w:r>
      <w:r>
        <w:rPr>
          <w:rFonts w:asciiTheme="minorEastAsia" w:hAnsiTheme="minorEastAsia" w:hint="eastAsia"/>
          <w:sz w:val="24"/>
        </w:rPr>
        <w:t>uF的去耦电容</w:t>
      </w:r>
      <w:r w:rsidR="005206E4">
        <w:rPr>
          <w:rFonts w:asciiTheme="minorEastAsia" w:hAnsiTheme="minorEastAsia" w:hint="eastAsia"/>
          <w:sz w:val="24"/>
        </w:rPr>
        <w:t>来减小尖峰电流对旁路器件的影响。此外，为缓解按键在复杂使用环境中可能出现的抖动效应，每组按键都并联了大小为1</w:t>
      </w:r>
      <w:r w:rsidR="005206E4">
        <w:rPr>
          <w:rFonts w:asciiTheme="minorEastAsia" w:hAnsiTheme="minorEastAsia"/>
          <w:sz w:val="24"/>
        </w:rPr>
        <w:t>0</w:t>
      </w:r>
      <w:r w:rsidR="005206E4">
        <w:rPr>
          <w:rFonts w:asciiTheme="minorEastAsia" w:hAnsiTheme="minorEastAsia" w:hint="eastAsia"/>
          <w:sz w:val="24"/>
        </w:rPr>
        <w:t>nF电容</w:t>
      </w:r>
      <w:r w:rsidR="00EF281B">
        <w:rPr>
          <w:rFonts w:asciiTheme="minorEastAsia" w:hAnsiTheme="minorEastAsia" w:hint="eastAsia"/>
          <w:sz w:val="24"/>
        </w:rPr>
        <w:t>以</w:t>
      </w:r>
      <w:r w:rsidR="00F96E31">
        <w:rPr>
          <w:rFonts w:asciiTheme="minorEastAsia" w:hAnsiTheme="minorEastAsia" w:hint="eastAsia"/>
          <w:sz w:val="24"/>
        </w:rPr>
        <w:t>消除抖动效应</w:t>
      </w:r>
      <w:r w:rsidR="005206E4">
        <w:rPr>
          <w:rFonts w:asciiTheme="minorEastAsia" w:hAnsiTheme="minorEastAsia" w:hint="eastAsia"/>
          <w:sz w:val="24"/>
        </w:rPr>
        <w:t>。</w:t>
      </w:r>
    </w:p>
    <w:p w14:paraId="4E2AFC49" w14:textId="77777777" w:rsidR="00F96E31" w:rsidRPr="00F91251" w:rsidRDefault="00F96E31" w:rsidP="00D86158">
      <w:pPr>
        <w:spacing w:line="360" w:lineRule="auto"/>
        <w:rPr>
          <w:rFonts w:asciiTheme="minorEastAsia" w:hAnsiTheme="minorEastAsia"/>
          <w:sz w:val="24"/>
        </w:rPr>
      </w:pPr>
    </w:p>
    <w:p w14:paraId="4C1084CE" w14:textId="0BF204CF" w:rsidR="009E7E45" w:rsidRDefault="009E7E45" w:rsidP="00F91251">
      <w:pPr>
        <w:spacing w:line="360" w:lineRule="auto"/>
        <w:jc w:val="center"/>
        <w:rPr>
          <w:rFonts w:asciiTheme="minorEastAsia" w:hAnsiTheme="minorEastAsia"/>
          <w:sz w:val="24"/>
        </w:rPr>
      </w:pPr>
      <w:del w:id="646" w:author="Archimboldi Garcia" w:date="2021-05-22T11:52:00Z">
        <w:r w:rsidDel="0085074F">
          <w:rPr>
            <w:noProof/>
          </w:rPr>
          <w:drawing>
            <wp:inline distT="0" distB="0" distL="0" distR="0" wp14:anchorId="5A1D55DF" wp14:editId="67C985E3">
              <wp:extent cx="5227126" cy="2218356"/>
              <wp:effectExtent l="19050" t="19050" r="1206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4787" cy="2225851"/>
                      </a:xfrm>
                      <a:prstGeom prst="rect">
                        <a:avLst/>
                      </a:prstGeom>
                      <a:ln>
                        <a:solidFill>
                          <a:schemeClr val="tx1"/>
                        </a:solidFill>
                      </a:ln>
                    </pic:spPr>
                  </pic:pic>
                </a:graphicData>
              </a:graphic>
            </wp:inline>
          </w:drawing>
        </w:r>
      </w:del>
      <w:ins w:id="647" w:author="Archimboldi Garcia" w:date="2021-05-28T08:54:00Z">
        <w:r w:rsidR="00C2690A" w:rsidRPr="00C2690A">
          <w:rPr>
            <w:noProof/>
          </w:rPr>
          <w:t xml:space="preserve"> </w:t>
        </w:r>
        <w:r w:rsidR="00C2690A">
          <w:rPr>
            <w:noProof/>
          </w:rPr>
          <w:drawing>
            <wp:inline distT="0" distB="0" distL="0" distR="0" wp14:anchorId="410B77DA" wp14:editId="51E25F05">
              <wp:extent cx="5484712" cy="2946368"/>
              <wp:effectExtent l="19050" t="19050" r="20955" b="260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2361" cy="2961221"/>
                      </a:xfrm>
                      <a:prstGeom prst="rect">
                        <a:avLst/>
                      </a:prstGeom>
                      <a:ln>
                        <a:solidFill>
                          <a:schemeClr val="tx1"/>
                        </a:solidFill>
                      </a:ln>
                    </pic:spPr>
                  </pic:pic>
                </a:graphicData>
              </a:graphic>
            </wp:inline>
          </w:drawing>
        </w:r>
      </w:ins>
    </w:p>
    <w:p w14:paraId="344F5E84" w14:textId="4CEC579E" w:rsidR="00F91251" w:rsidDel="008B4553" w:rsidRDefault="00F91251" w:rsidP="008B4553">
      <w:pPr>
        <w:spacing w:line="360" w:lineRule="auto"/>
        <w:jc w:val="center"/>
        <w:rPr>
          <w:del w:id="648" w:author="Archimboldi Garcia" w:date="2021-05-25T20:23:00Z"/>
          <w:b/>
          <w:szCs w:val="21"/>
        </w:rPr>
      </w:pPr>
      <w:r>
        <w:rPr>
          <w:rFonts w:ascii="黑体" w:eastAsia="黑体" w:hAnsi="黑体" w:hint="eastAsia"/>
          <w:b/>
          <w:szCs w:val="21"/>
        </w:rPr>
        <w:t>图</w:t>
      </w:r>
      <w:ins w:id="649" w:author="Archimboldi Garcia" w:date="2021-05-28T08:59:00Z">
        <w:r w:rsidR="00D57BC4">
          <w:rPr>
            <w:rFonts w:ascii="黑体" w:eastAsia="黑体" w:hAnsi="黑体"/>
            <w:b/>
            <w:szCs w:val="21"/>
          </w:rPr>
          <w:t>4</w:t>
        </w:r>
      </w:ins>
      <w:ins w:id="650" w:author="Garcia" w:date="2021-05-14T11:56:00Z">
        <w:del w:id="651" w:author="Archimboldi Garcia" w:date="2021-05-28T08:59:00Z">
          <w:r w:rsidR="003B451A" w:rsidDel="00D57BC4">
            <w:rPr>
              <w:rFonts w:ascii="黑体" w:eastAsia="黑体" w:hAnsi="黑体"/>
              <w:b/>
              <w:szCs w:val="21"/>
            </w:rPr>
            <w:delText>5</w:delText>
          </w:r>
        </w:del>
      </w:ins>
      <w:del w:id="652" w:author="Garcia" w:date="2021-05-14T11:56:00Z">
        <w:r w:rsidDel="003B451A">
          <w:rPr>
            <w:rFonts w:ascii="黑体" w:eastAsia="黑体" w:hAnsi="黑体"/>
            <w:b/>
            <w:szCs w:val="21"/>
          </w:rPr>
          <w:delText>4</w:delText>
        </w:r>
      </w:del>
      <w:r>
        <w:rPr>
          <w:rFonts w:ascii="黑体" w:eastAsia="黑体" w:hAnsi="黑体" w:hint="eastAsia"/>
          <w:b/>
          <w:szCs w:val="21"/>
        </w:rPr>
        <w:t xml:space="preserve">  STM</w:t>
      </w:r>
      <w:r>
        <w:rPr>
          <w:rFonts w:ascii="黑体" w:eastAsia="黑体" w:hAnsi="黑体"/>
          <w:b/>
          <w:szCs w:val="21"/>
        </w:rPr>
        <w:t>32L431RCT</w:t>
      </w:r>
      <w:r w:rsidR="00ED61C4">
        <w:rPr>
          <w:rFonts w:ascii="黑体" w:eastAsia="黑体" w:hAnsi="黑体" w:hint="eastAsia"/>
          <w:b/>
          <w:szCs w:val="21"/>
        </w:rPr>
        <w:t>芯片</w:t>
      </w:r>
      <w:r>
        <w:rPr>
          <w:rFonts w:ascii="黑体" w:eastAsia="黑体" w:hAnsi="黑体" w:hint="eastAsia"/>
          <w:b/>
          <w:szCs w:val="21"/>
        </w:rPr>
        <w:t>外围电路</w:t>
      </w:r>
      <w:r w:rsidR="006049CE">
        <w:rPr>
          <w:rFonts w:ascii="黑体" w:eastAsia="黑体" w:hAnsi="黑体" w:hint="eastAsia"/>
          <w:b/>
          <w:szCs w:val="21"/>
        </w:rPr>
        <w:t>原理图</w:t>
      </w:r>
      <w:r>
        <w:rPr>
          <w:b/>
          <w:szCs w:val="21"/>
        </w:rPr>
        <w:t xml:space="preserve"> </w:t>
      </w:r>
    </w:p>
    <w:p w14:paraId="3E407060" w14:textId="4923EFDC" w:rsidR="008B4553" w:rsidRDefault="008B4553" w:rsidP="00F91251">
      <w:pPr>
        <w:spacing w:line="360" w:lineRule="auto"/>
        <w:jc w:val="center"/>
        <w:rPr>
          <w:ins w:id="653" w:author="Archimboldi Garcia" w:date="2021-05-25T20:24:00Z"/>
          <w:b/>
          <w:szCs w:val="21"/>
        </w:rPr>
      </w:pPr>
    </w:p>
    <w:p w14:paraId="69020A5F" w14:textId="326ECBD8" w:rsidR="00D14477" w:rsidRPr="00F91251" w:rsidRDefault="00D14477">
      <w:pPr>
        <w:spacing w:line="360" w:lineRule="auto"/>
        <w:rPr>
          <w:rFonts w:asciiTheme="minorEastAsia" w:hAnsiTheme="minorEastAsia"/>
          <w:sz w:val="24"/>
        </w:rPr>
      </w:pPr>
    </w:p>
    <w:p w14:paraId="2B177E6D" w14:textId="21EA37BE" w:rsidR="006049CE" w:rsidDel="00CA5C42" w:rsidRDefault="004F36CA" w:rsidP="00D86158">
      <w:pPr>
        <w:spacing w:line="360" w:lineRule="auto"/>
        <w:rPr>
          <w:del w:id="654" w:author="Archimboldi Garcia" w:date="2021-05-25T20:23:00Z"/>
          <w:rFonts w:asciiTheme="minorEastAsia" w:hAnsiTheme="minorEastAsia"/>
          <w:sz w:val="24"/>
        </w:rPr>
      </w:pPr>
      <w:r>
        <w:rPr>
          <w:rFonts w:asciiTheme="minorEastAsia" w:hAnsiTheme="minorEastAsia"/>
          <w:sz w:val="24"/>
        </w:rPr>
        <w:tab/>
      </w:r>
      <w:ins w:id="655" w:author="Archimboldi Garcia" w:date="2021-05-28T08:55:00Z">
        <w:r w:rsidR="00C2690A">
          <w:rPr>
            <w:rFonts w:asciiTheme="minorEastAsia" w:hAnsiTheme="minorEastAsia" w:hint="eastAsia"/>
            <w:sz w:val="24"/>
          </w:rPr>
          <w:t>数据采集终端电源电路和串口电平转换电路原理图如</w:t>
        </w:r>
      </w:ins>
      <w:r>
        <w:rPr>
          <w:rFonts w:asciiTheme="minorEastAsia" w:hAnsiTheme="minorEastAsia" w:hint="eastAsia"/>
          <w:sz w:val="24"/>
        </w:rPr>
        <w:t>图</w:t>
      </w:r>
      <w:ins w:id="656" w:author="Archimboldi Garcia" w:date="2021-05-28T08:59:00Z">
        <w:r w:rsidR="00D57BC4">
          <w:rPr>
            <w:rFonts w:asciiTheme="minorEastAsia" w:hAnsiTheme="minorEastAsia"/>
            <w:sz w:val="24"/>
          </w:rPr>
          <w:t>5</w:t>
        </w:r>
      </w:ins>
      <w:ins w:id="657" w:author="Garcia" w:date="2021-05-14T11:56:00Z">
        <w:del w:id="658" w:author="Archimboldi Garcia" w:date="2021-05-28T08:59:00Z">
          <w:r w:rsidR="003B451A" w:rsidDel="00D57BC4">
            <w:rPr>
              <w:rFonts w:asciiTheme="minorEastAsia" w:hAnsiTheme="minorEastAsia"/>
              <w:sz w:val="24"/>
            </w:rPr>
            <w:delText>6</w:delText>
          </w:r>
        </w:del>
      </w:ins>
      <w:ins w:id="659" w:author="Archimboldi Garcia" w:date="2021-05-28T08:55:00Z">
        <w:r w:rsidR="00C2690A">
          <w:rPr>
            <w:rFonts w:asciiTheme="minorEastAsia" w:hAnsiTheme="minorEastAsia" w:hint="eastAsia"/>
            <w:sz w:val="24"/>
          </w:rPr>
          <w:t>所示。其</w:t>
        </w:r>
      </w:ins>
      <w:ins w:id="660" w:author="Archimboldi Garcia" w:date="2021-05-25T20:24:00Z">
        <w:r w:rsidR="008B4553">
          <w:rPr>
            <w:rFonts w:asciiTheme="minorEastAsia" w:hAnsiTheme="minorEastAsia" w:hint="eastAsia"/>
            <w:sz w:val="24"/>
          </w:rPr>
          <w:t>上半部分</w:t>
        </w:r>
      </w:ins>
      <w:del w:id="661" w:author="Garcia" w:date="2021-05-14T11:56:00Z">
        <w:r w:rsidR="003C2038" w:rsidDel="003B451A">
          <w:rPr>
            <w:rFonts w:asciiTheme="minorEastAsia" w:hAnsiTheme="minorEastAsia" w:hint="eastAsia"/>
            <w:sz w:val="24"/>
          </w:rPr>
          <w:delText>5</w:delText>
        </w:r>
      </w:del>
      <w:ins w:id="662" w:author="Garcia" w:date="2021-05-14T13:13:00Z">
        <w:r w:rsidR="00272A29">
          <w:rPr>
            <w:rFonts w:asciiTheme="minorEastAsia" w:hAnsiTheme="minorEastAsia" w:hint="eastAsia"/>
            <w:sz w:val="24"/>
          </w:rPr>
          <w:t>为</w:t>
        </w:r>
      </w:ins>
      <w:del w:id="663" w:author="Garcia" w:date="2021-05-14T13:13:00Z">
        <w:r w:rsidDel="00272A29">
          <w:rPr>
            <w:rFonts w:asciiTheme="minorEastAsia" w:hAnsiTheme="minorEastAsia" w:hint="eastAsia"/>
            <w:sz w:val="24"/>
          </w:rPr>
          <w:delText>是</w:delText>
        </w:r>
        <w:r w:rsidR="003C2038" w:rsidDel="00B410DE">
          <w:rPr>
            <w:rFonts w:asciiTheme="minorEastAsia" w:hAnsiTheme="minorEastAsia" w:hint="eastAsia"/>
            <w:sz w:val="24"/>
          </w:rPr>
          <w:delText>整个</w:delText>
        </w:r>
      </w:del>
      <w:r>
        <w:rPr>
          <w:rFonts w:asciiTheme="minorEastAsia" w:hAnsiTheme="minorEastAsia" w:hint="eastAsia"/>
          <w:sz w:val="24"/>
        </w:rPr>
        <w:t>数据采集模块的电源电路</w:t>
      </w:r>
      <w:r w:rsidR="006F603E">
        <w:rPr>
          <w:rFonts w:asciiTheme="minorEastAsia" w:hAnsiTheme="minorEastAsia" w:hint="eastAsia"/>
          <w:sz w:val="24"/>
        </w:rPr>
        <w:t>原理图</w:t>
      </w:r>
      <w:ins w:id="664" w:author="Garcia" w:date="2021-05-14T13:13:00Z">
        <w:r w:rsidR="00B410DE">
          <w:rPr>
            <w:rFonts w:asciiTheme="minorEastAsia" w:hAnsiTheme="minorEastAsia" w:hint="eastAsia"/>
            <w:sz w:val="24"/>
          </w:rPr>
          <w:t>，</w:t>
        </w:r>
      </w:ins>
      <w:del w:id="665" w:author="Garcia" w:date="2021-05-14T13:13:00Z">
        <w:r w:rsidR="00A2504D" w:rsidDel="00B410DE">
          <w:rPr>
            <w:rFonts w:asciiTheme="minorEastAsia" w:hAnsiTheme="minorEastAsia" w:hint="eastAsia"/>
            <w:sz w:val="24"/>
          </w:rPr>
          <w:delText>。</w:delText>
        </w:r>
      </w:del>
      <w:r w:rsidR="00A2504D">
        <w:rPr>
          <w:rFonts w:asciiTheme="minorEastAsia" w:hAnsiTheme="minorEastAsia" w:hint="eastAsia"/>
          <w:sz w:val="24"/>
        </w:rPr>
        <w:t>电源</w:t>
      </w:r>
      <w:r>
        <w:rPr>
          <w:rFonts w:asciiTheme="minorEastAsia" w:hAnsiTheme="minorEastAsia" w:hint="eastAsia"/>
          <w:sz w:val="24"/>
        </w:rPr>
        <w:t>额定输入电压1</w:t>
      </w:r>
      <w:r>
        <w:rPr>
          <w:rFonts w:asciiTheme="minorEastAsia" w:hAnsiTheme="minorEastAsia"/>
          <w:sz w:val="24"/>
        </w:rPr>
        <w:t>2</w:t>
      </w:r>
      <w:r>
        <w:rPr>
          <w:rFonts w:asciiTheme="minorEastAsia" w:hAnsiTheme="minorEastAsia" w:hint="eastAsia"/>
          <w:sz w:val="24"/>
        </w:rPr>
        <w:t>V，输出电压3.</w:t>
      </w:r>
      <w:r>
        <w:rPr>
          <w:rFonts w:asciiTheme="minorEastAsia" w:hAnsiTheme="minorEastAsia"/>
          <w:sz w:val="24"/>
        </w:rPr>
        <w:t>3</w:t>
      </w:r>
      <w:r>
        <w:rPr>
          <w:rFonts w:asciiTheme="minorEastAsia" w:hAnsiTheme="minorEastAsia" w:hint="eastAsia"/>
          <w:sz w:val="24"/>
        </w:rPr>
        <w:t>V</w:t>
      </w:r>
      <w:ins w:id="666" w:author="Archimboldi Garcia" w:date="2021-05-25T20:24:00Z">
        <w:r w:rsidR="008B4553">
          <w:rPr>
            <w:rFonts w:asciiTheme="minorEastAsia" w:hAnsiTheme="minorEastAsia" w:hint="eastAsia"/>
            <w:sz w:val="24"/>
          </w:rPr>
          <w:t>和5</w:t>
        </w:r>
        <w:r w:rsidR="008B4553">
          <w:rPr>
            <w:rFonts w:asciiTheme="minorEastAsia" w:hAnsiTheme="minorEastAsia"/>
            <w:sz w:val="24"/>
          </w:rPr>
          <w:t>.5</w:t>
        </w:r>
        <w:r w:rsidR="008B4553">
          <w:rPr>
            <w:rFonts w:asciiTheme="minorEastAsia" w:hAnsiTheme="minorEastAsia" w:hint="eastAsia"/>
            <w:sz w:val="24"/>
          </w:rPr>
          <w:t>V</w:t>
        </w:r>
      </w:ins>
      <w:ins w:id="667" w:author="Garcia" w:date="2021-05-14T13:13:00Z">
        <w:r w:rsidR="00B410DE">
          <w:rPr>
            <w:rFonts w:asciiTheme="minorEastAsia" w:hAnsiTheme="minorEastAsia" w:hint="eastAsia"/>
            <w:sz w:val="24"/>
          </w:rPr>
          <w:t>。</w:t>
        </w:r>
      </w:ins>
      <w:del w:id="668" w:author="Garcia" w:date="2021-05-14T13:13:00Z">
        <w:r w:rsidDel="00B410DE">
          <w:rPr>
            <w:rFonts w:asciiTheme="minorEastAsia" w:hAnsiTheme="minorEastAsia" w:hint="eastAsia"/>
            <w:sz w:val="24"/>
          </w:rPr>
          <w:delText>，</w:delText>
        </w:r>
      </w:del>
      <w:r w:rsidR="004C2D04">
        <w:rPr>
          <w:rFonts w:asciiTheme="minorEastAsia" w:hAnsiTheme="minorEastAsia" w:hint="eastAsia"/>
          <w:sz w:val="24"/>
        </w:rPr>
        <w:t>图</w:t>
      </w:r>
      <w:ins w:id="669" w:author="Garcia" w:date="2021-05-14T13:13:00Z">
        <w:r w:rsidR="00B410DE">
          <w:rPr>
            <w:rFonts w:asciiTheme="minorEastAsia" w:hAnsiTheme="minorEastAsia"/>
            <w:sz w:val="24"/>
          </w:rPr>
          <w:t>6</w:t>
        </w:r>
      </w:ins>
      <w:del w:id="670" w:author="Garcia" w:date="2021-05-14T13:13:00Z">
        <w:r w:rsidR="00A2504D" w:rsidDel="00B410DE">
          <w:rPr>
            <w:rFonts w:asciiTheme="minorEastAsia" w:hAnsiTheme="minorEastAsia"/>
            <w:sz w:val="24"/>
          </w:rPr>
          <w:delText>5</w:delText>
        </w:r>
      </w:del>
      <w:ins w:id="671" w:author="Archimboldi Garcia" w:date="2021-05-25T20:24:00Z">
        <w:r w:rsidR="008B4553">
          <w:rPr>
            <w:rFonts w:asciiTheme="minorEastAsia" w:hAnsiTheme="minorEastAsia" w:hint="eastAsia"/>
            <w:sz w:val="24"/>
          </w:rPr>
          <w:t>上半部分</w:t>
        </w:r>
      </w:ins>
      <w:del w:id="672" w:author="Archimboldi Garcia" w:date="2021-05-25T20:24:00Z">
        <w:r w:rsidR="00A80019" w:rsidDel="008B4553">
          <w:rPr>
            <w:rFonts w:asciiTheme="minorEastAsia" w:hAnsiTheme="minorEastAsia" w:hint="eastAsia"/>
            <w:sz w:val="24"/>
          </w:rPr>
          <w:delText>中</w:delText>
        </w:r>
      </w:del>
      <w:r w:rsidR="004C2D04">
        <w:rPr>
          <w:rFonts w:asciiTheme="minorEastAsia" w:hAnsiTheme="minorEastAsia" w:hint="eastAsia"/>
          <w:sz w:val="24"/>
        </w:rPr>
        <w:t>电路由左至右分别为输入保护电路、电压隔离电路和降压稳压电路。输入保护电路具有防过载、防反接、防静电等保护功能，由</w:t>
      </w:r>
      <w:r w:rsidR="004C2D04">
        <w:rPr>
          <w:rFonts w:asciiTheme="minorEastAsia" w:hAnsiTheme="minorEastAsia"/>
          <w:sz w:val="24"/>
        </w:rPr>
        <w:t xml:space="preserve"> 1</w:t>
      </w:r>
      <w:r w:rsidR="004C2D04">
        <w:rPr>
          <w:rFonts w:asciiTheme="minorEastAsia" w:hAnsiTheme="minorEastAsia" w:hint="eastAsia"/>
          <w:sz w:val="24"/>
        </w:rPr>
        <w:t>N</w:t>
      </w:r>
      <w:r w:rsidR="004C2D04">
        <w:rPr>
          <w:rFonts w:asciiTheme="minorEastAsia" w:hAnsiTheme="minorEastAsia"/>
          <w:sz w:val="24"/>
        </w:rPr>
        <w:t>4148</w:t>
      </w:r>
      <w:r w:rsidR="004C2D04">
        <w:rPr>
          <w:rFonts w:asciiTheme="minorEastAsia" w:hAnsiTheme="minorEastAsia" w:hint="eastAsia"/>
          <w:sz w:val="24"/>
        </w:rPr>
        <w:t>二极管，0.</w:t>
      </w:r>
      <w:r w:rsidR="004C2D04">
        <w:rPr>
          <w:rFonts w:asciiTheme="minorEastAsia" w:hAnsiTheme="minorEastAsia"/>
          <w:sz w:val="24"/>
        </w:rPr>
        <w:t>2</w:t>
      </w:r>
      <w:r w:rsidR="004C2D04">
        <w:rPr>
          <w:rFonts w:asciiTheme="minorEastAsia" w:hAnsiTheme="minorEastAsia" w:hint="eastAsia"/>
          <w:sz w:val="24"/>
        </w:rPr>
        <w:t>A自恢复保险丝与SMBJ-</w:t>
      </w:r>
      <w:r w:rsidR="004C2D04">
        <w:rPr>
          <w:rFonts w:asciiTheme="minorEastAsia" w:hAnsiTheme="minorEastAsia"/>
          <w:sz w:val="24"/>
        </w:rPr>
        <w:t>15</w:t>
      </w:r>
      <w:r w:rsidR="004C2D04">
        <w:rPr>
          <w:rFonts w:asciiTheme="minorEastAsia" w:hAnsiTheme="minorEastAsia" w:hint="eastAsia"/>
          <w:sz w:val="24"/>
        </w:rPr>
        <w:t>CA</w:t>
      </w:r>
      <w:r w:rsidR="004C2D04" w:rsidRPr="004C2D04">
        <w:rPr>
          <w:rFonts w:asciiTheme="minorEastAsia" w:hAnsiTheme="minorEastAsia" w:hint="eastAsia"/>
          <w:sz w:val="24"/>
        </w:rPr>
        <w:t>瞬态电压抑制二极管（</w:t>
      </w:r>
      <w:r w:rsidR="004C2D04">
        <w:rPr>
          <w:rFonts w:asciiTheme="minorEastAsia" w:hAnsiTheme="minorEastAsia" w:hint="eastAsia"/>
          <w:sz w:val="24"/>
        </w:rPr>
        <w:t>TVS</w:t>
      </w:r>
      <w:r w:rsidR="004C2D04" w:rsidRPr="004C2D04">
        <w:rPr>
          <w:rFonts w:asciiTheme="minorEastAsia" w:hAnsiTheme="minorEastAsia" w:hint="eastAsia"/>
          <w:sz w:val="24"/>
        </w:rPr>
        <w:t>）</w:t>
      </w:r>
      <w:r w:rsidR="004C2D04">
        <w:rPr>
          <w:rFonts w:asciiTheme="minorEastAsia" w:hAnsiTheme="minorEastAsia" w:hint="eastAsia"/>
          <w:sz w:val="24"/>
        </w:rPr>
        <w:t>组成。1N</w:t>
      </w:r>
      <w:r w:rsidR="004C2D04">
        <w:rPr>
          <w:rFonts w:asciiTheme="minorEastAsia" w:hAnsiTheme="minorEastAsia"/>
          <w:sz w:val="24"/>
        </w:rPr>
        <w:t>4148</w:t>
      </w:r>
      <w:r w:rsidR="004C2D04">
        <w:rPr>
          <w:rFonts w:asciiTheme="minorEastAsia" w:hAnsiTheme="minorEastAsia" w:hint="eastAsia"/>
          <w:sz w:val="24"/>
        </w:rPr>
        <w:t>与自恢复保险丝串联构成了一个基本的防反接和防过载电路，随后在输出末端并联反向击穿电压为1</w:t>
      </w:r>
      <w:r w:rsidR="004C2D04">
        <w:rPr>
          <w:rFonts w:asciiTheme="minorEastAsia" w:hAnsiTheme="minorEastAsia"/>
          <w:sz w:val="24"/>
        </w:rPr>
        <w:t>5</w:t>
      </w:r>
      <w:r w:rsidR="004C2D04">
        <w:rPr>
          <w:rFonts w:asciiTheme="minorEastAsia" w:hAnsiTheme="minorEastAsia" w:hint="eastAsia"/>
          <w:sz w:val="24"/>
        </w:rPr>
        <w:t>V的</w:t>
      </w:r>
      <w:r w:rsidR="00106E90">
        <w:rPr>
          <w:rFonts w:asciiTheme="minorEastAsia" w:hAnsiTheme="minorEastAsia" w:hint="eastAsia"/>
          <w:sz w:val="24"/>
        </w:rPr>
        <w:t>TVS二极管，在极端情况下可以瞬间反向导通，保证输出电压被钳位在安全范围内。为了实现更好的隔离效果，在保护电路末端添加了额定功率为</w:t>
      </w:r>
      <w:r w:rsidR="00106E90">
        <w:rPr>
          <w:rFonts w:asciiTheme="minorEastAsia" w:hAnsiTheme="minorEastAsia"/>
          <w:sz w:val="24"/>
        </w:rPr>
        <w:t>1</w:t>
      </w:r>
      <w:r w:rsidR="00106E90">
        <w:rPr>
          <w:rFonts w:asciiTheme="minorEastAsia" w:hAnsiTheme="minorEastAsia" w:hint="eastAsia"/>
          <w:sz w:val="24"/>
        </w:rPr>
        <w:t>W的DC</w:t>
      </w:r>
      <w:r w:rsidR="00106E90">
        <w:rPr>
          <w:rFonts w:asciiTheme="minorEastAsia" w:hAnsiTheme="minorEastAsia"/>
          <w:sz w:val="24"/>
        </w:rPr>
        <w:t>/DC</w:t>
      </w:r>
      <w:r w:rsidR="00106E90">
        <w:rPr>
          <w:rFonts w:asciiTheme="minorEastAsia" w:hAnsiTheme="minorEastAsia" w:hint="eastAsia"/>
          <w:sz w:val="24"/>
        </w:rPr>
        <w:t>模块电源HLK-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，可以实现输入端与输出端之间的电压隔离，进一步提升</w:t>
      </w:r>
      <w:ins w:id="673" w:author="Archimboldi Garcia" w:date="2021-05-25T20:22:00Z">
        <w:r w:rsidR="00365F2C">
          <w:rPr>
            <w:rFonts w:asciiTheme="minorEastAsia" w:hAnsiTheme="minorEastAsia" w:hint="eastAsia"/>
            <w:sz w:val="24"/>
          </w:rPr>
          <w:t>采集模块的</w:t>
        </w:r>
      </w:ins>
      <w:r w:rsidR="00106E90">
        <w:rPr>
          <w:rFonts w:asciiTheme="minorEastAsia" w:hAnsiTheme="minorEastAsia" w:hint="eastAsia"/>
          <w:sz w:val="24"/>
        </w:rPr>
        <w:t>抗干扰性能。由于HLK-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的输出</w:t>
      </w:r>
      <w:r w:rsidR="00F332AD">
        <w:rPr>
          <w:rFonts w:asciiTheme="minorEastAsia" w:hAnsiTheme="minorEastAsia" w:hint="eastAsia"/>
          <w:sz w:val="24"/>
        </w:rPr>
        <w:t>电压较高且</w:t>
      </w:r>
      <w:r w:rsidR="00106E90">
        <w:rPr>
          <w:rFonts w:asciiTheme="minorEastAsia" w:hAnsiTheme="minorEastAsia" w:hint="eastAsia"/>
          <w:sz w:val="24"/>
        </w:rPr>
        <w:t>精度存在较大偏差（</w:t>
      </w:r>
      <w:r w:rsidR="00106E90">
        <w:rPr>
          <w:rFonts w:asciiTheme="minorEastAsia" w:hAnsiTheme="minorEastAsia"/>
          <w:sz w:val="24"/>
        </w:rPr>
        <w:t>5</w:t>
      </w:r>
      <w:r w:rsidR="00106E90">
        <w:rPr>
          <w:rFonts w:asciiTheme="minorEastAsia" w:hAnsiTheme="minorEastAsia" w:hint="eastAsia"/>
          <w:sz w:val="24"/>
        </w:rPr>
        <w:t>V</w:t>
      </w:r>
      <m:oMath>
        <m:r>
          <w:rPr>
            <w:rFonts w:ascii="Cambria Math" w:hAnsi="Cambria Math"/>
            <w:sz w:val="24"/>
          </w:rPr>
          <m:t>±</m:t>
        </m:r>
      </m:oMath>
      <w:r w:rsidR="00106E90">
        <w:rPr>
          <w:rFonts w:asciiTheme="minorEastAsia" w:hAnsiTheme="minorEastAsia" w:hint="eastAsia"/>
          <w:sz w:val="24"/>
        </w:rPr>
        <w:t>1</w:t>
      </w:r>
      <w:r w:rsidR="00106E90">
        <w:rPr>
          <w:rFonts w:asciiTheme="minorEastAsia" w:hAnsiTheme="minorEastAsia"/>
          <w:sz w:val="24"/>
        </w:rPr>
        <w:t>5</w:t>
      </w:r>
      <w:r w:rsidR="00106E90">
        <w:rPr>
          <w:rFonts w:asciiTheme="minorEastAsia" w:hAnsiTheme="minorEastAsia" w:hint="eastAsia"/>
          <w:sz w:val="24"/>
        </w:rPr>
        <w:t>%</w:t>
      </w:r>
      <w:r w:rsidR="00F332AD">
        <w:rPr>
          <w:rFonts w:asciiTheme="minorEastAsia" w:hAnsiTheme="minorEastAsia" w:hint="eastAsia"/>
          <w:sz w:val="24"/>
        </w:rPr>
        <w:t>），在模块电源输出末级又添加了三端稳压集成电路AMS</w:t>
      </w:r>
      <w:r w:rsidR="00F332AD">
        <w:rPr>
          <w:rFonts w:asciiTheme="minorEastAsia" w:hAnsiTheme="minorEastAsia"/>
          <w:sz w:val="24"/>
        </w:rPr>
        <w:t>1117</w:t>
      </w:r>
      <w:r w:rsidR="00F332AD">
        <w:rPr>
          <w:rFonts w:asciiTheme="minorEastAsia" w:hAnsiTheme="minorEastAsia" w:hint="eastAsia"/>
          <w:sz w:val="24"/>
        </w:rPr>
        <w:t>-</w:t>
      </w:r>
      <w:r w:rsidR="00F332AD">
        <w:rPr>
          <w:rFonts w:asciiTheme="minorEastAsia" w:hAnsiTheme="minorEastAsia"/>
          <w:sz w:val="24"/>
        </w:rPr>
        <w:t>3</w:t>
      </w:r>
      <w:r w:rsidR="00F332AD">
        <w:rPr>
          <w:rFonts w:asciiTheme="minorEastAsia" w:hAnsiTheme="minorEastAsia" w:hint="eastAsia"/>
          <w:sz w:val="24"/>
        </w:rPr>
        <w:t>.</w:t>
      </w:r>
      <w:r w:rsidR="00F332AD">
        <w:rPr>
          <w:rFonts w:asciiTheme="minorEastAsia" w:hAnsiTheme="minorEastAsia"/>
          <w:sz w:val="24"/>
        </w:rPr>
        <w:t>3</w:t>
      </w:r>
      <w:ins w:id="674" w:author="Archimboldi Garcia" w:date="2021-05-25T20:22:00Z">
        <w:r w:rsidR="00365F2C">
          <w:rPr>
            <w:rFonts w:asciiTheme="minorEastAsia" w:hAnsiTheme="minorEastAsia" w:hint="eastAsia"/>
            <w:sz w:val="24"/>
          </w:rPr>
          <w:t>和AMS</w:t>
        </w:r>
        <w:r w:rsidR="00365F2C">
          <w:rPr>
            <w:rFonts w:asciiTheme="minorEastAsia" w:hAnsiTheme="minorEastAsia"/>
            <w:sz w:val="24"/>
          </w:rPr>
          <w:t>1117-5.0</w:t>
        </w:r>
      </w:ins>
      <w:r w:rsidR="00F332AD">
        <w:rPr>
          <w:rFonts w:asciiTheme="minorEastAsia" w:hAnsiTheme="minorEastAsia" w:hint="eastAsia"/>
          <w:sz w:val="24"/>
        </w:rPr>
        <w:t>，最终输出稳定的3.</w:t>
      </w:r>
      <w:r w:rsidR="00F332AD">
        <w:rPr>
          <w:rFonts w:asciiTheme="minorEastAsia" w:hAnsiTheme="minorEastAsia"/>
          <w:sz w:val="24"/>
        </w:rPr>
        <w:t>3</w:t>
      </w:r>
      <w:r w:rsidR="00F332AD">
        <w:rPr>
          <w:rFonts w:asciiTheme="minorEastAsia" w:hAnsiTheme="minorEastAsia" w:hint="eastAsia"/>
          <w:sz w:val="24"/>
        </w:rPr>
        <w:t>V</w:t>
      </w:r>
      <w:ins w:id="675" w:author="Archimboldi Garcia" w:date="2021-05-25T20:22:00Z">
        <w:r w:rsidR="00365F2C">
          <w:rPr>
            <w:rFonts w:asciiTheme="minorEastAsia" w:hAnsiTheme="minorEastAsia" w:hint="eastAsia"/>
            <w:sz w:val="24"/>
          </w:rPr>
          <w:t>和5</w:t>
        </w:r>
        <w:r w:rsidR="00365F2C">
          <w:rPr>
            <w:rFonts w:asciiTheme="minorEastAsia" w:hAnsiTheme="minorEastAsia"/>
            <w:sz w:val="24"/>
          </w:rPr>
          <w:t>.0</w:t>
        </w:r>
        <w:r w:rsidR="00365F2C">
          <w:rPr>
            <w:rFonts w:asciiTheme="minorEastAsia" w:hAnsiTheme="minorEastAsia" w:hint="eastAsia"/>
            <w:sz w:val="24"/>
          </w:rPr>
          <w:t>V</w:t>
        </w:r>
      </w:ins>
      <w:r w:rsidR="00F332AD">
        <w:rPr>
          <w:rFonts w:asciiTheme="minorEastAsia" w:hAnsiTheme="minorEastAsia" w:hint="eastAsia"/>
          <w:sz w:val="24"/>
        </w:rPr>
        <w:t>电压。</w:t>
      </w:r>
    </w:p>
    <w:p w14:paraId="1947340F" w14:textId="77777777" w:rsidR="00CA5C42" w:rsidRDefault="00CA5C42" w:rsidP="00D86158">
      <w:pPr>
        <w:spacing w:line="360" w:lineRule="auto"/>
        <w:rPr>
          <w:ins w:id="676" w:author="Archimboldi Garcia" w:date="2021-05-25T20:24:00Z"/>
          <w:rFonts w:asciiTheme="minorEastAsia" w:hAnsiTheme="minorEastAsia"/>
          <w:sz w:val="24"/>
        </w:rPr>
      </w:pPr>
    </w:p>
    <w:p w14:paraId="77A7D047" w14:textId="5B85745F" w:rsidR="00CA5C42" w:rsidRDefault="00CA5C42" w:rsidP="00CA5C42">
      <w:pPr>
        <w:spacing w:line="360" w:lineRule="auto"/>
        <w:ind w:firstLineChars="200" w:firstLine="480"/>
        <w:rPr>
          <w:ins w:id="677" w:author="Archimboldi Garcia" w:date="2021-05-25T20:28:00Z"/>
          <w:rFonts w:asciiTheme="minorEastAsia" w:hAnsiTheme="minorEastAsia"/>
          <w:sz w:val="24"/>
        </w:rPr>
      </w:pPr>
      <w:ins w:id="678" w:author="Archimboldi Garcia" w:date="2021-05-25T20:24:00Z">
        <w:r>
          <w:rPr>
            <w:rFonts w:asciiTheme="minorEastAsia" w:hAnsiTheme="minorEastAsia" w:hint="eastAsia"/>
            <w:sz w:val="24"/>
          </w:rPr>
          <w:t>图</w:t>
        </w:r>
      </w:ins>
      <w:ins w:id="679" w:author="Archimboldi Garcia" w:date="2021-05-28T08:59:00Z">
        <w:r w:rsidR="00D57BC4">
          <w:rPr>
            <w:rFonts w:asciiTheme="minorEastAsia" w:hAnsiTheme="minorEastAsia" w:hint="eastAsia"/>
            <w:sz w:val="24"/>
          </w:rPr>
          <w:t>5下</w:t>
        </w:r>
      </w:ins>
      <w:ins w:id="680" w:author="Archimboldi Garcia" w:date="2021-05-25T20:24:00Z">
        <w:r>
          <w:rPr>
            <w:rFonts w:asciiTheme="minorEastAsia" w:hAnsiTheme="minorEastAsia" w:hint="eastAsia"/>
            <w:sz w:val="24"/>
          </w:rPr>
          <w:t>半部分为数据采集</w:t>
        </w:r>
      </w:ins>
      <w:ins w:id="681" w:author="Archimboldi Garcia" w:date="2021-05-25T20:25:00Z">
        <w:r>
          <w:rPr>
            <w:rFonts w:asciiTheme="minorEastAsia" w:hAnsiTheme="minorEastAsia" w:hint="eastAsia"/>
            <w:sz w:val="24"/>
          </w:rPr>
          <w:t>模块的串口</w:t>
        </w:r>
      </w:ins>
      <w:ins w:id="682" w:author="Archimboldi Garcia" w:date="2021-05-25T20:26:00Z">
        <w:r w:rsidR="005133A5">
          <w:rPr>
            <w:rFonts w:asciiTheme="minorEastAsia" w:hAnsiTheme="minorEastAsia" w:hint="eastAsia"/>
            <w:sz w:val="24"/>
          </w:rPr>
          <w:t>电平转换</w:t>
        </w:r>
      </w:ins>
      <w:ins w:id="683" w:author="Archimboldi Garcia" w:date="2021-05-25T20:25:00Z">
        <w:r>
          <w:rPr>
            <w:rFonts w:asciiTheme="minorEastAsia" w:hAnsiTheme="minorEastAsia" w:hint="eastAsia"/>
            <w:sz w:val="24"/>
          </w:rPr>
          <w:t>电路</w:t>
        </w:r>
      </w:ins>
      <w:ins w:id="684" w:author="Archimboldi Garcia" w:date="2021-05-25T20:24:00Z">
        <w:r>
          <w:rPr>
            <w:rFonts w:asciiTheme="minorEastAsia" w:hAnsiTheme="minorEastAsia" w:hint="eastAsia"/>
            <w:sz w:val="24"/>
          </w:rPr>
          <w:t>，</w:t>
        </w:r>
      </w:ins>
      <w:ins w:id="685" w:author="Archimboldi Garcia" w:date="2021-05-25T20:25:00Z">
        <w:r>
          <w:rPr>
            <w:rFonts w:asciiTheme="minorEastAsia" w:hAnsiTheme="minorEastAsia" w:hint="eastAsia"/>
            <w:sz w:val="24"/>
          </w:rPr>
          <w:t>串口接头选用工业界通用的9针</w:t>
        </w:r>
      </w:ins>
      <w:ins w:id="686" w:author="Archimboldi Garcia" w:date="2021-05-25T20:26:00Z">
        <w:r>
          <w:rPr>
            <w:rFonts w:asciiTheme="minorEastAsia" w:hAnsiTheme="minorEastAsia" w:hint="eastAsia"/>
            <w:sz w:val="24"/>
          </w:rPr>
          <w:t>接口，以RS</w:t>
        </w:r>
        <w:r>
          <w:rPr>
            <w:rFonts w:asciiTheme="minorEastAsia" w:hAnsiTheme="minorEastAsia"/>
            <w:sz w:val="24"/>
          </w:rPr>
          <w:t>232</w:t>
        </w:r>
        <w:r>
          <w:rPr>
            <w:rFonts w:asciiTheme="minorEastAsia" w:hAnsiTheme="minorEastAsia" w:hint="eastAsia"/>
            <w:sz w:val="24"/>
          </w:rPr>
          <w:t>标准</w:t>
        </w:r>
      </w:ins>
      <w:ins w:id="687" w:author="Archimboldi Garcia" w:date="2021-05-25T20:27:00Z">
        <w:r w:rsidR="009B165C">
          <w:rPr>
            <w:rFonts w:asciiTheme="minorEastAsia" w:hAnsiTheme="minorEastAsia" w:hint="eastAsia"/>
            <w:sz w:val="24"/>
          </w:rPr>
          <w:t>规定的信号电平</w:t>
        </w:r>
      </w:ins>
      <w:ins w:id="688" w:author="Archimboldi Garcia" w:date="2021-05-25T20:26:00Z">
        <w:r>
          <w:rPr>
            <w:rFonts w:asciiTheme="minorEastAsia" w:hAnsiTheme="minorEastAsia" w:hint="eastAsia"/>
            <w:sz w:val="24"/>
          </w:rPr>
          <w:t>通信，</w:t>
        </w:r>
      </w:ins>
      <w:ins w:id="689" w:author="Archimboldi Garcia" w:date="2021-05-25T20:27:00Z">
        <w:r w:rsidR="009B165C">
          <w:rPr>
            <w:rFonts w:asciiTheme="minorEastAsia" w:hAnsiTheme="minorEastAsia" w:hint="eastAsia"/>
            <w:sz w:val="24"/>
          </w:rPr>
          <w:t>并</w:t>
        </w:r>
      </w:ins>
      <w:ins w:id="690" w:author="Archimboldi Garcia" w:date="2021-05-25T20:26:00Z">
        <w:r>
          <w:rPr>
            <w:rFonts w:asciiTheme="minorEastAsia" w:hAnsiTheme="minorEastAsia" w:hint="eastAsia"/>
            <w:sz w:val="24"/>
          </w:rPr>
          <w:t>支持Modbus协议。</w:t>
        </w:r>
        <w:r w:rsidR="009B165C">
          <w:rPr>
            <w:rFonts w:asciiTheme="minorEastAsia" w:hAnsiTheme="minorEastAsia" w:hint="eastAsia"/>
            <w:sz w:val="24"/>
          </w:rPr>
          <w:t>由于</w:t>
        </w:r>
      </w:ins>
      <w:ins w:id="691" w:author="Archimboldi Garcia" w:date="2021-05-25T20:27:00Z">
        <w:r w:rsidR="009B165C">
          <w:rPr>
            <w:rFonts w:asciiTheme="minorEastAsia" w:hAnsiTheme="minorEastAsia" w:hint="eastAsia"/>
            <w:sz w:val="24"/>
          </w:rPr>
          <w:t>RS</w:t>
        </w:r>
        <w:r w:rsidR="009B165C">
          <w:rPr>
            <w:rFonts w:asciiTheme="minorEastAsia" w:hAnsiTheme="minorEastAsia"/>
            <w:sz w:val="24"/>
          </w:rPr>
          <w:t>232</w:t>
        </w:r>
        <w:r w:rsidR="009B165C">
          <w:rPr>
            <w:rFonts w:asciiTheme="minorEastAsia" w:hAnsiTheme="minorEastAsia" w:hint="eastAsia"/>
            <w:sz w:val="24"/>
          </w:rPr>
          <w:t>通信电平与板内通信电平不兼容，故必须设置专门的电平转换电路。此处使用</w:t>
        </w:r>
      </w:ins>
      <w:ins w:id="692" w:author="Archimboldi Garcia" w:date="2021-05-25T20:28:00Z">
        <w:r w:rsidR="009B165C">
          <w:rPr>
            <w:rFonts w:asciiTheme="minorEastAsia" w:hAnsiTheme="minorEastAsia" w:hint="eastAsia"/>
            <w:sz w:val="24"/>
          </w:rPr>
          <w:t>专为RS</w:t>
        </w:r>
        <w:r w:rsidR="009B165C">
          <w:rPr>
            <w:rFonts w:asciiTheme="minorEastAsia" w:hAnsiTheme="minorEastAsia"/>
            <w:sz w:val="24"/>
          </w:rPr>
          <w:t>232</w:t>
        </w:r>
        <w:r w:rsidR="009B165C">
          <w:rPr>
            <w:rFonts w:asciiTheme="minorEastAsia" w:hAnsiTheme="minorEastAsia" w:hint="eastAsia"/>
            <w:sz w:val="24"/>
          </w:rPr>
          <w:t>电平转换任务设计的MAX</w:t>
        </w:r>
        <w:r w:rsidR="009B165C">
          <w:rPr>
            <w:rFonts w:asciiTheme="minorEastAsia" w:hAnsiTheme="minorEastAsia"/>
            <w:sz w:val="24"/>
          </w:rPr>
          <w:t>232</w:t>
        </w:r>
        <w:r w:rsidR="009B165C">
          <w:rPr>
            <w:rFonts w:asciiTheme="minorEastAsia" w:hAnsiTheme="minorEastAsia" w:hint="eastAsia"/>
            <w:sz w:val="24"/>
          </w:rPr>
          <w:t>ESE芯片构造电平转换电路，该芯片除实现电平转换外，</w:t>
        </w:r>
      </w:ins>
      <w:ins w:id="693" w:author="Archimboldi Garcia" w:date="2021-05-25T20:29:00Z">
        <w:r w:rsidR="009B165C">
          <w:rPr>
            <w:rFonts w:asciiTheme="minorEastAsia" w:hAnsiTheme="minorEastAsia" w:hint="eastAsia"/>
            <w:sz w:val="24"/>
          </w:rPr>
          <w:t>同时具有电荷泵功能，可以输出负电平信号供</w:t>
        </w:r>
      </w:ins>
      <w:ins w:id="694" w:author="Archimboldi Garcia" w:date="2021-05-25T20:31:00Z">
        <w:r w:rsidR="00B9316D">
          <w:rPr>
            <w:rFonts w:asciiTheme="minorEastAsia" w:hAnsiTheme="minorEastAsia" w:hint="eastAsia"/>
            <w:sz w:val="24"/>
          </w:rPr>
          <w:t>板内</w:t>
        </w:r>
      </w:ins>
      <w:ins w:id="695" w:author="Archimboldi Garcia" w:date="2021-05-25T20:29:00Z">
        <w:r w:rsidR="009B165C">
          <w:rPr>
            <w:rFonts w:asciiTheme="minorEastAsia" w:hAnsiTheme="minorEastAsia" w:hint="eastAsia"/>
            <w:sz w:val="24"/>
          </w:rPr>
          <w:t>其他元件</w:t>
        </w:r>
      </w:ins>
      <w:ins w:id="696" w:author="Archimboldi Garcia" w:date="2021-05-25T20:30:00Z">
        <w:r w:rsidR="009B165C">
          <w:rPr>
            <w:rFonts w:asciiTheme="minorEastAsia" w:hAnsiTheme="minorEastAsia" w:hint="eastAsia"/>
            <w:sz w:val="24"/>
          </w:rPr>
          <w:t>（如运算放大器）</w:t>
        </w:r>
      </w:ins>
      <w:ins w:id="697" w:author="Archimboldi Garcia" w:date="2021-05-25T20:29:00Z">
        <w:r w:rsidR="009B165C">
          <w:rPr>
            <w:rFonts w:asciiTheme="minorEastAsia" w:hAnsiTheme="minorEastAsia" w:hint="eastAsia"/>
            <w:sz w:val="24"/>
          </w:rPr>
          <w:t>使用。</w:t>
        </w:r>
      </w:ins>
    </w:p>
    <w:p w14:paraId="17B7A8E5" w14:textId="77777777" w:rsidR="00B410DE" w:rsidRPr="00106E90" w:rsidRDefault="00B410DE" w:rsidP="00D86158">
      <w:pPr>
        <w:spacing w:line="360" w:lineRule="auto"/>
        <w:rPr>
          <w:rFonts w:asciiTheme="minorEastAsia" w:hAnsiTheme="minorEastAsia"/>
          <w:sz w:val="24"/>
        </w:rPr>
      </w:pPr>
    </w:p>
    <w:p w14:paraId="30135CF9" w14:textId="2AFCD0BC" w:rsidR="00D14477" w:rsidRDefault="000F2DD1" w:rsidP="00F332AD">
      <w:pPr>
        <w:spacing w:line="360" w:lineRule="auto"/>
        <w:jc w:val="center"/>
        <w:rPr>
          <w:rFonts w:asciiTheme="minorEastAsia" w:hAnsiTheme="minorEastAsia"/>
          <w:sz w:val="24"/>
        </w:rPr>
      </w:pPr>
      <w:ins w:id="698" w:author="Archimboldi Garcia" w:date="2021-05-22T11:51:00Z">
        <w:r>
          <w:rPr>
            <w:noProof/>
          </w:rPr>
          <w:drawing>
            <wp:inline distT="0" distB="0" distL="0" distR="0" wp14:anchorId="15046A72" wp14:editId="750FF6E6">
              <wp:extent cx="5681482" cy="3063987"/>
              <wp:effectExtent l="19050" t="19050" r="1460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9829" cy="3095453"/>
                      </a:xfrm>
                      <a:prstGeom prst="rect">
                        <a:avLst/>
                      </a:prstGeom>
                      <a:ln>
                        <a:solidFill>
                          <a:schemeClr val="tx1"/>
                        </a:solidFill>
                      </a:ln>
                    </pic:spPr>
                  </pic:pic>
                </a:graphicData>
              </a:graphic>
            </wp:inline>
          </w:drawing>
        </w:r>
      </w:ins>
      <w:del w:id="699" w:author="Archimboldi Garcia" w:date="2021-05-22T11:51:00Z">
        <w:r w:rsidR="00D14477" w:rsidDel="000F2DD1">
          <w:rPr>
            <w:noProof/>
          </w:rPr>
          <w:drawing>
            <wp:inline distT="0" distB="0" distL="0" distR="0" wp14:anchorId="1B3CC3D6" wp14:editId="3FE08E32">
              <wp:extent cx="5186693" cy="2166276"/>
              <wp:effectExtent l="19050" t="19050" r="13970" b="247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4116" cy="2190259"/>
                      </a:xfrm>
                      <a:prstGeom prst="rect">
                        <a:avLst/>
                      </a:prstGeom>
                      <a:ln>
                        <a:solidFill>
                          <a:schemeClr val="tx1"/>
                        </a:solidFill>
                      </a:ln>
                    </pic:spPr>
                  </pic:pic>
                </a:graphicData>
              </a:graphic>
            </wp:inline>
          </w:drawing>
        </w:r>
      </w:del>
    </w:p>
    <w:p w14:paraId="1084BFF1" w14:textId="4EFDD3EC" w:rsidR="00D14477" w:rsidDel="008A169E" w:rsidRDefault="006049CE" w:rsidP="008B4553">
      <w:pPr>
        <w:spacing w:line="360" w:lineRule="auto"/>
        <w:jc w:val="center"/>
        <w:rPr>
          <w:del w:id="700" w:author="Archimboldi Garcia" w:date="2021-05-25T20:23:00Z"/>
          <w:rFonts w:ascii="黑体" w:eastAsia="黑体" w:hAnsi="黑体"/>
          <w:b/>
          <w:szCs w:val="21"/>
        </w:rPr>
      </w:pPr>
      <w:r>
        <w:rPr>
          <w:rFonts w:ascii="黑体" w:eastAsia="黑体" w:hAnsi="黑体" w:hint="eastAsia"/>
          <w:b/>
          <w:szCs w:val="21"/>
        </w:rPr>
        <w:t>图</w:t>
      </w:r>
      <w:ins w:id="701" w:author="Archimboldi Garcia" w:date="2021-05-28T09:00:00Z">
        <w:r w:rsidR="00EE7784">
          <w:rPr>
            <w:rFonts w:ascii="黑体" w:eastAsia="黑体" w:hAnsi="黑体"/>
            <w:b/>
            <w:szCs w:val="21"/>
          </w:rPr>
          <w:t>5</w:t>
        </w:r>
      </w:ins>
      <w:ins w:id="702" w:author="Garcia" w:date="2021-05-14T11:56:00Z">
        <w:del w:id="703" w:author="Archimboldi Garcia" w:date="2021-05-28T09:00:00Z">
          <w:r w:rsidR="003B451A" w:rsidDel="00EE7784">
            <w:rPr>
              <w:rFonts w:ascii="黑体" w:eastAsia="黑体" w:hAnsi="黑体"/>
              <w:b/>
              <w:szCs w:val="21"/>
            </w:rPr>
            <w:delText>6</w:delText>
          </w:r>
        </w:del>
      </w:ins>
      <w:del w:id="704" w:author="Garcia" w:date="2021-05-14T11:56:00Z">
        <w:r w:rsidDel="003B451A">
          <w:rPr>
            <w:rFonts w:ascii="黑体" w:eastAsia="黑体" w:hAnsi="黑体"/>
            <w:b/>
            <w:szCs w:val="21"/>
          </w:rPr>
          <w:delText>5</w:delText>
        </w:r>
      </w:del>
      <w:r>
        <w:rPr>
          <w:rFonts w:ascii="黑体" w:eastAsia="黑体" w:hAnsi="黑体" w:hint="eastAsia"/>
          <w:b/>
          <w:szCs w:val="21"/>
        </w:rPr>
        <w:t xml:space="preserve">  电源</w:t>
      </w:r>
      <w:ins w:id="705" w:author="Archimboldi Garcia" w:date="2021-05-22T11:52:00Z">
        <w:r w:rsidR="000F2DD1">
          <w:rPr>
            <w:rFonts w:ascii="黑体" w:eastAsia="黑体" w:hAnsi="黑体" w:hint="eastAsia"/>
            <w:b/>
            <w:szCs w:val="21"/>
          </w:rPr>
          <w:t>及RS</w:t>
        </w:r>
        <w:r w:rsidR="000F2DD1">
          <w:rPr>
            <w:rFonts w:ascii="黑体" w:eastAsia="黑体" w:hAnsi="黑体"/>
            <w:b/>
            <w:szCs w:val="21"/>
          </w:rPr>
          <w:t>232</w:t>
        </w:r>
        <w:r w:rsidR="000F2DD1">
          <w:rPr>
            <w:rFonts w:ascii="黑体" w:eastAsia="黑体" w:hAnsi="黑体" w:hint="eastAsia"/>
            <w:b/>
            <w:szCs w:val="21"/>
          </w:rPr>
          <w:t>串口</w:t>
        </w:r>
      </w:ins>
      <w:ins w:id="706" w:author="Archimboldi Garcia" w:date="2021-05-25T20:26:00Z">
        <w:r w:rsidR="00CA5C42">
          <w:rPr>
            <w:rFonts w:ascii="黑体" w:eastAsia="黑体" w:hAnsi="黑体" w:hint="eastAsia"/>
            <w:b/>
            <w:szCs w:val="21"/>
          </w:rPr>
          <w:t>电平转换</w:t>
        </w:r>
      </w:ins>
      <w:r>
        <w:rPr>
          <w:rFonts w:ascii="黑体" w:eastAsia="黑体" w:hAnsi="黑体" w:hint="eastAsia"/>
          <w:b/>
          <w:szCs w:val="21"/>
        </w:rPr>
        <w:t>电路原理图</w:t>
      </w:r>
    </w:p>
    <w:p w14:paraId="59AEF9A2" w14:textId="77777777" w:rsidR="008A169E" w:rsidRDefault="008A169E" w:rsidP="009F706A">
      <w:pPr>
        <w:spacing w:line="360" w:lineRule="auto"/>
        <w:jc w:val="center"/>
        <w:rPr>
          <w:ins w:id="707" w:author="Archimboldi Garcia" w:date="2021-05-25T20:31:00Z"/>
          <w:rFonts w:ascii="黑体" w:eastAsia="黑体" w:hAnsi="黑体"/>
          <w:b/>
          <w:szCs w:val="21"/>
        </w:rPr>
      </w:pPr>
    </w:p>
    <w:p w14:paraId="6B940ED3" w14:textId="2A09959C" w:rsidR="00C53C36" w:rsidRPr="0085074F" w:rsidDel="008B4553" w:rsidRDefault="00C53C36" w:rsidP="009F706A">
      <w:pPr>
        <w:spacing w:line="360" w:lineRule="auto"/>
        <w:jc w:val="center"/>
        <w:rPr>
          <w:ins w:id="708" w:author="Garcia" w:date="2021-05-14T11:36:00Z"/>
          <w:del w:id="709" w:author="Archimboldi Garcia" w:date="2021-05-25T20:23:00Z"/>
          <w:rFonts w:ascii="黑体" w:eastAsia="黑体" w:hAnsi="黑体"/>
          <w:b/>
          <w:szCs w:val="21"/>
        </w:rPr>
      </w:pPr>
    </w:p>
    <w:p w14:paraId="4CBD5D4F" w14:textId="77777777" w:rsidR="00C53C36" w:rsidRPr="009F706A" w:rsidRDefault="00C53C36">
      <w:pPr>
        <w:spacing w:line="360" w:lineRule="auto"/>
        <w:jc w:val="center"/>
        <w:rPr>
          <w:b/>
          <w:szCs w:val="21"/>
        </w:rPr>
      </w:pPr>
    </w:p>
    <w:p w14:paraId="440146C6" w14:textId="2EBC6F0C" w:rsidR="008C2645" w:rsidRDefault="00D86158" w:rsidP="008C2645">
      <w:pPr>
        <w:pStyle w:val="af3"/>
      </w:pPr>
      <w:r>
        <w:rPr>
          <w:rFonts w:ascii="黑体" w:eastAsia="黑体" w:hAnsi="黑体" w:hint="eastAsia"/>
          <w:b w:val="0"/>
        </w:rPr>
        <w:lastRenderedPageBreak/>
        <w:t>2</w:t>
      </w:r>
      <w:r w:rsidR="008C2645">
        <w:rPr>
          <w:rFonts w:ascii="黑体" w:eastAsia="黑体" w:hAnsi="黑体"/>
          <w:b w:val="0"/>
        </w:rPr>
        <w:t>.</w:t>
      </w:r>
      <w:r w:rsidR="008C2645">
        <w:rPr>
          <w:rFonts w:ascii="黑体" w:eastAsia="黑体" w:hAnsi="黑体" w:hint="eastAsia"/>
          <w:b w:val="0"/>
        </w:rPr>
        <w:t xml:space="preserve">3 </w:t>
      </w:r>
      <w:r>
        <w:rPr>
          <w:rFonts w:ascii="黑体" w:eastAsia="黑体" w:hAnsi="黑体" w:hint="eastAsia"/>
          <w:b w:val="0"/>
        </w:rPr>
        <w:t>通信</w:t>
      </w:r>
      <w:r w:rsidR="00186AC9">
        <w:rPr>
          <w:rFonts w:ascii="黑体" w:eastAsia="黑体" w:hAnsi="黑体" w:hint="eastAsia"/>
          <w:b w:val="0"/>
        </w:rPr>
        <w:t>模块</w:t>
      </w:r>
      <w:r>
        <w:rPr>
          <w:rFonts w:ascii="黑体" w:eastAsia="黑体" w:hAnsi="黑体" w:hint="eastAsia"/>
          <w:b w:val="0"/>
        </w:rPr>
        <w:t>设计</w:t>
      </w:r>
    </w:p>
    <w:p w14:paraId="571FF439" w14:textId="2E96D018" w:rsidR="008C2645" w:rsidRDefault="00127F2C"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.3.1</w:t>
      </w:r>
      <w:r>
        <w:rPr>
          <w:rFonts w:ascii="黑体" w:eastAsia="黑体" w:hAnsi="黑体"/>
          <w:sz w:val="24"/>
        </w:rPr>
        <w:t xml:space="preserve"> </w:t>
      </w:r>
      <w:r>
        <w:rPr>
          <w:rFonts w:ascii="黑体" w:eastAsia="黑体" w:hAnsi="黑体" w:hint="eastAsia"/>
          <w:sz w:val="24"/>
        </w:rPr>
        <w:t>NB-IoT无线通信</w:t>
      </w:r>
    </w:p>
    <w:p w14:paraId="72BF2E59" w14:textId="50151428" w:rsidR="00D96A47" w:rsidRDefault="00D96A47" w:rsidP="00D96A47">
      <w:pPr>
        <w:spacing w:line="360" w:lineRule="auto"/>
        <w:rPr>
          <w:rFonts w:asciiTheme="minorEastAsia" w:hAnsiTheme="minorEastAsia"/>
          <w:b/>
          <w:sz w:val="24"/>
        </w:rPr>
      </w:pPr>
      <w:r>
        <w:rPr>
          <w:rFonts w:ascii="黑体" w:eastAsia="黑体" w:hAnsi="黑体" w:hint="eastAsia"/>
          <w:sz w:val="24"/>
        </w:rPr>
        <w:t>2.</w:t>
      </w:r>
      <w:r w:rsidR="001223F2">
        <w:rPr>
          <w:rFonts w:ascii="黑体" w:eastAsia="黑体" w:hAnsi="黑体"/>
          <w:sz w:val="24"/>
        </w:rPr>
        <w:t>3</w:t>
      </w:r>
      <w:r>
        <w:rPr>
          <w:rFonts w:ascii="黑体" w:eastAsia="黑体" w:hAnsi="黑体" w:hint="eastAsia"/>
          <w:sz w:val="24"/>
        </w:rPr>
        <w:t>.1.1</w:t>
      </w:r>
      <w:r>
        <w:rPr>
          <w:rFonts w:ascii="黑体" w:eastAsia="黑体" w:hAnsi="黑体"/>
          <w:sz w:val="24"/>
        </w:rPr>
        <w:t xml:space="preserve"> NB-IoT</w:t>
      </w:r>
      <w:r>
        <w:rPr>
          <w:rFonts w:ascii="黑体" w:eastAsia="黑体" w:hAnsi="黑体" w:hint="eastAsia"/>
          <w:sz w:val="24"/>
        </w:rPr>
        <w:t>技术简介</w:t>
      </w:r>
    </w:p>
    <w:p w14:paraId="50AC0817" w14:textId="1DD6C160" w:rsidR="00D96A47" w:rsidRDefault="006C6A79" w:rsidP="00D96A47">
      <w:pPr>
        <w:spacing w:line="360" w:lineRule="auto"/>
        <w:ind w:firstLineChars="200" w:firstLine="480"/>
        <w:rPr>
          <w:rFonts w:asciiTheme="minorEastAsia" w:hAnsiTheme="minorEastAsia"/>
          <w:sz w:val="24"/>
        </w:rPr>
      </w:pPr>
      <w:r>
        <w:rPr>
          <w:rFonts w:asciiTheme="minorEastAsia" w:hAnsiTheme="minorEastAsia"/>
          <w:sz w:val="24"/>
        </w:rPr>
        <w:t>NB-IoT</w:t>
      </w:r>
      <w:r>
        <w:rPr>
          <w:rFonts w:asciiTheme="minorEastAsia" w:hAnsiTheme="minorEastAsia" w:hint="eastAsia"/>
          <w:sz w:val="24"/>
        </w:rPr>
        <w:t>（</w:t>
      </w:r>
      <w:ins w:id="710" w:author="Archimboldi Garcia" w:date="2021-05-30T09:58:00Z">
        <w:r w:rsidR="00653D94">
          <w:rPr>
            <w:rFonts w:asciiTheme="minorEastAsia" w:hAnsiTheme="minorEastAsia" w:hint="eastAsia"/>
            <w:sz w:val="24"/>
          </w:rPr>
          <w:t>Na</w:t>
        </w:r>
        <w:r w:rsidR="00653D94">
          <w:rPr>
            <w:rFonts w:asciiTheme="minorEastAsia" w:hAnsiTheme="minorEastAsia"/>
            <w:sz w:val="24"/>
          </w:rPr>
          <w:t>rro</w:t>
        </w:r>
        <w:r w:rsidR="00653D94">
          <w:rPr>
            <w:rFonts w:asciiTheme="minorEastAsia" w:hAnsiTheme="minorEastAsia" w:hint="eastAsia"/>
            <w:sz w:val="24"/>
          </w:rPr>
          <w:t>w</w:t>
        </w:r>
        <w:r w:rsidR="00653D94">
          <w:rPr>
            <w:rFonts w:asciiTheme="minorEastAsia" w:hAnsiTheme="minorEastAsia"/>
            <w:sz w:val="24"/>
          </w:rPr>
          <w:t xml:space="preserve"> </w:t>
        </w:r>
        <w:r w:rsidR="00653D94">
          <w:rPr>
            <w:rFonts w:asciiTheme="minorEastAsia" w:hAnsiTheme="minorEastAsia" w:hint="eastAsia"/>
            <w:sz w:val="24"/>
          </w:rPr>
          <w:t>B</w:t>
        </w:r>
        <w:r w:rsidR="00653D94">
          <w:rPr>
            <w:rFonts w:asciiTheme="minorEastAsia" w:hAnsiTheme="minorEastAsia"/>
            <w:sz w:val="24"/>
          </w:rPr>
          <w:t xml:space="preserve">and Internet of Things, </w:t>
        </w:r>
        <w:r w:rsidR="00653D94">
          <w:rPr>
            <w:rFonts w:asciiTheme="minorEastAsia" w:hAnsiTheme="minorEastAsia" w:hint="eastAsia"/>
            <w:sz w:val="24"/>
          </w:rPr>
          <w:t>NB</w:t>
        </w:r>
        <w:r w:rsidR="00653D94">
          <w:rPr>
            <w:rFonts w:asciiTheme="minorEastAsia" w:hAnsiTheme="minorEastAsia"/>
            <w:sz w:val="24"/>
          </w:rPr>
          <w:t>-</w:t>
        </w:r>
        <w:r w:rsidR="00653D94">
          <w:rPr>
            <w:rFonts w:asciiTheme="minorEastAsia" w:hAnsiTheme="minorEastAsia" w:hint="eastAsia"/>
            <w:sz w:val="24"/>
          </w:rPr>
          <w:t>IoT</w:t>
        </w:r>
      </w:ins>
      <w:del w:id="711" w:author="Archimboldi Garcia" w:date="2021-05-30T09:58:00Z">
        <w:r w:rsidDel="00653D94">
          <w:rPr>
            <w:rFonts w:asciiTheme="minorEastAsia" w:hAnsiTheme="minorEastAsia" w:hint="eastAsia"/>
            <w:sz w:val="24"/>
          </w:rPr>
          <w:delText>Narrow Band</w:delText>
        </w:r>
        <w:r w:rsidDel="00653D94">
          <w:rPr>
            <w:rFonts w:asciiTheme="minorEastAsia" w:hAnsiTheme="minorEastAsia"/>
            <w:sz w:val="24"/>
          </w:rPr>
          <w:delText xml:space="preserve"> </w:delText>
        </w:r>
        <w:r w:rsidDel="00653D94">
          <w:rPr>
            <w:rFonts w:asciiTheme="minorEastAsia" w:hAnsiTheme="minorEastAsia" w:hint="eastAsia"/>
            <w:sz w:val="24"/>
          </w:rPr>
          <w:delText>IoT</w:delText>
        </w:r>
      </w:del>
      <w:r>
        <w:rPr>
          <w:rFonts w:asciiTheme="minorEastAsia" w:hAnsiTheme="minorEastAsia" w:hint="eastAsia"/>
          <w:sz w:val="24"/>
        </w:rPr>
        <w:t>）是一种构建于蜂窝网络中的新兴通信技术，</w:t>
      </w:r>
      <w:r w:rsidR="009122F9">
        <w:rPr>
          <w:rFonts w:asciiTheme="minorEastAsia" w:hAnsiTheme="minorEastAsia" w:hint="eastAsia"/>
          <w:sz w:val="24"/>
        </w:rPr>
        <w:t>在2</w:t>
      </w:r>
      <w:r w:rsidR="009122F9">
        <w:rPr>
          <w:rFonts w:asciiTheme="minorEastAsia" w:hAnsiTheme="minorEastAsia"/>
          <w:sz w:val="24"/>
        </w:rPr>
        <w:t>017</w:t>
      </w:r>
      <w:r w:rsidR="009122F9">
        <w:rPr>
          <w:rFonts w:asciiTheme="minorEastAsia" w:hAnsiTheme="minorEastAsia" w:hint="eastAsia"/>
          <w:sz w:val="24"/>
        </w:rPr>
        <w:t>年实现商用，</w:t>
      </w:r>
      <w:r>
        <w:rPr>
          <w:rFonts w:asciiTheme="minorEastAsia" w:hAnsiTheme="minorEastAsia" w:hint="eastAsia"/>
          <w:sz w:val="24"/>
        </w:rPr>
        <w:t>主要用于低功耗广覆盖的物联网应用中</w:t>
      </w:r>
      <w:r w:rsidR="00D12E27">
        <w:rPr>
          <w:rFonts w:asciiTheme="minorEastAsia" w:hAnsiTheme="minorEastAsia" w:hint="eastAsia"/>
          <w:sz w:val="24"/>
        </w:rPr>
        <w:t>[</w:t>
      </w:r>
      <w:r w:rsidR="00D12E27">
        <w:rPr>
          <w:rFonts w:asciiTheme="minorEastAsia" w:hAnsiTheme="minorEastAsia"/>
          <w:sz w:val="24"/>
        </w:rPr>
        <w:t>6]</w:t>
      </w: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IoT的特点是覆盖范围广，功耗低，稳定性高，成本低，支持LTE制式平滑演进，可以根据不同运营商的需求灵活调整频段和部署模式。</w:t>
      </w:r>
    </w:p>
    <w:p w14:paraId="6267E19F" w14:textId="4110F52A" w:rsidR="006C6A79" w:rsidRDefault="006C6A79" w:rsidP="001223F2">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IoT的物理层实现与LTE类似，但更加精简。其上行技术使用SC</w:t>
      </w:r>
      <w:r>
        <w:rPr>
          <w:rFonts w:asciiTheme="minorEastAsia" w:hAnsiTheme="minorEastAsia"/>
          <w:sz w:val="24"/>
        </w:rPr>
        <w:t>-</w:t>
      </w:r>
      <w:r>
        <w:rPr>
          <w:rFonts w:asciiTheme="minorEastAsia" w:hAnsiTheme="minorEastAsia" w:hint="eastAsia"/>
          <w:sz w:val="24"/>
        </w:rPr>
        <w:t>FDMA（单载波频分多址），下行技术为OFDMA，系统带宽为1</w:t>
      </w:r>
      <w:r>
        <w:rPr>
          <w:rFonts w:asciiTheme="minorEastAsia" w:hAnsiTheme="minorEastAsia"/>
          <w:sz w:val="24"/>
        </w:rPr>
        <w:t>80</w:t>
      </w:r>
      <w:r>
        <w:rPr>
          <w:rFonts w:asciiTheme="minorEastAsia" w:hAnsiTheme="minorEastAsia" w:hint="eastAsia"/>
          <w:sz w:val="24"/>
        </w:rPr>
        <w:t>kHZ，可以布置于LTE系统的保护带或边缘无用的频带，在手机信号覆盖范围内都可以正常通信。此外</w:t>
      </w:r>
      <w:r w:rsidR="00096731">
        <w:rPr>
          <w:rFonts w:asciiTheme="minorEastAsia" w:hAnsiTheme="minorEastAsia" w:hint="eastAsia"/>
          <w:sz w:val="24"/>
        </w:rPr>
        <w:t>，NB</w:t>
      </w:r>
      <w:r w:rsidR="00096731">
        <w:rPr>
          <w:rFonts w:asciiTheme="minorEastAsia" w:hAnsiTheme="minorEastAsia"/>
          <w:sz w:val="24"/>
        </w:rPr>
        <w:t>-</w:t>
      </w:r>
      <w:r w:rsidR="00096731">
        <w:rPr>
          <w:rFonts w:asciiTheme="minorEastAsia" w:hAnsiTheme="minorEastAsia" w:hint="eastAsia"/>
          <w:sz w:val="24"/>
        </w:rPr>
        <w:t>IoT专门针对物联网的严苛应用场景进行了算法优化，添加了重传机制，加上较窄的带宽，相比GSM有2</w:t>
      </w:r>
      <w:r w:rsidR="00096731">
        <w:rPr>
          <w:rFonts w:asciiTheme="minorEastAsia" w:hAnsiTheme="minorEastAsia"/>
          <w:sz w:val="24"/>
        </w:rPr>
        <w:t>0</w:t>
      </w:r>
      <w:r w:rsidR="00096731">
        <w:rPr>
          <w:rFonts w:asciiTheme="minorEastAsia" w:hAnsiTheme="minorEastAsia" w:hint="eastAsia"/>
          <w:sz w:val="24"/>
        </w:rPr>
        <w:t>dB</w:t>
      </w:r>
      <w:r w:rsidR="00096731">
        <w:rPr>
          <w:rFonts w:asciiTheme="minorEastAsia" w:hAnsiTheme="minorEastAsia"/>
          <w:sz w:val="24"/>
        </w:rPr>
        <w:t>+</w:t>
      </w:r>
      <w:r w:rsidR="00096731">
        <w:rPr>
          <w:rFonts w:asciiTheme="minorEastAsia" w:hAnsiTheme="minorEastAsia" w:hint="eastAsia"/>
          <w:sz w:val="24"/>
        </w:rPr>
        <w:t>增益</w:t>
      </w:r>
      <w:r w:rsidR="00D12E27">
        <w:rPr>
          <w:rFonts w:asciiTheme="minorEastAsia" w:hAnsiTheme="minorEastAsia" w:hint="eastAsia"/>
          <w:sz w:val="24"/>
        </w:rPr>
        <w:t>[</w:t>
      </w:r>
      <w:r w:rsidR="00D12E27">
        <w:rPr>
          <w:rFonts w:asciiTheme="minorEastAsia" w:hAnsiTheme="minorEastAsia"/>
          <w:sz w:val="24"/>
        </w:rPr>
        <w:t>14]</w:t>
      </w:r>
      <w:r w:rsidR="00096731">
        <w:rPr>
          <w:rFonts w:asciiTheme="minorEastAsia" w:hAnsiTheme="minorEastAsia" w:hint="eastAsia"/>
          <w:sz w:val="24"/>
        </w:rPr>
        <w:t>，拥有极强的穿透性且可以覆盖更广的地域。</w:t>
      </w:r>
    </w:p>
    <w:p w14:paraId="27C90510" w14:textId="0FF62D21" w:rsidR="00B436C7" w:rsidRDefault="00B436C7" w:rsidP="00D96A47">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主要依靠动态休眠的通信模式来实现超低功耗。不同于手机需要随时侦听网络中可能发起的请求，NB-IoT模组在发送数据包后，会立刻进入休眠状态，直到下一次有上报数据请求的时刻再开始新一轮的通信活动。由于物联网数据采集的行为习惯，多数时间模组都会处于休眠状态，此时的功耗将非常低。此外3GPP组织还定义了NB</w:t>
      </w:r>
      <w:r>
        <w:rPr>
          <w:rFonts w:asciiTheme="minorEastAsia" w:hAnsiTheme="minorEastAsia"/>
          <w:sz w:val="24"/>
        </w:rPr>
        <w:t>-</w:t>
      </w:r>
      <w:r>
        <w:rPr>
          <w:rFonts w:asciiTheme="minorEastAsia" w:hAnsiTheme="minorEastAsia" w:hint="eastAsia"/>
          <w:sz w:val="24"/>
        </w:rPr>
        <w:t>IoT的空闲态eDRX（扩展非连续接收）功能，将寻呼周期从传统的2</w:t>
      </w:r>
      <w:r>
        <w:rPr>
          <w:rFonts w:asciiTheme="minorEastAsia" w:hAnsiTheme="minorEastAsia"/>
          <w:sz w:val="24"/>
        </w:rPr>
        <w:t>.56</w:t>
      </w:r>
      <w:r>
        <w:rPr>
          <w:rFonts w:asciiTheme="minorEastAsia" w:hAnsiTheme="minorEastAsia" w:hint="eastAsia"/>
          <w:sz w:val="24"/>
        </w:rPr>
        <w:t>秒拓展到2</w:t>
      </w:r>
      <w:r>
        <w:rPr>
          <w:rFonts w:asciiTheme="minorEastAsia" w:hAnsiTheme="minorEastAsia"/>
          <w:sz w:val="24"/>
        </w:rPr>
        <w:t>.92</w:t>
      </w:r>
      <w:r>
        <w:rPr>
          <w:rFonts w:asciiTheme="minorEastAsia" w:hAnsiTheme="minorEastAsia" w:hint="eastAsia"/>
          <w:sz w:val="24"/>
        </w:rPr>
        <w:t>小时，减少寻呼行为所造成的功耗</w:t>
      </w:r>
      <w:r w:rsidR="00D12E27">
        <w:rPr>
          <w:rFonts w:asciiTheme="minorEastAsia" w:hAnsiTheme="minorEastAsia" w:hint="eastAsia"/>
          <w:sz w:val="24"/>
        </w:rPr>
        <w:t>[</w:t>
      </w:r>
      <w:r w:rsidR="00D12E27">
        <w:rPr>
          <w:rFonts w:asciiTheme="minorEastAsia" w:hAnsiTheme="minorEastAsia"/>
          <w:sz w:val="24"/>
        </w:rPr>
        <w:t>15]</w:t>
      </w:r>
      <w:r>
        <w:rPr>
          <w:rFonts w:asciiTheme="minorEastAsia" w:hAnsiTheme="minorEastAsia" w:hint="eastAsia"/>
          <w:sz w:val="24"/>
        </w:rPr>
        <w:t>。</w:t>
      </w:r>
    </w:p>
    <w:p w14:paraId="49CF848B" w14:textId="292328BE" w:rsidR="00B436C7" w:rsidRDefault="00FC0E03" w:rsidP="00D96A47">
      <w:pPr>
        <w:spacing w:line="360" w:lineRule="auto"/>
        <w:ind w:firstLineChars="200" w:firstLine="480"/>
        <w:rPr>
          <w:rFonts w:asciiTheme="minorEastAsia" w:hAnsiTheme="minorEastAsia"/>
          <w:sz w:val="24"/>
        </w:rPr>
      </w:pPr>
      <w:r>
        <w:rPr>
          <w:rFonts w:asciiTheme="minorEastAsia" w:hAnsiTheme="minorEastAsia" w:hint="eastAsia"/>
          <w:sz w:val="24"/>
        </w:rPr>
        <w:t>对比其他可能的物联网通信方案，NB</w:t>
      </w:r>
      <w:r>
        <w:rPr>
          <w:rFonts w:asciiTheme="minorEastAsia" w:hAnsiTheme="minorEastAsia"/>
          <w:sz w:val="24"/>
        </w:rPr>
        <w:t>-</w:t>
      </w:r>
      <w:r>
        <w:rPr>
          <w:rFonts w:asciiTheme="minorEastAsia" w:hAnsiTheme="minorEastAsia" w:hint="eastAsia"/>
          <w:sz w:val="24"/>
        </w:rPr>
        <w:t>IoT有非常显著的优势。相比有线通信方案，无线通信方案极大的降低了组网成本，且可以灵活布置终端机的位置，新终端机也可以不受基础硬件的限制快速的部署上线。在无线通信方案中，NB</w:t>
      </w:r>
      <w:r>
        <w:rPr>
          <w:rFonts w:asciiTheme="minorEastAsia" w:hAnsiTheme="minorEastAsia"/>
          <w:sz w:val="24"/>
        </w:rPr>
        <w:t>-</w:t>
      </w:r>
      <w:r>
        <w:rPr>
          <w:rFonts w:asciiTheme="minorEastAsia" w:hAnsiTheme="minorEastAsia" w:hint="eastAsia"/>
          <w:sz w:val="24"/>
        </w:rPr>
        <w:t>IoT基于现有的蜂窝移动网络，覆盖范围广，网络质量好。对比</w:t>
      </w:r>
      <w:r w:rsidR="003C3463">
        <w:rPr>
          <w:rFonts w:asciiTheme="minorEastAsia" w:hAnsiTheme="minorEastAsia" w:hint="eastAsia"/>
          <w:sz w:val="24"/>
        </w:rPr>
        <w:t>WiFi方案，NB</w:t>
      </w:r>
      <w:r w:rsidR="003C3463">
        <w:rPr>
          <w:rFonts w:asciiTheme="minorEastAsia" w:hAnsiTheme="minorEastAsia"/>
          <w:sz w:val="24"/>
        </w:rPr>
        <w:t>-</w:t>
      </w:r>
      <w:r w:rsidR="003C3463">
        <w:rPr>
          <w:rFonts w:asciiTheme="minorEastAsia" w:hAnsiTheme="minorEastAsia" w:hint="eastAsia"/>
          <w:sz w:val="24"/>
        </w:rPr>
        <w:t>IoT不需要在厂区内部布设有线网络和无线路由器；对比传统的无线电通信方案，NB</w:t>
      </w:r>
      <w:r w:rsidR="003C3463">
        <w:rPr>
          <w:rFonts w:asciiTheme="minorEastAsia" w:hAnsiTheme="minorEastAsia"/>
          <w:sz w:val="24"/>
        </w:rPr>
        <w:t>-</w:t>
      </w:r>
      <w:r w:rsidR="003C3463">
        <w:rPr>
          <w:rFonts w:asciiTheme="minorEastAsia" w:hAnsiTheme="minorEastAsia" w:hint="eastAsia"/>
          <w:sz w:val="24"/>
        </w:rPr>
        <w:t>IoT不需要配置高功率的发射机也无需申请合法的通信频道许可；对比LoRa（Long</w:t>
      </w:r>
      <w:r w:rsidR="003C3463">
        <w:rPr>
          <w:rFonts w:asciiTheme="minorEastAsia" w:hAnsiTheme="minorEastAsia"/>
          <w:sz w:val="24"/>
        </w:rPr>
        <w:t xml:space="preserve"> </w:t>
      </w:r>
      <w:r w:rsidR="003C3463">
        <w:rPr>
          <w:rFonts w:asciiTheme="minorEastAsia" w:hAnsiTheme="minorEastAsia" w:hint="eastAsia"/>
          <w:sz w:val="24"/>
        </w:rPr>
        <w:t>Range</w:t>
      </w:r>
      <w:r w:rsidR="003C3463">
        <w:rPr>
          <w:rFonts w:asciiTheme="minorEastAsia" w:hAnsiTheme="minorEastAsia"/>
          <w:sz w:val="24"/>
        </w:rPr>
        <w:t xml:space="preserve"> </w:t>
      </w:r>
      <w:r w:rsidR="003C3463">
        <w:rPr>
          <w:rFonts w:asciiTheme="minorEastAsia" w:hAnsiTheme="minorEastAsia" w:hint="eastAsia"/>
          <w:sz w:val="24"/>
        </w:rPr>
        <w:t>Radio远距离无线电）方案</w:t>
      </w:r>
      <w:r w:rsidR="00D12E27">
        <w:rPr>
          <w:rFonts w:asciiTheme="minorEastAsia" w:hAnsiTheme="minorEastAsia" w:hint="eastAsia"/>
          <w:sz w:val="24"/>
        </w:rPr>
        <w:t>[</w:t>
      </w:r>
      <w:r w:rsidR="00D12E27">
        <w:rPr>
          <w:rFonts w:asciiTheme="minorEastAsia" w:hAnsiTheme="minorEastAsia"/>
          <w:sz w:val="24"/>
        </w:rPr>
        <w:t>16]</w:t>
      </w:r>
      <w:r w:rsidR="003C3463">
        <w:rPr>
          <w:rFonts w:asciiTheme="minorEastAsia" w:hAnsiTheme="minorEastAsia" w:hint="eastAsia"/>
          <w:sz w:val="24"/>
        </w:rPr>
        <w:t>，NB</w:t>
      </w:r>
      <w:r w:rsidR="003C3463">
        <w:rPr>
          <w:rFonts w:asciiTheme="minorEastAsia" w:hAnsiTheme="minorEastAsia"/>
          <w:sz w:val="24"/>
        </w:rPr>
        <w:t>-</w:t>
      </w:r>
      <w:r w:rsidR="003C3463">
        <w:rPr>
          <w:rFonts w:asciiTheme="minorEastAsia" w:hAnsiTheme="minorEastAsia" w:hint="eastAsia"/>
          <w:sz w:val="24"/>
        </w:rPr>
        <w:t>IoT无需在厂区内部自行搭建LoRa网络，也不需要配置专门的网关设备。总而言之，NB</w:t>
      </w:r>
      <w:r w:rsidR="003C3463">
        <w:rPr>
          <w:rFonts w:asciiTheme="minorEastAsia" w:hAnsiTheme="minorEastAsia"/>
          <w:sz w:val="24"/>
        </w:rPr>
        <w:t>-</w:t>
      </w:r>
      <w:r w:rsidR="003C3463">
        <w:rPr>
          <w:rFonts w:asciiTheme="minorEastAsia" w:hAnsiTheme="minorEastAsia" w:hint="eastAsia"/>
          <w:sz w:val="24"/>
        </w:rPr>
        <w:t>IoT是一种十分合适的工业物联网系统通信手段。</w:t>
      </w:r>
    </w:p>
    <w:p w14:paraId="68674BEF" w14:textId="77777777" w:rsidR="00FC0E03" w:rsidRPr="009122F9" w:rsidRDefault="00FC0E03" w:rsidP="00D96A47">
      <w:pPr>
        <w:spacing w:line="360" w:lineRule="auto"/>
        <w:ind w:firstLineChars="200" w:firstLine="480"/>
        <w:rPr>
          <w:rFonts w:asciiTheme="minorEastAsia" w:hAnsiTheme="minorEastAsia"/>
          <w:sz w:val="24"/>
        </w:rPr>
      </w:pPr>
    </w:p>
    <w:p w14:paraId="41A2FDB8" w14:textId="524C8348" w:rsidR="00127F2C" w:rsidRDefault="00127F2C" w:rsidP="00127F2C">
      <w:pPr>
        <w:spacing w:line="360" w:lineRule="auto"/>
        <w:rPr>
          <w:rFonts w:asciiTheme="minorEastAsia" w:hAnsiTheme="minorEastAsia"/>
          <w:b/>
          <w:sz w:val="24"/>
        </w:rPr>
      </w:pPr>
      <w:r>
        <w:rPr>
          <w:rFonts w:ascii="黑体" w:eastAsia="黑体" w:hAnsi="黑体" w:hint="eastAsia"/>
          <w:sz w:val="24"/>
        </w:rPr>
        <w:t>2.</w:t>
      </w:r>
      <w:r w:rsidR="004B1558">
        <w:rPr>
          <w:rFonts w:ascii="黑体" w:eastAsia="黑体" w:hAnsi="黑体" w:hint="eastAsia"/>
          <w:sz w:val="24"/>
        </w:rPr>
        <w:t>3</w:t>
      </w:r>
      <w:r>
        <w:rPr>
          <w:rFonts w:ascii="黑体" w:eastAsia="黑体" w:hAnsi="黑体" w:hint="eastAsia"/>
          <w:sz w:val="24"/>
        </w:rPr>
        <w:t>.1.</w:t>
      </w:r>
      <w:r w:rsidR="001223F2">
        <w:rPr>
          <w:rFonts w:ascii="黑体" w:eastAsia="黑体" w:hAnsi="黑体"/>
          <w:sz w:val="24"/>
        </w:rPr>
        <w:t>2</w:t>
      </w:r>
      <w:r w:rsidR="004B1558">
        <w:rPr>
          <w:rFonts w:ascii="黑体" w:eastAsia="黑体" w:hAnsi="黑体"/>
          <w:sz w:val="24"/>
        </w:rPr>
        <w:t xml:space="preserve"> </w:t>
      </w:r>
      <w:r w:rsidR="004B1558">
        <w:rPr>
          <w:rFonts w:ascii="黑体" w:eastAsia="黑体" w:hAnsi="黑体" w:hint="eastAsia"/>
          <w:sz w:val="24"/>
        </w:rPr>
        <w:t>模组驱动电路设计</w:t>
      </w:r>
    </w:p>
    <w:p w14:paraId="114F83B5" w14:textId="7AE7FC9F" w:rsidR="00DE7394" w:rsidRDefault="00C41AC8" w:rsidP="003C4391">
      <w:pPr>
        <w:spacing w:line="360" w:lineRule="auto"/>
        <w:ind w:firstLineChars="200" w:firstLine="480"/>
        <w:rPr>
          <w:rFonts w:asciiTheme="minorEastAsia" w:hAnsiTheme="minorEastAsia"/>
          <w:sz w:val="24"/>
        </w:rPr>
      </w:pPr>
      <w:r>
        <w:rPr>
          <w:rFonts w:asciiTheme="minorEastAsia" w:hAnsiTheme="minorEastAsia" w:hint="eastAsia"/>
          <w:sz w:val="24"/>
        </w:rPr>
        <w:t>数据采集终端使用移远通信BC-</w:t>
      </w:r>
      <w:r>
        <w:rPr>
          <w:rFonts w:asciiTheme="minorEastAsia" w:hAnsiTheme="minorEastAsia"/>
          <w:sz w:val="24"/>
        </w:rPr>
        <w:t>35</w:t>
      </w:r>
      <w:r>
        <w:rPr>
          <w:rFonts w:asciiTheme="minorEastAsia" w:hAnsiTheme="minorEastAsia" w:hint="eastAsia"/>
          <w:sz w:val="24"/>
        </w:rPr>
        <w:t>G模块接入NB-IoT网络。BC-</w:t>
      </w:r>
      <w:r>
        <w:rPr>
          <w:rFonts w:asciiTheme="minorEastAsia" w:hAnsiTheme="minorEastAsia"/>
          <w:sz w:val="24"/>
        </w:rPr>
        <w:t>35</w:t>
      </w:r>
      <w:r>
        <w:rPr>
          <w:rFonts w:asciiTheme="minorEastAsia" w:hAnsiTheme="minorEastAsia" w:hint="eastAsia"/>
          <w:sz w:val="24"/>
        </w:rPr>
        <w:t>G是移远通信（QUECTEL）于2</w:t>
      </w:r>
      <w:r>
        <w:rPr>
          <w:rFonts w:asciiTheme="minorEastAsia" w:hAnsiTheme="minorEastAsia"/>
          <w:sz w:val="24"/>
        </w:rPr>
        <w:t>018</w:t>
      </w:r>
      <w:r>
        <w:rPr>
          <w:rFonts w:asciiTheme="minorEastAsia" w:hAnsiTheme="minorEastAsia" w:hint="eastAsia"/>
          <w:sz w:val="24"/>
        </w:rPr>
        <w:t>年发布的一款单频段LTE</w:t>
      </w:r>
      <w:r>
        <w:rPr>
          <w:rFonts w:asciiTheme="minorEastAsia" w:hAnsiTheme="minorEastAsia"/>
          <w:sz w:val="24"/>
        </w:rPr>
        <w:t xml:space="preserve"> </w:t>
      </w:r>
      <w:r>
        <w:rPr>
          <w:rFonts w:asciiTheme="minorEastAsia" w:hAnsiTheme="minorEastAsia" w:hint="eastAsia"/>
          <w:sz w:val="24"/>
        </w:rPr>
        <w:t>Cat</w:t>
      </w:r>
      <w:r>
        <w:rPr>
          <w:rFonts w:asciiTheme="minorEastAsia" w:hAnsiTheme="minorEastAsia"/>
          <w:sz w:val="24"/>
        </w:rPr>
        <w:t xml:space="preserve"> </w:t>
      </w:r>
      <w:r>
        <w:rPr>
          <w:rFonts w:asciiTheme="minorEastAsia" w:hAnsiTheme="minorEastAsia" w:hint="eastAsia"/>
          <w:sz w:val="24"/>
        </w:rPr>
        <w:t>NB</w:t>
      </w:r>
      <w:r>
        <w:rPr>
          <w:rFonts w:asciiTheme="minorEastAsia" w:hAnsiTheme="minorEastAsia"/>
          <w:sz w:val="24"/>
        </w:rPr>
        <w:t xml:space="preserve">2 </w:t>
      </w:r>
      <w:r>
        <w:rPr>
          <w:rFonts w:asciiTheme="minorEastAsia" w:hAnsiTheme="minorEastAsia" w:hint="eastAsia"/>
          <w:sz w:val="24"/>
        </w:rPr>
        <w:t>模块，使用海思Boudica</w:t>
      </w:r>
      <w:r>
        <w:rPr>
          <w:rFonts w:asciiTheme="minorEastAsia" w:hAnsiTheme="minorEastAsia"/>
          <w:sz w:val="24"/>
        </w:rPr>
        <w:t xml:space="preserve"> 150</w:t>
      </w:r>
      <w:r>
        <w:rPr>
          <w:rFonts w:asciiTheme="minorEastAsia" w:hAnsiTheme="minorEastAsia" w:hint="eastAsia"/>
          <w:sz w:val="24"/>
        </w:rPr>
        <w:t>芯</w:t>
      </w:r>
      <w:r>
        <w:rPr>
          <w:rFonts w:asciiTheme="minorEastAsia" w:hAnsiTheme="minorEastAsia" w:hint="eastAsia"/>
          <w:sz w:val="24"/>
        </w:rPr>
        <w:lastRenderedPageBreak/>
        <w:t>片。此款模块在移远通信BC系列NB-IoT模块中属于中端型号，支持4</w:t>
      </w:r>
      <w:r>
        <w:rPr>
          <w:rFonts w:asciiTheme="minorEastAsia" w:hAnsiTheme="minorEastAsia"/>
          <w:sz w:val="24"/>
        </w:rPr>
        <w:t>50</w:t>
      </w:r>
      <w:r>
        <w:rPr>
          <w:rFonts w:asciiTheme="minorEastAsia" w:hAnsiTheme="minorEastAsia" w:hint="eastAsia"/>
          <w:sz w:val="24"/>
        </w:rPr>
        <w:t>-</w:t>
      </w:r>
      <w:r>
        <w:rPr>
          <w:rFonts w:asciiTheme="minorEastAsia" w:hAnsiTheme="minorEastAsia"/>
          <w:sz w:val="24"/>
        </w:rPr>
        <w:t>470</w:t>
      </w:r>
      <w:r>
        <w:rPr>
          <w:rFonts w:asciiTheme="minorEastAsia" w:hAnsiTheme="minorEastAsia" w:hint="eastAsia"/>
          <w:sz w:val="24"/>
        </w:rPr>
        <w:t>MHz，6</w:t>
      </w:r>
      <w:r>
        <w:rPr>
          <w:rFonts w:asciiTheme="minorEastAsia" w:hAnsiTheme="minorEastAsia"/>
          <w:sz w:val="24"/>
        </w:rPr>
        <w:t>96</w:t>
      </w:r>
      <w:r>
        <w:rPr>
          <w:rFonts w:asciiTheme="minorEastAsia" w:hAnsiTheme="minorEastAsia" w:hint="eastAsia"/>
          <w:sz w:val="24"/>
        </w:rPr>
        <w:t>-</w:t>
      </w:r>
      <w:r>
        <w:rPr>
          <w:rFonts w:asciiTheme="minorEastAsia" w:hAnsiTheme="minorEastAsia"/>
          <w:sz w:val="24"/>
        </w:rPr>
        <w:t>960</w:t>
      </w:r>
      <w:r>
        <w:rPr>
          <w:rFonts w:asciiTheme="minorEastAsia" w:hAnsiTheme="minorEastAsia" w:hint="eastAsia"/>
          <w:sz w:val="24"/>
        </w:rPr>
        <w:t>MHz，1</w:t>
      </w:r>
      <w:r>
        <w:rPr>
          <w:rFonts w:asciiTheme="minorEastAsia" w:hAnsiTheme="minorEastAsia"/>
          <w:sz w:val="24"/>
        </w:rPr>
        <w:t>695</w:t>
      </w:r>
      <w:r>
        <w:rPr>
          <w:rFonts w:asciiTheme="minorEastAsia" w:hAnsiTheme="minorEastAsia" w:hint="eastAsia"/>
          <w:sz w:val="24"/>
        </w:rPr>
        <w:t>-</w:t>
      </w:r>
      <w:r>
        <w:rPr>
          <w:rFonts w:asciiTheme="minorEastAsia" w:hAnsiTheme="minorEastAsia"/>
          <w:sz w:val="24"/>
        </w:rPr>
        <w:t>2180</w:t>
      </w:r>
      <w:r>
        <w:rPr>
          <w:rFonts w:asciiTheme="minorEastAsia" w:hAnsiTheme="minorEastAsia" w:hint="eastAsia"/>
          <w:sz w:val="24"/>
        </w:rPr>
        <w:t>MHz等多个通信频段，且支持</w:t>
      </w:r>
      <w:r w:rsidR="007D5EFF">
        <w:rPr>
          <w:rFonts w:asciiTheme="minorEastAsia" w:hAnsiTheme="minorEastAsia" w:hint="eastAsia"/>
          <w:sz w:val="24"/>
        </w:rPr>
        <w:t>CoAP/LwM</w:t>
      </w:r>
      <w:r w:rsidR="007D5EFF">
        <w:rPr>
          <w:rFonts w:asciiTheme="minorEastAsia" w:hAnsiTheme="minorEastAsia"/>
          <w:sz w:val="24"/>
        </w:rPr>
        <w:t>2</w:t>
      </w:r>
      <w:r w:rsidR="007D5EFF">
        <w:rPr>
          <w:rFonts w:asciiTheme="minorEastAsia" w:hAnsiTheme="minorEastAsia" w:hint="eastAsia"/>
          <w:sz w:val="24"/>
        </w:rPr>
        <w:t>M/</w:t>
      </w:r>
      <w:r w:rsidR="007D5EFF">
        <w:rPr>
          <w:rFonts w:asciiTheme="minorEastAsia" w:hAnsiTheme="minorEastAsia"/>
          <w:sz w:val="24"/>
        </w:rPr>
        <w:t>TCP/MQTT</w:t>
      </w:r>
      <w:r w:rsidR="007D5EFF">
        <w:rPr>
          <w:rFonts w:asciiTheme="minorEastAsia" w:hAnsiTheme="minorEastAsia" w:hint="eastAsia"/>
          <w:sz w:val="24"/>
        </w:rPr>
        <w:t>等多种物联网常见协议。</w:t>
      </w:r>
      <w:ins w:id="712" w:author="Archimboldi Garcia" w:date="2021-05-28T08:57:00Z">
        <w:r w:rsidR="006D298C">
          <w:rPr>
            <w:rFonts w:asciiTheme="minorEastAsia" w:hAnsiTheme="minorEastAsia" w:hint="eastAsia"/>
            <w:sz w:val="24"/>
          </w:rPr>
          <w:t>由于</w:t>
        </w:r>
      </w:ins>
      <w:r w:rsidR="007D5EFF">
        <w:rPr>
          <w:rFonts w:asciiTheme="minorEastAsia" w:hAnsiTheme="minorEastAsia" w:hint="eastAsia"/>
          <w:sz w:val="24"/>
        </w:rPr>
        <w:t>BC-</w:t>
      </w:r>
      <w:r w:rsidR="007D5EFF">
        <w:rPr>
          <w:rFonts w:asciiTheme="minorEastAsia" w:hAnsiTheme="minorEastAsia"/>
          <w:sz w:val="24"/>
        </w:rPr>
        <w:t>35</w:t>
      </w:r>
      <w:r w:rsidR="007D5EFF">
        <w:rPr>
          <w:rFonts w:asciiTheme="minorEastAsia" w:hAnsiTheme="minorEastAsia" w:hint="eastAsia"/>
          <w:sz w:val="24"/>
        </w:rPr>
        <w:t>G使用了</w:t>
      </w:r>
      <w:del w:id="713" w:author="Archimboldi Garcia" w:date="2021-05-28T08:56:00Z">
        <w:r w:rsidR="007D5EFF" w:rsidDel="00A7545E">
          <w:rPr>
            <w:rFonts w:asciiTheme="minorEastAsia" w:hAnsiTheme="minorEastAsia" w:hint="eastAsia"/>
            <w:sz w:val="24"/>
          </w:rPr>
          <w:delText>华为</w:delText>
        </w:r>
      </w:del>
      <w:r w:rsidR="007D5EFF">
        <w:rPr>
          <w:rFonts w:asciiTheme="minorEastAsia" w:hAnsiTheme="minorEastAsia" w:hint="eastAsia"/>
          <w:sz w:val="24"/>
        </w:rPr>
        <w:t>海思的基带芯片，已通过华为物联网平台接入认证，相比其他厂商生产的NB-IoT模块，BC-35G可以直接使用内置AT指令接入华为物联网平台，无需复杂的接入认证程序。</w:t>
      </w:r>
    </w:p>
    <w:p w14:paraId="22C8CB0B" w14:textId="5C90785F" w:rsidR="00C4439F" w:rsidRDefault="002D53CF" w:rsidP="00DE7394">
      <w:pPr>
        <w:spacing w:line="360" w:lineRule="auto"/>
        <w:ind w:firstLineChars="200" w:firstLine="480"/>
        <w:jc w:val="left"/>
        <w:rPr>
          <w:rFonts w:asciiTheme="minorEastAsia" w:hAnsiTheme="minorEastAsia"/>
          <w:noProof/>
          <w:sz w:val="24"/>
          <w:szCs w:val="24"/>
        </w:rPr>
      </w:pPr>
      <w:r w:rsidRPr="00417075">
        <w:rPr>
          <w:rFonts w:asciiTheme="minorEastAsia" w:hAnsiTheme="minorEastAsia" w:hint="eastAsia"/>
          <w:noProof/>
          <w:sz w:val="24"/>
          <w:szCs w:val="24"/>
        </w:rPr>
        <w:t>为保障BC-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G模块的正常工作，需要设计相应的外围电路，如供电电路、串口电路、天线电路等，此外由于BC-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G使用外置USIM接口，设计者还需要单独设计外置USIM卡电路，以保障模块正常入网。由于BC-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G模块高度集成化，体积较小，耐压和抗静电能力较弱，</w:t>
      </w:r>
      <w:r w:rsidR="00520385" w:rsidRPr="00417075">
        <w:rPr>
          <w:rFonts w:asciiTheme="minorEastAsia" w:hAnsiTheme="minorEastAsia" w:hint="eastAsia"/>
          <w:noProof/>
          <w:sz w:val="24"/>
          <w:szCs w:val="24"/>
        </w:rPr>
        <w:t>外围驱动电路需要优异的</w:t>
      </w:r>
      <w:r w:rsidRPr="00417075">
        <w:rPr>
          <w:rFonts w:asciiTheme="minorEastAsia" w:hAnsiTheme="minorEastAsia" w:hint="eastAsia"/>
          <w:noProof/>
          <w:sz w:val="24"/>
          <w:szCs w:val="24"/>
        </w:rPr>
        <w:t>抗干扰</w:t>
      </w:r>
      <w:r w:rsidR="00520385" w:rsidRPr="00417075">
        <w:rPr>
          <w:rFonts w:asciiTheme="minorEastAsia" w:hAnsiTheme="minorEastAsia" w:hint="eastAsia"/>
          <w:noProof/>
          <w:sz w:val="24"/>
          <w:szCs w:val="24"/>
        </w:rPr>
        <w:t>性能以保证其在工业环境</w:t>
      </w:r>
      <w:r w:rsidR="00417075">
        <w:rPr>
          <w:rFonts w:asciiTheme="minorEastAsia" w:hAnsiTheme="minorEastAsia" w:hint="eastAsia"/>
          <w:noProof/>
          <w:sz w:val="24"/>
          <w:szCs w:val="24"/>
        </w:rPr>
        <w:t>中不会因电气干扰而损坏。</w:t>
      </w:r>
    </w:p>
    <w:p w14:paraId="2D66B9D1" w14:textId="7AB7F400" w:rsidR="00417075" w:rsidRDefault="00417075" w:rsidP="00DE7394">
      <w:pPr>
        <w:spacing w:line="360" w:lineRule="auto"/>
        <w:ind w:firstLineChars="200" w:firstLine="480"/>
        <w:jc w:val="left"/>
        <w:rPr>
          <w:rFonts w:asciiTheme="minorEastAsia" w:hAnsiTheme="minorEastAsia"/>
          <w:noProof/>
          <w:sz w:val="24"/>
          <w:szCs w:val="24"/>
        </w:rPr>
      </w:pPr>
      <w:r>
        <w:rPr>
          <w:rFonts w:asciiTheme="minorEastAsia" w:hAnsiTheme="minorEastAsia" w:hint="eastAsia"/>
          <w:noProof/>
          <w:sz w:val="24"/>
          <w:szCs w:val="24"/>
        </w:rPr>
        <w:t>图</w:t>
      </w:r>
      <w:ins w:id="714" w:author="Archimboldi Garcia" w:date="2021-05-28T09:00:00Z">
        <w:r w:rsidR="00EE7784">
          <w:rPr>
            <w:rFonts w:asciiTheme="minorEastAsia" w:hAnsiTheme="minorEastAsia"/>
            <w:noProof/>
            <w:sz w:val="24"/>
            <w:szCs w:val="24"/>
          </w:rPr>
          <w:t>6</w:t>
        </w:r>
      </w:ins>
      <w:ins w:id="715" w:author="Garcia" w:date="2021-05-14T11:56:00Z">
        <w:del w:id="716" w:author="Archimboldi Garcia" w:date="2021-05-28T09:00:00Z">
          <w:r w:rsidR="003B451A" w:rsidDel="00EE7784">
            <w:rPr>
              <w:rFonts w:asciiTheme="minorEastAsia" w:hAnsiTheme="minorEastAsia"/>
              <w:noProof/>
              <w:sz w:val="24"/>
              <w:szCs w:val="24"/>
            </w:rPr>
            <w:delText>7</w:delText>
          </w:r>
        </w:del>
      </w:ins>
      <w:del w:id="717" w:author="Garcia" w:date="2021-05-14T11:56:00Z">
        <w:r w:rsidDel="003B451A">
          <w:rPr>
            <w:rFonts w:asciiTheme="minorEastAsia" w:hAnsiTheme="minorEastAsia" w:hint="eastAsia"/>
            <w:noProof/>
            <w:sz w:val="24"/>
            <w:szCs w:val="24"/>
          </w:rPr>
          <w:delText>6</w:delText>
        </w:r>
      </w:del>
      <w:r>
        <w:rPr>
          <w:rFonts w:asciiTheme="minorEastAsia" w:hAnsiTheme="minorEastAsia" w:hint="eastAsia"/>
          <w:noProof/>
          <w:sz w:val="24"/>
          <w:szCs w:val="24"/>
        </w:rPr>
        <w:t>为BC</w:t>
      </w:r>
      <w:r>
        <w:rPr>
          <w:rFonts w:asciiTheme="minorEastAsia" w:hAnsiTheme="minorEastAsia"/>
          <w:noProof/>
          <w:sz w:val="24"/>
          <w:szCs w:val="24"/>
        </w:rPr>
        <w:t>35</w:t>
      </w:r>
      <w:r>
        <w:rPr>
          <w:rFonts w:asciiTheme="minorEastAsia" w:hAnsiTheme="minorEastAsia" w:hint="eastAsia"/>
          <w:noProof/>
          <w:sz w:val="24"/>
          <w:szCs w:val="24"/>
        </w:rPr>
        <w:t>G模块外围电路原理图，图内左上角为BC</w:t>
      </w:r>
      <w:r>
        <w:rPr>
          <w:rFonts w:asciiTheme="minorEastAsia" w:hAnsiTheme="minorEastAsia"/>
          <w:noProof/>
          <w:sz w:val="24"/>
          <w:szCs w:val="24"/>
        </w:rPr>
        <w:t>35</w:t>
      </w:r>
      <w:r>
        <w:rPr>
          <w:rFonts w:asciiTheme="minorEastAsia" w:hAnsiTheme="minorEastAsia" w:hint="eastAsia"/>
          <w:noProof/>
          <w:sz w:val="24"/>
          <w:szCs w:val="24"/>
        </w:rPr>
        <w:t>G模块，右上角为SRV</w:t>
      </w:r>
      <w:r>
        <w:rPr>
          <w:rFonts w:asciiTheme="minorEastAsia" w:hAnsiTheme="minorEastAsia"/>
          <w:noProof/>
          <w:sz w:val="24"/>
          <w:szCs w:val="24"/>
        </w:rPr>
        <w:t>04</w:t>
      </w:r>
      <w:r>
        <w:rPr>
          <w:rFonts w:asciiTheme="minorEastAsia" w:hAnsiTheme="minorEastAsia" w:hint="eastAsia"/>
          <w:noProof/>
          <w:sz w:val="24"/>
          <w:szCs w:val="24"/>
        </w:rPr>
        <w:t>型TVS二极管阵列以及USIM卡插槽。SRV</w:t>
      </w:r>
      <w:r>
        <w:rPr>
          <w:rFonts w:asciiTheme="minorEastAsia" w:hAnsiTheme="minorEastAsia"/>
          <w:noProof/>
          <w:sz w:val="24"/>
          <w:szCs w:val="24"/>
        </w:rPr>
        <w:t>04</w:t>
      </w:r>
      <w:r>
        <w:rPr>
          <w:rFonts w:asciiTheme="minorEastAsia" w:hAnsiTheme="minorEastAsia" w:hint="eastAsia"/>
          <w:noProof/>
          <w:sz w:val="24"/>
          <w:szCs w:val="24"/>
        </w:rPr>
        <w:t>是专为USIM卡保护而设计的TVS二极管阵列，内共有9个TVS二极管，其反向击穿电压低于USIM卡最高输入电压，可以实现对USIM卡良好的静电和浪涌保护。图内左下角为串口电压转换电路，由于BC</w:t>
      </w:r>
      <w:r>
        <w:rPr>
          <w:rFonts w:asciiTheme="minorEastAsia" w:hAnsiTheme="minorEastAsia"/>
          <w:noProof/>
          <w:sz w:val="24"/>
          <w:szCs w:val="24"/>
        </w:rPr>
        <w:t>35</w:t>
      </w:r>
      <w:r>
        <w:rPr>
          <w:rFonts w:asciiTheme="minorEastAsia" w:hAnsiTheme="minorEastAsia" w:hint="eastAsia"/>
          <w:noProof/>
          <w:sz w:val="24"/>
          <w:szCs w:val="24"/>
        </w:rPr>
        <w:t>G模块串口输出电平（1.</w:t>
      </w:r>
      <w:r>
        <w:rPr>
          <w:rFonts w:asciiTheme="minorEastAsia" w:hAnsiTheme="minorEastAsia"/>
          <w:noProof/>
          <w:sz w:val="24"/>
          <w:szCs w:val="24"/>
        </w:rPr>
        <w:t>2</w:t>
      </w:r>
      <w:r>
        <w:rPr>
          <w:rFonts w:asciiTheme="minorEastAsia" w:hAnsiTheme="minorEastAsia" w:hint="eastAsia"/>
          <w:noProof/>
          <w:sz w:val="24"/>
          <w:szCs w:val="24"/>
        </w:rPr>
        <w:t>V）低于MCU电平（</w:t>
      </w:r>
      <w:r>
        <w:rPr>
          <w:rFonts w:asciiTheme="minorEastAsia" w:hAnsiTheme="minorEastAsia"/>
          <w:noProof/>
          <w:sz w:val="24"/>
          <w:szCs w:val="24"/>
        </w:rPr>
        <w:t>3</w:t>
      </w:r>
      <w:r>
        <w:rPr>
          <w:rFonts w:asciiTheme="minorEastAsia" w:hAnsiTheme="minorEastAsia" w:hint="eastAsia"/>
          <w:noProof/>
          <w:sz w:val="24"/>
          <w:szCs w:val="24"/>
        </w:rPr>
        <w:t>.</w:t>
      </w:r>
      <w:r>
        <w:rPr>
          <w:rFonts w:asciiTheme="minorEastAsia" w:hAnsiTheme="minorEastAsia"/>
          <w:noProof/>
          <w:sz w:val="24"/>
          <w:szCs w:val="24"/>
        </w:rPr>
        <w:t>3</w:t>
      </w:r>
      <w:r>
        <w:rPr>
          <w:rFonts w:asciiTheme="minorEastAsia" w:hAnsiTheme="minorEastAsia" w:hint="eastAsia"/>
          <w:noProof/>
          <w:sz w:val="24"/>
          <w:szCs w:val="24"/>
        </w:rPr>
        <w:t>V），</w:t>
      </w:r>
      <w:r w:rsidR="00A22AD9">
        <w:rPr>
          <w:rFonts w:asciiTheme="minorEastAsia" w:hAnsiTheme="minorEastAsia" w:hint="eastAsia"/>
          <w:noProof/>
          <w:sz w:val="24"/>
          <w:szCs w:val="24"/>
        </w:rPr>
        <w:t>需进行电平转换。此处使用8</w:t>
      </w:r>
      <w:r w:rsidR="00A22AD9">
        <w:rPr>
          <w:rFonts w:asciiTheme="minorEastAsia" w:hAnsiTheme="minorEastAsia"/>
          <w:noProof/>
          <w:sz w:val="24"/>
          <w:szCs w:val="24"/>
        </w:rPr>
        <w:t>550</w:t>
      </w:r>
      <w:r w:rsidR="00A22AD9">
        <w:rPr>
          <w:rFonts w:asciiTheme="minorEastAsia" w:hAnsiTheme="minorEastAsia" w:hint="eastAsia"/>
          <w:noProof/>
          <w:sz w:val="24"/>
          <w:szCs w:val="24"/>
        </w:rPr>
        <w:t>型三极管实现串口信号的降压和升压。</w:t>
      </w:r>
    </w:p>
    <w:p w14:paraId="64AC06AA" w14:textId="77777777" w:rsidR="00417075" w:rsidRPr="00417075" w:rsidRDefault="00417075" w:rsidP="00DE7394">
      <w:pPr>
        <w:spacing w:line="360" w:lineRule="auto"/>
        <w:ind w:firstLineChars="200" w:firstLine="480"/>
        <w:jc w:val="left"/>
        <w:rPr>
          <w:rFonts w:asciiTheme="minorEastAsia" w:hAnsiTheme="minorEastAsia"/>
          <w:noProof/>
          <w:sz w:val="24"/>
          <w:szCs w:val="24"/>
        </w:rPr>
      </w:pPr>
    </w:p>
    <w:p w14:paraId="6D5FA46F" w14:textId="702A605D" w:rsidR="00DE7394" w:rsidRDefault="00773916" w:rsidP="009F706A">
      <w:pPr>
        <w:spacing w:line="360" w:lineRule="auto"/>
        <w:jc w:val="center"/>
        <w:rPr>
          <w:rFonts w:asciiTheme="minorEastAsia" w:hAnsiTheme="minorEastAsia"/>
          <w:sz w:val="24"/>
        </w:rPr>
      </w:pPr>
      <w:del w:id="718" w:author="Archimboldi Garcia" w:date="2021-05-22T11:51:00Z">
        <w:r w:rsidDel="000F2DD1">
          <w:rPr>
            <w:noProof/>
          </w:rPr>
          <w:drawing>
            <wp:inline distT="0" distB="0" distL="0" distR="0" wp14:anchorId="7E993D60" wp14:editId="3A3ABC6C">
              <wp:extent cx="5412921" cy="3606822"/>
              <wp:effectExtent l="19050" t="19050" r="1651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8878" cy="3610791"/>
                      </a:xfrm>
                      <a:prstGeom prst="rect">
                        <a:avLst/>
                      </a:prstGeom>
                      <a:ln>
                        <a:solidFill>
                          <a:schemeClr val="tx1"/>
                        </a:solidFill>
                      </a:ln>
                    </pic:spPr>
                  </pic:pic>
                </a:graphicData>
              </a:graphic>
            </wp:inline>
          </w:drawing>
        </w:r>
      </w:del>
      <w:ins w:id="719" w:author="Archimboldi Garcia" w:date="2021-05-22T11:51:00Z">
        <w:r w:rsidR="000F2DD1">
          <w:rPr>
            <w:noProof/>
          </w:rPr>
          <w:drawing>
            <wp:inline distT="0" distB="0" distL="0" distR="0" wp14:anchorId="24BFBB9C" wp14:editId="2AC3D837">
              <wp:extent cx="5753100" cy="3064510"/>
              <wp:effectExtent l="19050" t="19050" r="19050" b="215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3100" cy="3064510"/>
                      </a:xfrm>
                      <a:prstGeom prst="rect">
                        <a:avLst/>
                      </a:prstGeom>
                      <a:ln>
                        <a:solidFill>
                          <a:schemeClr val="tx1"/>
                        </a:solidFill>
                      </a:ln>
                    </pic:spPr>
                  </pic:pic>
                </a:graphicData>
              </a:graphic>
            </wp:inline>
          </w:drawing>
        </w:r>
      </w:ins>
    </w:p>
    <w:p w14:paraId="05EEB596" w14:textId="7E189A15" w:rsidR="00DE7394" w:rsidRDefault="00DE7394" w:rsidP="00DE7394">
      <w:pPr>
        <w:spacing w:line="360" w:lineRule="auto"/>
        <w:jc w:val="center"/>
        <w:rPr>
          <w:rFonts w:ascii="黑体" w:eastAsia="黑体" w:hAnsi="黑体"/>
          <w:b/>
          <w:color w:val="FF0000"/>
          <w:szCs w:val="21"/>
        </w:rPr>
      </w:pPr>
      <w:r>
        <w:rPr>
          <w:rFonts w:ascii="黑体" w:eastAsia="黑体" w:hAnsi="黑体" w:hint="eastAsia"/>
          <w:b/>
          <w:szCs w:val="21"/>
        </w:rPr>
        <w:t>图</w:t>
      </w:r>
      <w:ins w:id="720" w:author="Archimboldi Garcia" w:date="2021-05-28T09:00:00Z">
        <w:r w:rsidR="00EE7784">
          <w:rPr>
            <w:rFonts w:ascii="黑体" w:eastAsia="黑体" w:hAnsi="黑体"/>
            <w:b/>
            <w:szCs w:val="21"/>
          </w:rPr>
          <w:t>6</w:t>
        </w:r>
      </w:ins>
      <w:ins w:id="721" w:author="Garcia" w:date="2021-05-14T11:56:00Z">
        <w:del w:id="722" w:author="Archimboldi Garcia" w:date="2021-05-28T09:00:00Z">
          <w:r w:rsidR="003B451A" w:rsidDel="00EE7784">
            <w:rPr>
              <w:rFonts w:ascii="黑体" w:eastAsia="黑体" w:hAnsi="黑体"/>
              <w:b/>
              <w:szCs w:val="21"/>
            </w:rPr>
            <w:delText>7</w:delText>
          </w:r>
        </w:del>
      </w:ins>
      <w:del w:id="723" w:author="Garcia" w:date="2021-05-14T11:56:00Z">
        <w:r w:rsidR="00417075" w:rsidDel="003B451A">
          <w:rPr>
            <w:rFonts w:ascii="黑体" w:eastAsia="黑体" w:hAnsi="黑体"/>
            <w:b/>
            <w:szCs w:val="21"/>
          </w:rPr>
          <w:delText>6</w:delText>
        </w:r>
      </w:del>
      <w:r>
        <w:rPr>
          <w:rFonts w:ascii="黑体" w:eastAsia="黑体" w:hAnsi="黑体" w:hint="eastAsia"/>
          <w:b/>
          <w:szCs w:val="21"/>
        </w:rPr>
        <w:t xml:space="preserve">  </w:t>
      </w:r>
      <w:r w:rsidR="00417075">
        <w:rPr>
          <w:rFonts w:ascii="黑体" w:eastAsia="黑体" w:hAnsi="黑体" w:hint="eastAsia"/>
          <w:b/>
          <w:szCs w:val="21"/>
        </w:rPr>
        <w:t>BC</w:t>
      </w:r>
      <w:r w:rsidR="00417075">
        <w:rPr>
          <w:rFonts w:ascii="黑体" w:eastAsia="黑体" w:hAnsi="黑体"/>
          <w:b/>
          <w:szCs w:val="21"/>
        </w:rPr>
        <w:t>35</w:t>
      </w:r>
      <w:r w:rsidR="00417075">
        <w:rPr>
          <w:rFonts w:ascii="黑体" w:eastAsia="黑体" w:hAnsi="黑体" w:hint="eastAsia"/>
          <w:b/>
          <w:szCs w:val="21"/>
        </w:rPr>
        <w:t>G模块外围电路原理图</w:t>
      </w:r>
    </w:p>
    <w:p w14:paraId="3AF0CF2A" w14:textId="77777777" w:rsidR="00DE7394" w:rsidRPr="00127F2C" w:rsidRDefault="00DE7394" w:rsidP="00DE7394">
      <w:pPr>
        <w:spacing w:line="360" w:lineRule="auto"/>
        <w:ind w:firstLineChars="200" w:firstLine="480"/>
        <w:jc w:val="left"/>
        <w:rPr>
          <w:rFonts w:asciiTheme="minorEastAsia" w:hAnsiTheme="minorEastAsia"/>
          <w:sz w:val="24"/>
        </w:rPr>
      </w:pPr>
    </w:p>
    <w:p w14:paraId="2B69B1D7" w14:textId="465F009D" w:rsidR="008C2645" w:rsidRPr="002A1CDA" w:rsidRDefault="0044475D" w:rsidP="002A1CDA">
      <w:pPr>
        <w:pStyle w:val="ae"/>
        <w:numPr>
          <w:ilvl w:val="2"/>
          <w:numId w:val="1"/>
        </w:numPr>
        <w:spacing w:line="360" w:lineRule="auto"/>
        <w:ind w:firstLineChars="0"/>
        <w:rPr>
          <w:rFonts w:ascii="黑体" w:eastAsia="黑体" w:hAnsi="黑体"/>
          <w:sz w:val="24"/>
        </w:rPr>
      </w:pPr>
      <w:r>
        <w:rPr>
          <w:rFonts w:ascii="黑体" w:eastAsia="黑体" w:hAnsi="黑体" w:hint="eastAsia"/>
          <w:sz w:val="24"/>
        </w:rPr>
        <w:lastRenderedPageBreak/>
        <w:t>Modbus</w:t>
      </w:r>
      <w:r w:rsidR="003C4391" w:rsidRPr="002A1CDA">
        <w:rPr>
          <w:rFonts w:ascii="黑体" w:eastAsia="黑体" w:hAnsi="黑体" w:hint="eastAsia"/>
          <w:sz w:val="24"/>
        </w:rPr>
        <w:t>有线通信</w:t>
      </w:r>
    </w:p>
    <w:p w14:paraId="58C184A3" w14:textId="10DC2206" w:rsidR="00956562" w:rsidRDefault="00956562" w:rsidP="002A1CDA">
      <w:pPr>
        <w:spacing w:line="360" w:lineRule="auto"/>
        <w:ind w:firstLineChars="200" w:firstLine="480"/>
        <w:rPr>
          <w:rFonts w:asciiTheme="minorEastAsia" w:hAnsiTheme="minorEastAsia"/>
          <w:sz w:val="24"/>
        </w:rPr>
      </w:pPr>
      <w:r>
        <w:rPr>
          <w:rFonts w:asciiTheme="minorEastAsia" w:hAnsiTheme="minorEastAsia" w:hint="eastAsia"/>
          <w:sz w:val="24"/>
        </w:rPr>
        <w:t>Modbu</w:t>
      </w:r>
      <w:r w:rsidR="004E659E">
        <w:rPr>
          <w:rFonts w:asciiTheme="minorEastAsia" w:hAnsiTheme="minorEastAsia" w:hint="eastAsia"/>
          <w:sz w:val="24"/>
        </w:rPr>
        <w:t>s协议是工业领域通信协议的业界标准，是工业电子设备之间最常用的连接方式</w:t>
      </w:r>
      <w:r w:rsidR="004528DC">
        <w:rPr>
          <w:rFonts w:asciiTheme="minorEastAsia" w:hAnsiTheme="minorEastAsia" w:hint="eastAsia"/>
          <w:sz w:val="24"/>
        </w:rPr>
        <w:t>之一。Modbus支持多种传输介质，最常用的是使用以太网进行传输的Modbus</w:t>
      </w:r>
      <w:r w:rsidR="004528DC">
        <w:rPr>
          <w:rFonts w:asciiTheme="minorEastAsia" w:hAnsiTheme="minorEastAsia"/>
          <w:sz w:val="24"/>
        </w:rPr>
        <w:t xml:space="preserve"> </w:t>
      </w:r>
      <w:r w:rsidR="004528DC">
        <w:rPr>
          <w:rFonts w:asciiTheme="minorEastAsia" w:hAnsiTheme="minorEastAsia" w:hint="eastAsia"/>
          <w:sz w:val="24"/>
        </w:rPr>
        <w:t>TCP以及使用RS</w:t>
      </w:r>
      <w:r w:rsidR="004528DC">
        <w:rPr>
          <w:rFonts w:asciiTheme="minorEastAsia" w:hAnsiTheme="minorEastAsia"/>
          <w:sz w:val="24"/>
        </w:rPr>
        <w:t>485</w:t>
      </w:r>
      <w:r w:rsidR="004528DC">
        <w:rPr>
          <w:rFonts w:asciiTheme="minorEastAsia" w:hAnsiTheme="minorEastAsia" w:hint="eastAsia"/>
          <w:sz w:val="24"/>
        </w:rPr>
        <w:t>总线进行传输的Modbus</w:t>
      </w:r>
      <w:r w:rsidR="004528DC">
        <w:rPr>
          <w:rFonts w:asciiTheme="minorEastAsia" w:hAnsiTheme="minorEastAsia"/>
          <w:sz w:val="24"/>
        </w:rPr>
        <w:t xml:space="preserve"> </w:t>
      </w:r>
      <w:r w:rsidR="004528DC">
        <w:rPr>
          <w:rFonts w:asciiTheme="minorEastAsia" w:hAnsiTheme="minorEastAsia" w:hint="eastAsia"/>
          <w:sz w:val="24"/>
        </w:rPr>
        <w:t>RTU</w:t>
      </w:r>
      <w:r w:rsidR="00D12E27">
        <w:rPr>
          <w:rFonts w:asciiTheme="minorEastAsia" w:hAnsiTheme="minorEastAsia"/>
          <w:sz w:val="24"/>
        </w:rPr>
        <w:t>[17]</w:t>
      </w:r>
      <w:r w:rsidR="004528DC">
        <w:rPr>
          <w:rFonts w:asciiTheme="minorEastAsia" w:hAnsiTheme="minorEastAsia" w:hint="eastAsia"/>
          <w:sz w:val="24"/>
        </w:rPr>
        <w:t>。</w:t>
      </w:r>
      <w:r w:rsidR="00DA435D">
        <w:rPr>
          <w:rFonts w:asciiTheme="minorEastAsia" w:hAnsiTheme="minorEastAsia" w:hint="eastAsia"/>
          <w:sz w:val="24"/>
        </w:rPr>
        <w:t>在Modbus是一种主从形式的通信协议，在一条总线上配备有一个主机</w:t>
      </w:r>
      <w:r w:rsidR="00934BE5">
        <w:rPr>
          <w:rFonts w:asciiTheme="minorEastAsia" w:hAnsiTheme="minorEastAsia" w:hint="eastAsia"/>
          <w:sz w:val="24"/>
        </w:rPr>
        <w:t>（Master）</w:t>
      </w:r>
      <w:r w:rsidR="00DA435D">
        <w:rPr>
          <w:rFonts w:asciiTheme="minorEastAsia" w:hAnsiTheme="minorEastAsia" w:hint="eastAsia"/>
          <w:sz w:val="24"/>
        </w:rPr>
        <w:t>和多个从机</w:t>
      </w:r>
      <w:r w:rsidR="00934BE5">
        <w:rPr>
          <w:rFonts w:asciiTheme="minorEastAsia" w:hAnsiTheme="minorEastAsia" w:hint="eastAsia"/>
          <w:sz w:val="24"/>
        </w:rPr>
        <w:t>（Slave）</w:t>
      </w:r>
      <w:r w:rsidR="00DA435D">
        <w:rPr>
          <w:rFonts w:asciiTheme="minorEastAsia" w:hAnsiTheme="minorEastAsia" w:hint="eastAsia"/>
          <w:sz w:val="24"/>
        </w:rPr>
        <w:t>，在实际应用中，主机对应区域内的核心工控电脑，从机对应区域内各设备的控制单元。</w:t>
      </w:r>
      <w:r w:rsidR="00934BE5">
        <w:rPr>
          <w:rFonts w:asciiTheme="minorEastAsia" w:hAnsiTheme="minorEastAsia" w:hint="eastAsia"/>
          <w:sz w:val="24"/>
        </w:rPr>
        <w:t>图</w:t>
      </w:r>
      <w:ins w:id="724" w:author="Archimboldi Garcia" w:date="2021-05-28T09:00:00Z">
        <w:r w:rsidR="00EE7784">
          <w:rPr>
            <w:rFonts w:asciiTheme="minorEastAsia" w:hAnsiTheme="minorEastAsia"/>
            <w:sz w:val="24"/>
          </w:rPr>
          <w:t>7</w:t>
        </w:r>
      </w:ins>
      <w:ins w:id="725" w:author="Garcia" w:date="2021-05-14T11:57:00Z">
        <w:del w:id="726" w:author="Archimboldi Garcia" w:date="2021-05-28T09:00:00Z">
          <w:r w:rsidR="003B451A" w:rsidDel="00EE7784">
            <w:rPr>
              <w:rFonts w:asciiTheme="minorEastAsia" w:hAnsiTheme="minorEastAsia"/>
              <w:sz w:val="24"/>
            </w:rPr>
            <w:delText>8</w:delText>
          </w:r>
        </w:del>
      </w:ins>
      <w:del w:id="727" w:author="Garcia" w:date="2021-05-14T11:57:00Z">
        <w:r w:rsidR="00512DA5" w:rsidDel="003B451A">
          <w:rPr>
            <w:rFonts w:asciiTheme="minorEastAsia" w:hAnsiTheme="minorEastAsia"/>
            <w:sz w:val="24"/>
          </w:rPr>
          <w:delText>7</w:delText>
        </w:r>
      </w:del>
      <w:r w:rsidR="00934BE5">
        <w:rPr>
          <w:rFonts w:asciiTheme="minorEastAsia" w:hAnsiTheme="minorEastAsia" w:hint="eastAsia"/>
          <w:sz w:val="24"/>
        </w:rPr>
        <w:t>描述了一个拥有</w:t>
      </w:r>
      <w:r w:rsidR="00934BE5">
        <w:rPr>
          <w:rFonts w:asciiTheme="minorEastAsia" w:hAnsiTheme="minorEastAsia"/>
          <w:sz w:val="24"/>
        </w:rPr>
        <w:t>1</w:t>
      </w:r>
      <w:r w:rsidR="00934BE5">
        <w:rPr>
          <w:rFonts w:asciiTheme="minorEastAsia" w:hAnsiTheme="minorEastAsia" w:hint="eastAsia"/>
          <w:sz w:val="24"/>
        </w:rPr>
        <w:t>个主机和4个从机的Modbus通信网络。</w:t>
      </w:r>
    </w:p>
    <w:p w14:paraId="04F8B8D4" w14:textId="60244764" w:rsidR="007614AE" w:rsidRDefault="007614AE" w:rsidP="002A1CDA">
      <w:pPr>
        <w:spacing w:line="360" w:lineRule="auto"/>
        <w:ind w:firstLineChars="200" w:firstLine="480"/>
        <w:rPr>
          <w:rFonts w:asciiTheme="minorEastAsia" w:hAnsiTheme="minorEastAsia"/>
          <w:sz w:val="24"/>
        </w:rPr>
      </w:pPr>
    </w:p>
    <w:p w14:paraId="6AD3A25D" w14:textId="4B74CBF2" w:rsidR="00870466" w:rsidRDefault="00870466" w:rsidP="005E2FB1">
      <w:pPr>
        <w:spacing w:line="360" w:lineRule="auto"/>
        <w:jc w:val="center"/>
        <w:rPr>
          <w:rFonts w:asciiTheme="minorEastAsia" w:hAnsiTheme="minorEastAsia"/>
          <w:sz w:val="24"/>
        </w:rPr>
      </w:pPr>
      <w:r>
        <w:rPr>
          <w:noProof/>
        </w:rPr>
        <w:drawing>
          <wp:inline distT="0" distB="0" distL="0" distR="0" wp14:anchorId="4890672E" wp14:editId="2475659C">
            <wp:extent cx="4714995" cy="1731435"/>
            <wp:effectExtent l="19050" t="19050" r="9525" b="215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2858" cy="1778389"/>
                    </a:xfrm>
                    <a:prstGeom prst="rect">
                      <a:avLst/>
                    </a:prstGeom>
                    <a:ln>
                      <a:solidFill>
                        <a:schemeClr val="tx1"/>
                      </a:solidFill>
                    </a:ln>
                  </pic:spPr>
                </pic:pic>
              </a:graphicData>
            </a:graphic>
          </wp:inline>
        </w:drawing>
      </w:r>
    </w:p>
    <w:p w14:paraId="3590D663" w14:textId="68120689" w:rsidR="00512DA5" w:rsidRDefault="00512DA5" w:rsidP="00512DA5">
      <w:pPr>
        <w:spacing w:line="360" w:lineRule="auto"/>
        <w:jc w:val="center"/>
        <w:rPr>
          <w:b/>
          <w:szCs w:val="21"/>
        </w:rPr>
      </w:pPr>
      <w:r>
        <w:rPr>
          <w:rFonts w:ascii="黑体" w:eastAsia="黑体" w:hAnsi="黑体" w:hint="eastAsia"/>
          <w:b/>
          <w:szCs w:val="21"/>
        </w:rPr>
        <w:t>图</w:t>
      </w:r>
      <w:ins w:id="728" w:author="Archimboldi Garcia" w:date="2021-05-28T09:00:00Z">
        <w:r w:rsidR="00EE7784">
          <w:rPr>
            <w:rFonts w:ascii="黑体" w:eastAsia="黑体" w:hAnsi="黑体"/>
            <w:b/>
            <w:szCs w:val="21"/>
          </w:rPr>
          <w:t>7</w:t>
        </w:r>
      </w:ins>
      <w:ins w:id="729" w:author="Garcia" w:date="2021-05-14T11:57:00Z">
        <w:del w:id="730" w:author="Archimboldi Garcia" w:date="2021-05-28T09:00:00Z">
          <w:r w:rsidR="003B451A" w:rsidDel="00EE7784">
            <w:rPr>
              <w:rFonts w:ascii="黑体" w:eastAsia="黑体" w:hAnsi="黑体"/>
              <w:b/>
              <w:szCs w:val="21"/>
            </w:rPr>
            <w:delText>8</w:delText>
          </w:r>
        </w:del>
        <w:r w:rsidR="003B451A">
          <w:rPr>
            <w:rFonts w:ascii="黑体" w:eastAsia="黑体" w:hAnsi="黑体"/>
            <w:b/>
            <w:szCs w:val="21"/>
          </w:rPr>
          <w:t xml:space="preserve"> </w:t>
        </w:r>
      </w:ins>
      <w:del w:id="731" w:author="Garcia" w:date="2021-05-14T11:57:00Z">
        <w:r w:rsidDel="003B451A">
          <w:rPr>
            <w:rFonts w:ascii="黑体" w:eastAsia="黑体" w:hAnsi="黑体"/>
            <w:b/>
            <w:szCs w:val="21"/>
          </w:rPr>
          <w:delText>7</w:delText>
        </w:r>
        <w:r w:rsidDel="003B451A">
          <w:rPr>
            <w:rFonts w:ascii="黑体" w:eastAsia="黑体" w:hAnsi="黑体" w:hint="eastAsia"/>
            <w:b/>
            <w:szCs w:val="21"/>
          </w:rPr>
          <w:delText xml:space="preserve"> </w:delText>
        </w:r>
      </w:del>
      <w:r w:rsidRPr="00512DA5">
        <w:rPr>
          <w:rFonts w:ascii="黑体" w:eastAsia="黑体" w:hAnsi="黑体" w:hint="eastAsia"/>
          <w:b/>
          <w:bCs/>
          <w:sz w:val="18"/>
          <w:szCs w:val="18"/>
        </w:rPr>
        <w:t xml:space="preserve"> </w:t>
      </w:r>
      <w:r w:rsidRPr="00512DA5">
        <w:rPr>
          <w:rFonts w:ascii="黑体" w:eastAsia="黑体" w:hAnsi="黑体" w:hint="eastAsia"/>
          <w:b/>
          <w:bCs/>
          <w:szCs w:val="20"/>
        </w:rPr>
        <w:t>Modbus通信网络示意图</w:t>
      </w:r>
      <w:r>
        <w:rPr>
          <w:b/>
          <w:szCs w:val="21"/>
        </w:rPr>
        <w:t xml:space="preserve"> </w:t>
      </w:r>
    </w:p>
    <w:p w14:paraId="6182D71A" w14:textId="5E5F5D96" w:rsidR="007614AE" w:rsidRDefault="007614AE" w:rsidP="00575B5A">
      <w:pPr>
        <w:spacing w:line="360" w:lineRule="auto"/>
        <w:rPr>
          <w:rFonts w:asciiTheme="minorEastAsia" w:hAnsiTheme="minorEastAsia"/>
          <w:sz w:val="24"/>
        </w:rPr>
      </w:pPr>
    </w:p>
    <w:p w14:paraId="0B963144" w14:textId="1691A51E" w:rsidR="00376402" w:rsidRDefault="00376402" w:rsidP="002A1CDA">
      <w:pPr>
        <w:spacing w:line="360" w:lineRule="auto"/>
        <w:ind w:firstLineChars="200" w:firstLine="480"/>
        <w:rPr>
          <w:rFonts w:asciiTheme="minorEastAsia" w:hAnsiTheme="minorEastAsia"/>
          <w:sz w:val="24"/>
        </w:rPr>
      </w:pPr>
      <w:r>
        <w:rPr>
          <w:rFonts w:asciiTheme="minorEastAsia" w:hAnsiTheme="minorEastAsia" w:hint="eastAsia"/>
          <w:sz w:val="24"/>
        </w:rPr>
        <w:t>Modbus协议是一种十分轻量化的通信协议，以使用RS</w:t>
      </w:r>
      <w:r>
        <w:rPr>
          <w:rFonts w:asciiTheme="minorEastAsia" w:hAnsiTheme="minorEastAsia"/>
          <w:sz w:val="24"/>
        </w:rPr>
        <w:t>485</w:t>
      </w:r>
      <w:r>
        <w:rPr>
          <w:rFonts w:asciiTheme="minorEastAsia" w:hAnsiTheme="minorEastAsia" w:hint="eastAsia"/>
          <w:sz w:val="24"/>
        </w:rPr>
        <w:t>标准传输的Modbus</w:t>
      </w:r>
      <w:r>
        <w:rPr>
          <w:rFonts w:asciiTheme="minorEastAsia" w:hAnsiTheme="minorEastAsia"/>
          <w:sz w:val="24"/>
        </w:rPr>
        <w:t xml:space="preserve"> </w:t>
      </w:r>
      <w:r>
        <w:rPr>
          <w:rFonts w:asciiTheme="minorEastAsia" w:hAnsiTheme="minorEastAsia" w:hint="eastAsia"/>
          <w:sz w:val="24"/>
        </w:rPr>
        <w:t>RTU协议为例，其通讯</w:t>
      </w:r>
      <w:r w:rsidR="005E2FB1">
        <w:rPr>
          <w:rFonts w:asciiTheme="minorEastAsia" w:hAnsiTheme="minorEastAsia" w:hint="eastAsia"/>
          <w:sz w:val="24"/>
        </w:rPr>
        <w:t>帧</w:t>
      </w:r>
      <w:r>
        <w:rPr>
          <w:rFonts w:asciiTheme="minorEastAsia" w:hAnsiTheme="minorEastAsia" w:hint="eastAsia"/>
          <w:sz w:val="24"/>
        </w:rPr>
        <w:t>格式如</w:t>
      </w:r>
      <w:r w:rsidR="00575B5A">
        <w:rPr>
          <w:rFonts w:asciiTheme="minorEastAsia" w:hAnsiTheme="minorEastAsia" w:hint="eastAsia"/>
          <w:sz w:val="24"/>
        </w:rPr>
        <w:t>图</w:t>
      </w:r>
      <w:ins w:id="732" w:author="Archimboldi Garcia" w:date="2021-05-28T09:00:00Z">
        <w:r w:rsidR="00EE7784">
          <w:rPr>
            <w:rFonts w:asciiTheme="minorEastAsia" w:hAnsiTheme="minorEastAsia"/>
            <w:sz w:val="24"/>
          </w:rPr>
          <w:t>8</w:t>
        </w:r>
      </w:ins>
      <w:ins w:id="733" w:author="Garcia" w:date="2021-05-14T11:57:00Z">
        <w:del w:id="734" w:author="Archimboldi Garcia" w:date="2021-05-28T09:00:00Z">
          <w:r w:rsidR="003B451A" w:rsidDel="00EE7784">
            <w:rPr>
              <w:rFonts w:asciiTheme="minorEastAsia" w:hAnsiTheme="minorEastAsia"/>
              <w:sz w:val="24"/>
            </w:rPr>
            <w:delText>9</w:delText>
          </w:r>
        </w:del>
      </w:ins>
      <w:del w:id="735" w:author="Garcia" w:date="2021-05-14T11:57:00Z">
        <w:r w:rsidR="00575B5A" w:rsidDel="003B451A">
          <w:rPr>
            <w:rFonts w:asciiTheme="minorEastAsia" w:hAnsiTheme="minorEastAsia" w:hint="eastAsia"/>
            <w:sz w:val="24"/>
          </w:rPr>
          <w:delText>8</w:delText>
        </w:r>
      </w:del>
      <w:r w:rsidR="00575B5A">
        <w:rPr>
          <w:rFonts w:asciiTheme="minorEastAsia" w:hAnsiTheme="minorEastAsia" w:hint="eastAsia"/>
          <w:sz w:val="24"/>
        </w:rPr>
        <w:t>所示</w:t>
      </w:r>
      <w:r>
        <w:rPr>
          <w:rFonts w:asciiTheme="minorEastAsia" w:hAnsiTheme="minorEastAsia" w:hint="eastAsia"/>
          <w:sz w:val="24"/>
        </w:rPr>
        <w:t>：</w:t>
      </w:r>
    </w:p>
    <w:p w14:paraId="48E40B6A" w14:textId="77777777" w:rsidR="006F3085" w:rsidRDefault="006F3085" w:rsidP="002A1CDA">
      <w:pPr>
        <w:spacing w:line="360" w:lineRule="auto"/>
        <w:ind w:firstLineChars="200" w:firstLine="480"/>
        <w:rPr>
          <w:rFonts w:asciiTheme="minorEastAsia" w:hAnsiTheme="minorEastAsia"/>
          <w:sz w:val="24"/>
        </w:rPr>
      </w:pPr>
    </w:p>
    <w:p w14:paraId="37FBE35D" w14:textId="20B39342" w:rsidR="00467E72" w:rsidRDefault="00467E72" w:rsidP="00467E72">
      <w:pPr>
        <w:spacing w:line="360" w:lineRule="auto"/>
        <w:rPr>
          <w:rFonts w:asciiTheme="minorEastAsia" w:hAnsiTheme="minorEastAsia"/>
          <w:sz w:val="24"/>
        </w:rPr>
      </w:pPr>
      <w:r>
        <w:rPr>
          <w:noProof/>
        </w:rPr>
        <w:drawing>
          <wp:inline distT="0" distB="0" distL="0" distR="0" wp14:anchorId="65198974" wp14:editId="02BAF4C6">
            <wp:extent cx="5795794" cy="1379220"/>
            <wp:effectExtent l="19050" t="19050" r="1460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2261" cy="1395037"/>
                    </a:xfrm>
                    <a:prstGeom prst="rect">
                      <a:avLst/>
                    </a:prstGeom>
                    <a:ln>
                      <a:solidFill>
                        <a:schemeClr val="tx1"/>
                      </a:solidFill>
                    </a:ln>
                  </pic:spPr>
                </pic:pic>
              </a:graphicData>
            </a:graphic>
          </wp:inline>
        </w:drawing>
      </w:r>
    </w:p>
    <w:p w14:paraId="7181F861" w14:textId="6C78203A" w:rsidR="00575B5A" w:rsidRDefault="00575B5A" w:rsidP="00575B5A">
      <w:pPr>
        <w:spacing w:line="360" w:lineRule="auto"/>
        <w:jc w:val="center"/>
        <w:rPr>
          <w:b/>
          <w:szCs w:val="21"/>
        </w:rPr>
      </w:pPr>
      <w:r>
        <w:rPr>
          <w:rFonts w:ascii="黑体" w:eastAsia="黑体" w:hAnsi="黑体" w:hint="eastAsia"/>
          <w:b/>
          <w:szCs w:val="21"/>
        </w:rPr>
        <w:t>图</w:t>
      </w:r>
      <w:ins w:id="736" w:author="Archimboldi Garcia" w:date="2021-05-28T09:00:00Z">
        <w:r w:rsidR="00EE7784">
          <w:rPr>
            <w:rFonts w:ascii="黑体" w:eastAsia="黑体" w:hAnsi="黑体"/>
            <w:b/>
            <w:szCs w:val="21"/>
          </w:rPr>
          <w:t>8</w:t>
        </w:r>
      </w:ins>
      <w:ins w:id="737" w:author="Garcia" w:date="2021-05-14T11:57:00Z">
        <w:del w:id="738" w:author="Archimboldi Garcia" w:date="2021-05-28T09:00:00Z">
          <w:r w:rsidR="003B451A" w:rsidDel="00EE7784">
            <w:rPr>
              <w:rFonts w:ascii="黑体" w:eastAsia="黑体" w:hAnsi="黑体"/>
              <w:b/>
              <w:szCs w:val="21"/>
            </w:rPr>
            <w:delText>9</w:delText>
          </w:r>
        </w:del>
      </w:ins>
      <w:del w:id="739" w:author="Garcia" w:date="2021-05-14T11:57:00Z">
        <w:r w:rsidDel="003B451A">
          <w:rPr>
            <w:rFonts w:ascii="黑体" w:eastAsia="黑体" w:hAnsi="黑体"/>
            <w:b/>
            <w:szCs w:val="21"/>
          </w:rPr>
          <w:delText>8</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sidRPr="00512DA5">
        <w:rPr>
          <w:rFonts w:ascii="黑体" w:eastAsia="黑体" w:hAnsi="黑体" w:hint="eastAsia"/>
          <w:b/>
          <w:bCs/>
          <w:szCs w:val="20"/>
        </w:rPr>
        <w:t>Modbus</w:t>
      </w:r>
      <w:r>
        <w:rPr>
          <w:rFonts w:ascii="黑体" w:eastAsia="黑体" w:hAnsi="黑体" w:hint="eastAsia"/>
          <w:b/>
          <w:bCs/>
          <w:szCs w:val="20"/>
        </w:rPr>
        <w:t>协议格式示意图</w:t>
      </w:r>
    </w:p>
    <w:p w14:paraId="23682F5E" w14:textId="00BF6493" w:rsidR="00467E72" w:rsidRDefault="00467E72" w:rsidP="00CF3385">
      <w:pPr>
        <w:spacing w:line="360" w:lineRule="auto"/>
        <w:rPr>
          <w:rFonts w:asciiTheme="minorEastAsia" w:hAnsiTheme="minorEastAsia"/>
          <w:sz w:val="24"/>
        </w:rPr>
      </w:pPr>
    </w:p>
    <w:p w14:paraId="66902BDD" w14:textId="2DABF307" w:rsidR="00376402" w:rsidDel="00B97BE7" w:rsidRDefault="00467E72" w:rsidP="002A1CDA">
      <w:pPr>
        <w:spacing w:line="360" w:lineRule="auto"/>
        <w:ind w:firstLineChars="200" w:firstLine="480"/>
        <w:rPr>
          <w:del w:id="740" w:author="Archimboldi Garcia" w:date="2021-05-28T08:57:00Z"/>
          <w:rFonts w:asciiTheme="minorEastAsia" w:hAnsiTheme="minorEastAsia"/>
          <w:sz w:val="24"/>
        </w:rPr>
      </w:pPr>
      <w:r>
        <w:rPr>
          <w:rFonts w:asciiTheme="minorEastAsia" w:hAnsiTheme="minorEastAsia" w:hint="eastAsia"/>
          <w:sz w:val="24"/>
        </w:rPr>
        <w:t>其中，地址码为从机的地址标识，在一个通信网络中是唯一的，由设计者决定；功能码是主机所发的功能指示，如读写寄存器等；数据区是通信具体数据；CRC码是使用CRC算法生成的两字节长度的校验码。</w:t>
      </w:r>
      <w:r w:rsidR="0044475D">
        <w:rPr>
          <w:rFonts w:asciiTheme="minorEastAsia" w:hAnsiTheme="minorEastAsia" w:hint="eastAsia"/>
          <w:sz w:val="24"/>
        </w:rPr>
        <w:t>数据采集终端支持使用Modbus协议读取各采样通道数据及设置各种内部参数，针对该设备的详细Modbus通信规则将在2.</w:t>
      </w:r>
      <w:r w:rsidR="0044475D">
        <w:rPr>
          <w:rFonts w:asciiTheme="minorEastAsia" w:hAnsiTheme="minorEastAsia"/>
          <w:sz w:val="24"/>
        </w:rPr>
        <w:t>5</w:t>
      </w:r>
      <w:r w:rsidR="0044475D">
        <w:rPr>
          <w:rFonts w:asciiTheme="minorEastAsia" w:hAnsiTheme="minorEastAsia" w:hint="eastAsia"/>
          <w:sz w:val="24"/>
        </w:rPr>
        <w:t>.</w:t>
      </w:r>
      <w:r w:rsidR="0044475D">
        <w:rPr>
          <w:rFonts w:asciiTheme="minorEastAsia" w:hAnsiTheme="minorEastAsia"/>
          <w:sz w:val="24"/>
        </w:rPr>
        <w:t>3</w:t>
      </w:r>
      <w:r w:rsidR="0044475D">
        <w:rPr>
          <w:rFonts w:asciiTheme="minorEastAsia" w:hAnsiTheme="minorEastAsia" w:hint="eastAsia"/>
          <w:sz w:val="24"/>
        </w:rPr>
        <w:t>节介绍。</w:t>
      </w:r>
    </w:p>
    <w:p w14:paraId="0E0631E3" w14:textId="77777777" w:rsidR="00482BFF" w:rsidRDefault="00482BFF">
      <w:pPr>
        <w:spacing w:line="360" w:lineRule="auto"/>
        <w:ind w:firstLineChars="200" w:firstLine="480"/>
        <w:rPr>
          <w:rFonts w:asciiTheme="minorEastAsia" w:hAnsiTheme="minorEastAsia"/>
          <w:sz w:val="24"/>
        </w:rPr>
        <w:pPrChange w:id="741" w:author="Archimboldi Garcia" w:date="2021-05-28T08:57:00Z">
          <w:pPr>
            <w:spacing w:line="360" w:lineRule="auto"/>
          </w:pPr>
        </w:pPrChange>
      </w:pPr>
    </w:p>
    <w:p w14:paraId="74FB141C" w14:textId="5B48D3BD" w:rsidR="00482BFF" w:rsidRDefault="00482BFF" w:rsidP="00482BFF">
      <w:pPr>
        <w:pStyle w:val="af3"/>
      </w:pPr>
      <w:r>
        <w:rPr>
          <w:rFonts w:ascii="黑体" w:eastAsia="黑体" w:hAnsi="黑体" w:hint="eastAsia"/>
          <w:b w:val="0"/>
        </w:rPr>
        <w:lastRenderedPageBreak/>
        <w:t>2</w:t>
      </w:r>
      <w:r>
        <w:rPr>
          <w:rFonts w:ascii="黑体" w:eastAsia="黑体" w:hAnsi="黑体"/>
          <w:b w:val="0"/>
        </w:rPr>
        <w:t>.</w:t>
      </w:r>
      <w:r>
        <w:rPr>
          <w:rFonts w:ascii="黑体" w:eastAsia="黑体" w:hAnsi="黑体" w:hint="eastAsia"/>
          <w:b w:val="0"/>
        </w:rPr>
        <w:t>4 传感器接入电路</w:t>
      </w:r>
      <w:r w:rsidR="008A319E">
        <w:rPr>
          <w:rFonts w:ascii="黑体" w:eastAsia="黑体" w:hAnsi="黑体" w:hint="eastAsia"/>
          <w:b w:val="0"/>
        </w:rPr>
        <w:t xml:space="preserve"> </w:t>
      </w:r>
    </w:p>
    <w:p w14:paraId="4284846A" w14:textId="3ADF92FE" w:rsidR="00D667FF" w:rsidDel="00C86209" w:rsidRDefault="00711D69" w:rsidP="00C86209">
      <w:pPr>
        <w:spacing w:line="360" w:lineRule="auto"/>
        <w:ind w:firstLineChars="200" w:firstLine="480"/>
        <w:rPr>
          <w:del w:id="742" w:author="Archimboldi Garcia" w:date="2021-05-28T09:01:00Z"/>
          <w:rFonts w:asciiTheme="minorEastAsia" w:hAnsiTheme="minorEastAsia"/>
          <w:color w:val="000000" w:themeColor="text1"/>
          <w:sz w:val="24"/>
        </w:rPr>
      </w:pPr>
      <w:r>
        <w:rPr>
          <w:rFonts w:asciiTheme="minorEastAsia" w:hAnsiTheme="minorEastAsia" w:hint="eastAsia"/>
          <w:color w:val="000000" w:themeColor="text1"/>
          <w:sz w:val="24"/>
        </w:rPr>
        <w:t>数据采集模块</w:t>
      </w:r>
      <w:ins w:id="743" w:author="Archimboldi Garcia" w:date="2021-05-28T09:01:00Z">
        <w:r w:rsidR="00EE7784">
          <w:rPr>
            <w:rFonts w:asciiTheme="minorEastAsia" w:hAnsiTheme="minorEastAsia" w:hint="eastAsia"/>
            <w:color w:val="000000" w:themeColor="text1"/>
            <w:sz w:val="24"/>
          </w:rPr>
          <w:t>设</w:t>
        </w:r>
      </w:ins>
      <w:r>
        <w:rPr>
          <w:rFonts w:asciiTheme="minorEastAsia" w:hAnsiTheme="minorEastAsia" w:hint="eastAsia"/>
          <w:color w:val="000000" w:themeColor="text1"/>
          <w:sz w:val="24"/>
        </w:rPr>
        <w:t>有</w:t>
      </w:r>
      <w:r>
        <w:rPr>
          <w:rFonts w:asciiTheme="minorEastAsia" w:hAnsiTheme="minorEastAsia"/>
          <w:color w:val="000000" w:themeColor="text1"/>
          <w:sz w:val="24"/>
        </w:rPr>
        <w:t>8</w:t>
      </w:r>
      <w:r>
        <w:rPr>
          <w:rFonts w:asciiTheme="minorEastAsia" w:hAnsiTheme="minorEastAsia" w:hint="eastAsia"/>
          <w:color w:val="000000" w:themeColor="text1"/>
          <w:sz w:val="24"/>
        </w:rPr>
        <w:t>路</w:t>
      </w:r>
      <w:ins w:id="744" w:author="Archimboldi Garcia" w:date="2021-05-28T09:01:00Z">
        <w:r w:rsidR="0091117C">
          <w:rPr>
            <w:rFonts w:asciiTheme="minorEastAsia" w:hAnsiTheme="minorEastAsia" w:hint="eastAsia"/>
            <w:color w:val="000000" w:themeColor="text1"/>
            <w:sz w:val="24"/>
          </w:rPr>
          <w:t>模拟量采样</w:t>
        </w:r>
      </w:ins>
      <w:del w:id="745" w:author="Archimboldi Garcia" w:date="2021-05-28T09:01:00Z">
        <w:r w:rsidDel="0091117C">
          <w:rPr>
            <w:rFonts w:asciiTheme="minorEastAsia" w:hAnsiTheme="minorEastAsia" w:hint="eastAsia"/>
            <w:color w:val="000000" w:themeColor="text1"/>
            <w:sz w:val="24"/>
          </w:rPr>
          <w:delText>传感器</w:delText>
        </w:r>
      </w:del>
      <w:r>
        <w:rPr>
          <w:rFonts w:asciiTheme="minorEastAsia" w:hAnsiTheme="minorEastAsia" w:hint="eastAsia"/>
          <w:color w:val="000000" w:themeColor="text1"/>
          <w:sz w:val="24"/>
        </w:rPr>
        <w:t>接口，</w:t>
      </w:r>
      <w:del w:id="746" w:author="Archimboldi Garcia" w:date="2021-05-28T09:01:00Z">
        <w:r w:rsidR="00D667FF" w:rsidDel="00DC7C1A">
          <w:rPr>
            <w:rFonts w:asciiTheme="minorEastAsia" w:hAnsiTheme="minorEastAsia" w:hint="eastAsia"/>
            <w:color w:val="000000" w:themeColor="text1"/>
            <w:sz w:val="24"/>
          </w:rPr>
          <w:delText>用户可以通过通道</w:delText>
        </w:r>
        <w:r w:rsidDel="00DC7C1A">
          <w:rPr>
            <w:rFonts w:asciiTheme="minorEastAsia" w:hAnsiTheme="minorEastAsia" w:hint="eastAsia"/>
            <w:color w:val="000000" w:themeColor="text1"/>
            <w:sz w:val="24"/>
          </w:rPr>
          <w:delText>开关</w:delText>
        </w:r>
        <w:r w:rsidR="00D667FF" w:rsidDel="00DC7C1A">
          <w:rPr>
            <w:rFonts w:asciiTheme="minorEastAsia" w:hAnsiTheme="minorEastAsia" w:hint="eastAsia"/>
            <w:color w:val="000000" w:themeColor="text1"/>
            <w:sz w:val="24"/>
          </w:rPr>
          <w:delText>选择</w:delText>
        </w:r>
        <w:r w:rsidDel="00DC7C1A">
          <w:rPr>
            <w:rFonts w:asciiTheme="minorEastAsia" w:hAnsiTheme="minorEastAsia" w:hint="eastAsia"/>
            <w:color w:val="000000" w:themeColor="text1"/>
            <w:sz w:val="24"/>
          </w:rPr>
          <w:delText>电压接入</w:delText>
        </w:r>
        <w:r w:rsidR="00D667FF" w:rsidDel="00DC7C1A">
          <w:rPr>
            <w:rFonts w:asciiTheme="minorEastAsia" w:hAnsiTheme="minorEastAsia" w:hint="eastAsia"/>
            <w:color w:val="000000" w:themeColor="text1"/>
            <w:sz w:val="24"/>
          </w:rPr>
          <w:delText>或</w:delText>
        </w:r>
        <w:r w:rsidDel="00DC7C1A">
          <w:rPr>
            <w:rFonts w:asciiTheme="minorEastAsia" w:hAnsiTheme="minorEastAsia" w:hint="eastAsia"/>
            <w:color w:val="000000" w:themeColor="text1"/>
            <w:sz w:val="24"/>
          </w:rPr>
          <w:delText>电流接入模式，</w:delText>
        </w:r>
      </w:del>
      <w:ins w:id="747" w:author="Archimboldi Garcia" w:date="2021-05-28T09:01:00Z">
        <w:r w:rsidR="00DC7C1A">
          <w:rPr>
            <w:rFonts w:asciiTheme="minorEastAsia" w:hAnsiTheme="minorEastAsia" w:hint="eastAsia"/>
            <w:color w:val="000000" w:themeColor="text1"/>
            <w:sz w:val="24"/>
          </w:rPr>
          <w:t>输入</w:t>
        </w:r>
      </w:ins>
      <w:del w:id="748" w:author="Archimboldi Garcia" w:date="2021-05-28T09:01:00Z">
        <w:r w:rsidDel="00DC7C1A">
          <w:rPr>
            <w:rFonts w:asciiTheme="minorEastAsia" w:hAnsiTheme="minorEastAsia" w:hint="eastAsia"/>
            <w:color w:val="000000" w:themeColor="text1"/>
            <w:sz w:val="24"/>
          </w:rPr>
          <w:delText>其中</w:delText>
        </w:r>
      </w:del>
      <w:r>
        <w:rPr>
          <w:rFonts w:asciiTheme="minorEastAsia" w:hAnsiTheme="minorEastAsia" w:hint="eastAsia"/>
          <w:color w:val="000000" w:themeColor="text1"/>
          <w:sz w:val="24"/>
        </w:rPr>
        <w:t>电压信号范围为0-</w:t>
      </w:r>
      <w:r>
        <w:rPr>
          <w:rFonts w:asciiTheme="minorEastAsia" w:hAnsiTheme="minorEastAsia"/>
          <w:color w:val="000000" w:themeColor="text1"/>
          <w:sz w:val="24"/>
        </w:rPr>
        <w:t>1</w:t>
      </w:r>
      <w:r>
        <w:rPr>
          <w:rFonts w:asciiTheme="minorEastAsia" w:hAnsiTheme="minorEastAsia" w:hint="eastAsia"/>
          <w:color w:val="000000" w:themeColor="text1"/>
          <w:sz w:val="24"/>
        </w:rPr>
        <w:t>V</w:t>
      </w:r>
      <w:del w:id="749" w:author="Archimboldi Garcia" w:date="2021-05-28T09:01:00Z">
        <w:r w:rsidDel="00DC7C1A">
          <w:rPr>
            <w:rFonts w:asciiTheme="minorEastAsia" w:hAnsiTheme="minorEastAsia" w:hint="eastAsia"/>
            <w:color w:val="000000" w:themeColor="text1"/>
            <w:sz w:val="24"/>
          </w:rPr>
          <w:delText>，电流信号范围为4-</w:delText>
        </w:r>
        <w:r w:rsidDel="00DC7C1A">
          <w:rPr>
            <w:rFonts w:asciiTheme="minorEastAsia" w:hAnsiTheme="minorEastAsia"/>
            <w:color w:val="000000" w:themeColor="text1"/>
            <w:sz w:val="24"/>
          </w:rPr>
          <w:delText>20</w:delText>
        </w:r>
        <w:r w:rsidDel="00DC7C1A">
          <w:rPr>
            <w:rFonts w:asciiTheme="minorEastAsia" w:hAnsiTheme="minorEastAsia" w:hint="eastAsia"/>
            <w:color w:val="000000" w:themeColor="text1"/>
            <w:sz w:val="24"/>
          </w:rPr>
          <w:delText>mA</w:delText>
        </w:r>
      </w:del>
      <w:r>
        <w:rPr>
          <w:rFonts w:asciiTheme="minorEastAsia" w:hAnsiTheme="minorEastAsia" w:hint="eastAsia"/>
          <w:color w:val="000000" w:themeColor="text1"/>
          <w:sz w:val="24"/>
        </w:rPr>
        <w:t>。</w:t>
      </w:r>
      <w:r w:rsidR="00D667FF">
        <w:rPr>
          <w:rFonts w:asciiTheme="minorEastAsia" w:hAnsiTheme="minorEastAsia" w:hint="eastAsia"/>
          <w:color w:val="000000" w:themeColor="text1"/>
          <w:sz w:val="24"/>
        </w:rPr>
        <w:t>输入信号经过滤波电路和过载保护电路后被输送至模数转换模块转换为数字信号，随后发送给MCU。</w:t>
      </w:r>
    </w:p>
    <w:p w14:paraId="2DAC4C1B" w14:textId="270FC816" w:rsidR="00E24AB1" w:rsidRDefault="00711D69">
      <w:pPr>
        <w:spacing w:line="360" w:lineRule="auto"/>
        <w:rPr>
          <w:rFonts w:asciiTheme="minorEastAsia" w:hAnsiTheme="minorEastAsia"/>
          <w:color w:val="000000" w:themeColor="text1"/>
          <w:sz w:val="24"/>
        </w:rPr>
        <w:pPrChange w:id="750" w:author="Archimboldi Garcia" w:date="2021-05-28T09:01:00Z">
          <w:pPr>
            <w:spacing w:line="360" w:lineRule="auto"/>
            <w:ind w:firstLine="420"/>
          </w:pPr>
        </w:pPrChange>
      </w:pPr>
      <w:r>
        <w:rPr>
          <w:rFonts w:asciiTheme="minorEastAsia" w:hAnsiTheme="minorEastAsia" w:hint="eastAsia"/>
          <w:color w:val="000000" w:themeColor="text1"/>
          <w:sz w:val="24"/>
        </w:rPr>
        <w:t>数据采集模块使用了独立的模数转换</w:t>
      </w:r>
      <w:r w:rsidR="007C1C92">
        <w:rPr>
          <w:rFonts w:asciiTheme="minorEastAsia" w:hAnsiTheme="minorEastAsia" w:hint="eastAsia"/>
          <w:color w:val="000000" w:themeColor="text1"/>
          <w:sz w:val="24"/>
        </w:rPr>
        <w:t>芯片</w:t>
      </w:r>
      <w:r w:rsidR="00D667FF">
        <w:rPr>
          <w:rFonts w:asciiTheme="minorEastAsia" w:hAnsiTheme="minorEastAsia" w:hint="eastAsia"/>
          <w:color w:val="000000" w:themeColor="text1"/>
          <w:sz w:val="24"/>
        </w:rPr>
        <w:t>ADS</w:t>
      </w:r>
      <w:r w:rsidR="00D667FF">
        <w:rPr>
          <w:rFonts w:asciiTheme="minorEastAsia" w:hAnsiTheme="minorEastAsia"/>
          <w:color w:val="000000" w:themeColor="text1"/>
          <w:sz w:val="24"/>
        </w:rPr>
        <w:t>8332</w:t>
      </w:r>
      <w:r>
        <w:rPr>
          <w:rFonts w:asciiTheme="minorEastAsia" w:hAnsiTheme="minorEastAsia" w:hint="eastAsia"/>
          <w:color w:val="000000" w:themeColor="text1"/>
          <w:sz w:val="24"/>
        </w:rPr>
        <w:t>实现高精度的模拟信号采样</w:t>
      </w:r>
      <w:r w:rsidR="003727BF">
        <w:rPr>
          <w:rFonts w:asciiTheme="minorEastAsia" w:hAnsiTheme="minorEastAsia" w:hint="eastAsia"/>
          <w:color w:val="000000" w:themeColor="text1"/>
          <w:sz w:val="24"/>
        </w:rPr>
        <w:t>，</w:t>
      </w:r>
      <w:r w:rsidR="00D667FF">
        <w:rPr>
          <w:rFonts w:asciiTheme="minorEastAsia" w:hAnsiTheme="minorEastAsia" w:hint="eastAsia"/>
          <w:color w:val="000000" w:themeColor="text1"/>
          <w:sz w:val="24"/>
        </w:rPr>
        <w:t>其性能参数如表5所示。ADS</w:t>
      </w:r>
      <w:r w:rsidR="00D667FF">
        <w:rPr>
          <w:rFonts w:asciiTheme="minorEastAsia" w:hAnsiTheme="minorEastAsia"/>
          <w:color w:val="000000" w:themeColor="text1"/>
          <w:sz w:val="24"/>
        </w:rPr>
        <w:t>8332</w:t>
      </w:r>
      <w:r w:rsidR="00D667FF">
        <w:rPr>
          <w:rFonts w:asciiTheme="minorEastAsia" w:hAnsiTheme="minorEastAsia" w:hint="eastAsia"/>
          <w:color w:val="000000" w:themeColor="text1"/>
          <w:sz w:val="24"/>
        </w:rPr>
        <w:t>是一款1</w:t>
      </w:r>
      <w:r w:rsidR="00D667FF">
        <w:rPr>
          <w:rFonts w:asciiTheme="minorEastAsia" w:hAnsiTheme="minorEastAsia"/>
          <w:color w:val="000000" w:themeColor="text1"/>
          <w:sz w:val="24"/>
        </w:rPr>
        <w:t>6</w:t>
      </w:r>
      <w:r w:rsidR="00D667FF">
        <w:rPr>
          <w:rFonts w:asciiTheme="minorEastAsia" w:hAnsiTheme="minorEastAsia" w:hint="eastAsia"/>
          <w:color w:val="000000" w:themeColor="text1"/>
          <w:sz w:val="24"/>
        </w:rPr>
        <w:t>位采样芯片，意味着当</w:t>
      </w:r>
      <w:r w:rsidR="008761D5">
        <w:rPr>
          <w:rFonts w:asciiTheme="minorEastAsia" w:hAnsiTheme="minorEastAsia" w:hint="eastAsia"/>
          <w:color w:val="000000" w:themeColor="text1"/>
          <w:sz w:val="24"/>
        </w:rPr>
        <w:t>参考信号为1V时</w:t>
      </w:r>
      <w:r w:rsidR="00D667FF">
        <w:rPr>
          <w:rFonts w:asciiTheme="minorEastAsia" w:hAnsiTheme="minorEastAsia" w:hint="eastAsia"/>
          <w:color w:val="000000" w:themeColor="text1"/>
          <w:sz w:val="24"/>
        </w:rPr>
        <w:t>，其采样分辨率最高可达0</w:t>
      </w:r>
      <w:r w:rsidR="00D667FF">
        <w:rPr>
          <w:rFonts w:asciiTheme="minorEastAsia" w:hAnsiTheme="minorEastAsia"/>
          <w:color w:val="000000" w:themeColor="text1"/>
          <w:sz w:val="24"/>
        </w:rPr>
        <w:t>.16</w:t>
      </w:r>
      <w:r w:rsidR="00D667FF">
        <w:rPr>
          <w:rFonts w:asciiTheme="minorEastAsia" w:hAnsiTheme="minorEastAsia" w:hint="eastAsia"/>
          <w:color w:val="000000" w:themeColor="text1"/>
          <w:sz w:val="24"/>
        </w:rPr>
        <w:t>mV，可满足工业生产中各种严苛的信号精度要求。</w:t>
      </w:r>
    </w:p>
    <w:p w14:paraId="10C96FB0" w14:textId="74F63BB6" w:rsidR="00EE48DB" w:rsidRDefault="00EE48DB" w:rsidP="00E24AB1">
      <w:pPr>
        <w:spacing w:line="360" w:lineRule="auto"/>
        <w:ind w:firstLineChars="200" w:firstLine="480"/>
        <w:rPr>
          <w:rFonts w:asciiTheme="minorEastAsia" w:hAnsiTheme="minorEastAsia"/>
          <w:color w:val="000000" w:themeColor="text1"/>
          <w:sz w:val="24"/>
        </w:rPr>
      </w:pPr>
    </w:p>
    <w:p w14:paraId="1B7FA2DC" w14:textId="0751E757" w:rsidR="00CD3DF6" w:rsidRDefault="00CD3DF6" w:rsidP="00CD3DF6">
      <w:pPr>
        <w:spacing w:line="360" w:lineRule="auto"/>
        <w:jc w:val="center"/>
        <w:rPr>
          <w:b/>
          <w:szCs w:val="21"/>
        </w:rPr>
      </w:pPr>
      <w:r>
        <w:rPr>
          <w:rFonts w:ascii="黑体" w:eastAsia="黑体" w:hAnsi="黑体" w:hint="eastAsia"/>
          <w:b/>
          <w:szCs w:val="21"/>
        </w:rPr>
        <w:t>表</w:t>
      </w:r>
      <w:r>
        <w:rPr>
          <w:rFonts w:ascii="黑体" w:eastAsia="黑体" w:hAnsi="黑体"/>
          <w:b/>
          <w:szCs w:val="21"/>
        </w:rPr>
        <w:t>5</w:t>
      </w:r>
      <w:r>
        <w:rPr>
          <w:rFonts w:ascii="黑体" w:eastAsia="黑体" w:hAnsi="黑体" w:hint="eastAsia"/>
          <w:b/>
          <w:szCs w:val="21"/>
        </w:rPr>
        <w:t xml:space="preserve">  ADS</w:t>
      </w:r>
      <w:r>
        <w:rPr>
          <w:rFonts w:ascii="黑体" w:eastAsia="黑体" w:hAnsi="黑体"/>
          <w:b/>
          <w:szCs w:val="21"/>
        </w:rPr>
        <w:t>8332</w:t>
      </w:r>
      <w:r>
        <w:rPr>
          <w:rFonts w:ascii="黑体" w:eastAsia="黑体" w:hAnsi="黑体" w:hint="eastAsia"/>
          <w:b/>
          <w:szCs w:val="21"/>
        </w:rPr>
        <w:t>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CD3DF6" w14:paraId="03F192FA" w14:textId="77777777" w:rsidTr="00C87A99">
        <w:trPr>
          <w:trHeight w:val="439"/>
        </w:trPr>
        <w:tc>
          <w:tcPr>
            <w:tcW w:w="1843" w:type="dxa"/>
          </w:tcPr>
          <w:p w14:paraId="0A97936A" w14:textId="77777777" w:rsidR="00CD3DF6" w:rsidRDefault="00CD3DF6" w:rsidP="00C87A99">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73FEF38A"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16D1F184"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0F2B1C83"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CD3DF6" w14:paraId="00BF6463" w14:textId="77777777" w:rsidTr="00C87A99">
        <w:trPr>
          <w:trHeight w:val="439"/>
        </w:trPr>
        <w:tc>
          <w:tcPr>
            <w:tcW w:w="1843" w:type="dxa"/>
            <w:tcBorders>
              <w:bottom w:val="nil"/>
            </w:tcBorders>
          </w:tcPr>
          <w:p w14:paraId="65A03BF0"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4F284C17" w14:textId="7A849BCD"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ADS</w:t>
            </w:r>
            <w:r>
              <w:rPr>
                <w:rFonts w:asciiTheme="minorEastAsia" w:hAnsiTheme="minorEastAsia"/>
                <w:szCs w:val="21"/>
              </w:rPr>
              <w:t>8332IPWR</w:t>
            </w:r>
          </w:p>
        </w:tc>
        <w:tc>
          <w:tcPr>
            <w:tcW w:w="2166" w:type="dxa"/>
            <w:tcBorders>
              <w:bottom w:val="nil"/>
            </w:tcBorders>
          </w:tcPr>
          <w:p w14:paraId="57FBE964" w14:textId="3005FEDB"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位数</w:t>
            </w:r>
          </w:p>
        </w:tc>
        <w:tc>
          <w:tcPr>
            <w:tcW w:w="2166" w:type="dxa"/>
            <w:tcBorders>
              <w:bottom w:val="nil"/>
            </w:tcBorders>
          </w:tcPr>
          <w:p w14:paraId="763595C4" w14:textId="4CD4D7EB"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16</w:t>
            </w:r>
          </w:p>
        </w:tc>
      </w:tr>
      <w:tr w:rsidR="00CD3DF6" w14:paraId="08F296EC" w14:textId="77777777" w:rsidTr="00C87A99">
        <w:trPr>
          <w:trHeight w:val="448"/>
        </w:trPr>
        <w:tc>
          <w:tcPr>
            <w:tcW w:w="1843" w:type="dxa"/>
            <w:tcBorders>
              <w:top w:val="nil"/>
              <w:bottom w:val="nil"/>
            </w:tcBorders>
          </w:tcPr>
          <w:p w14:paraId="497AD7E5"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08B9534C" w14:textId="534B2609"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T</w:t>
            </w:r>
            <w:r>
              <w:rPr>
                <w:rFonts w:asciiTheme="minorEastAsia" w:hAnsiTheme="minorEastAsia"/>
                <w:szCs w:val="21"/>
              </w:rPr>
              <w:t>SSOP-24</w:t>
            </w:r>
          </w:p>
        </w:tc>
        <w:tc>
          <w:tcPr>
            <w:tcW w:w="2166" w:type="dxa"/>
            <w:tcBorders>
              <w:top w:val="nil"/>
              <w:bottom w:val="nil"/>
            </w:tcBorders>
          </w:tcPr>
          <w:p w14:paraId="48BD4727" w14:textId="6D077D4A"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采样率</w:t>
            </w:r>
          </w:p>
        </w:tc>
        <w:tc>
          <w:tcPr>
            <w:tcW w:w="2166" w:type="dxa"/>
            <w:tcBorders>
              <w:top w:val="nil"/>
              <w:bottom w:val="nil"/>
            </w:tcBorders>
          </w:tcPr>
          <w:p w14:paraId="205F7405" w14:textId="5138D201"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500</w:t>
            </w:r>
            <w:r>
              <w:rPr>
                <w:rFonts w:asciiTheme="minorEastAsia" w:hAnsiTheme="minorEastAsia" w:hint="eastAsia"/>
                <w:szCs w:val="21"/>
              </w:rPr>
              <w:t>K</w:t>
            </w:r>
          </w:p>
        </w:tc>
      </w:tr>
      <w:tr w:rsidR="00CD3DF6" w14:paraId="4307CAE8" w14:textId="77777777" w:rsidTr="00C87A99">
        <w:trPr>
          <w:trHeight w:val="439"/>
        </w:trPr>
        <w:tc>
          <w:tcPr>
            <w:tcW w:w="1843" w:type="dxa"/>
            <w:tcBorders>
              <w:top w:val="nil"/>
              <w:bottom w:val="nil"/>
            </w:tcBorders>
          </w:tcPr>
          <w:p w14:paraId="5D948A90" w14:textId="566550B6"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工作电压</w:t>
            </w:r>
          </w:p>
        </w:tc>
        <w:tc>
          <w:tcPr>
            <w:tcW w:w="2821" w:type="dxa"/>
            <w:tcBorders>
              <w:top w:val="nil"/>
              <w:bottom w:val="nil"/>
            </w:tcBorders>
          </w:tcPr>
          <w:p w14:paraId="2694A44F" w14:textId="28C5267D"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2.7</w:t>
            </w:r>
            <w:r>
              <w:rPr>
                <w:rFonts w:asciiTheme="minorEastAsia" w:hAnsiTheme="minorEastAsia" w:hint="eastAsia"/>
                <w:szCs w:val="21"/>
              </w:rPr>
              <w:t>V</w:t>
            </w:r>
            <w:r>
              <w:rPr>
                <w:rFonts w:asciiTheme="minorEastAsia" w:hAnsiTheme="minorEastAsia"/>
                <w:szCs w:val="21"/>
              </w:rPr>
              <w:t>-3.6V,1.65V-5.5V</w:t>
            </w:r>
          </w:p>
        </w:tc>
        <w:tc>
          <w:tcPr>
            <w:tcW w:w="2166" w:type="dxa"/>
            <w:tcBorders>
              <w:top w:val="nil"/>
              <w:bottom w:val="nil"/>
            </w:tcBorders>
          </w:tcPr>
          <w:p w14:paraId="2F70370D" w14:textId="38F023F5"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输入类型</w:t>
            </w:r>
          </w:p>
        </w:tc>
        <w:tc>
          <w:tcPr>
            <w:tcW w:w="2166" w:type="dxa"/>
            <w:tcBorders>
              <w:top w:val="nil"/>
              <w:bottom w:val="nil"/>
            </w:tcBorders>
          </w:tcPr>
          <w:p w14:paraId="7EFCCB14" w14:textId="70BE1FB0"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差分</w:t>
            </w:r>
          </w:p>
        </w:tc>
      </w:tr>
      <w:tr w:rsidR="00CD3DF6" w14:paraId="01E7A3F1" w14:textId="77777777" w:rsidTr="00C87A99">
        <w:trPr>
          <w:trHeight w:val="439"/>
        </w:trPr>
        <w:tc>
          <w:tcPr>
            <w:tcW w:w="1843" w:type="dxa"/>
            <w:tcBorders>
              <w:top w:val="nil"/>
            </w:tcBorders>
          </w:tcPr>
          <w:p w14:paraId="1CFFFDE0" w14:textId="041126E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参考信号类型</w:t>
            </w:r>
          </w:p>
        </w:tc>
        <w:tc>
          <w:tcPr>
            <w:tcW w:w="2821" w:type="dxa"/>
            <w:tcBorders>
              <w:top w:val="nil"/>
            </w:tcBorders>
          </w:tcPr>
          <w:p w14:paraId="23BB3AD1" w14:textId="38617BDB" w:rsidR="00CD3DF6" w:rsidRPr="004E659E" w:rsidRDefault="00CD3DF6" w:rsidP="00C87A99">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外部电压</w:t>
            </w:r>
          </w:p>
        </w:tc>
        <w:tc>
          <w:tcPr>
            <w:tcW w:w="2166" w:type="dxa"/>
            <w:tcBorders>
              <w:top w:val="nil"/>
            </w:tcBorders>
          </w:tcPr>
          <w:p w14:paraId="60CC1F7E" w14:textId="3F344A34"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通信接口类型</w:t>
            </w:r>
          </w:p>
        </w:tc>
        <w:tc>
          <w:tcPr>
            <w:tcW w:w="2166" w:type="dxa"/>
            <w:tcBorders>
              <w:top w:val="nil"/>
            </w:tcBorders>
          </w:tcPr>
          <w:p w14:paraId="11E10E20" w14:textId="4A86B00F"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SPI</w:t>
            </w:r>
          </w:p>
        </w:tc>
      </w:tr>
    </w:tbl>
    <w:p w14:paraId="2E88FE83" w14:textId="05F3FC32" w:rsidR="00CD3DF6" w:rsidDel="001020FD" w:rsidRDefault="00CD3DF6" w:rsidP="00CD3DF6">
      <w:pPr>
        <w:rPr>
          <w:del w:id="751" w:author="Archimboldi Garcia" w:date="2021-05-25T20:36:00Z"/>
          <w:sz w:val="18"/>
        </w:rPr>
      </w:pPr>
      <w:r>
        <w:rPr>
          <w:rFonts w:ascii="宋体" w:hAnsi="宋体" w:hint="eastAsia"/>
          <w:szCs w:val="21"/>
        </w:rPr>
        <w:t xml:space="preserve">     数据来源：</w:t>
      </w:r>
      <w:r w:rsidR="001D21EE">
        <w:rPr>
          <w:rFonts w:ascii="宋体" w:hAnsi="宋体" w:hint="eastAsia"/>
          <w:szCs w:val="21"/>
        </w:rPr>
        <w:t>ADS</w:t>
      </w:r>
      <w:r w:rsidR="001D21EE">
        <w:rPr>
          <w:rFonts w:ascii="宋体" w:hAnsi="宋体"/>
          <w:szCs w:val="21"/>
        </w:rPr>
        <w:t>8332</w:t>
      </w:r>
      <w:r w:rsidR="001D21EE">
        <w:rPr>
          <w:rFonts w:ascii="宋体" w:hAnsi="宋体" w:hint="eastAsia"/>
          <w:szCs w:val="21"/>
        </w:rPr>
        <w:t>IPWR</w:t>
      </w:r>
      <w:r w:rsidRPr="00DD0BC4">
        <w:t xml:space="preserve"> </w:t>
      </w:r>
      <w:r w:rsidRPr="00DD0BC4">
        <w:rPr>
          <w:rFonts w:ascii="宋体" w:hAnsi="宋体"/>
          <w:szCs w:val="21"/>
        </w:rPr>
        <w:t>Datasheet - production data</w:t>
      </w:r>
    </w:p>
    <w:p w14:paraId="5898B6A4" w14:textId="77777777" w:rsidR="00CD3DF6" w:rsidRPr="00D63806" w:rsidRDefault="00CD3DF6">
      <w:pPr>
        <w:rPr>
          <w:rFonts w:asciiTheme="minorEastAsia" w:hAnsiTheme="minorEastAsia"/>
          <w:color w:val="000000" w:themeColor="text1"/>
          <w:sz w:val="24"/>
        </w:rPr>
        <w:pPrChange w:id="752" w:author="Archimboldi Garcia" w:date="2021-05-25T20:36:00Z">
          <w:pPr>
            <w:spacing w:line="360" w:lineRule="auto"/>
            <w:ind w:firstLineChars="200" w:firstLine="480"/>
          </w:pPr>
        </w:pPrChange>
      </w:pPr>
    </w:p>
    <w:p w14:paraId="7E7A9412" w14:textId="77777777" w:rsidR="00B97BE7" w:rsidRDefault="00CE32A5" w:rsidP="0037778D">
      <w:pPr>
        <w:spacing w:line="360" w:lineRule="auto"/>
        <w:rPr>
          <w:ins w:id="753" w:author="Archimboldi Garcia" w:date="2021-05-28T08:57:00Z"/>
          <w:rFonts w:asciiTheme="minorEastAsia" w:hAnsiTheme="minorEastAsia"/>
          <w:color w:val="000000" w:themeColor="text1"/>
          <w:sz w:val="24"/>
        </w:rPr>
      </w:pPr>
      <w:r>
        <w:rPr>
          <w:rFonts w:asciiTheme="minorEastAsia" w:hAnsiTheme="minorEastAsia"/>
          <w:color w:val="000000" w:themeColor="text1"/>
          <w:sz w:val="24"/>
        </w:rPr>
        <w:tab/>
      </w:r>
    </w:p>
    <w:p w14:paraId="06151399" w14:textId="5EB7B2F2" w:rsidR="001020FD" w:rsidRDefault="00CE32A5">
      <w:pPr>
        <w:spacing w:line="360" w:lineRule="auto"/>
        <w:ind w:firstLine="420"/>
        <w:rPr>
          <w:rFonts w:asciiTheme="minorEastAsia" w:hAnsiTheme="minorEastAsia"/>
          <w:color w:val="000000" w:themeColor="text1"/>
          <w:sz w:val="24"/>
        </w:rPr>
        <w:pPrChange w:id="754" w:author="Archimboldi Garcia" w:date="2021-05-28T08:57:00Z">
          <w:pPr>
            <w:spacing w:line="360" w:lineRule="auto"/>
          </w:pPr>
        </w:pPrChange>
      </w:pPr>
      <w:r>
        <w:rPr>
          <w:rFonts w:asciiTheme="minorEastAsia" w:hAnsiTheme="minorEastAsia" w:hint="eastAsia"/>
          <w:color w:val="000000" w:themeColor="text1"/>
          <w:sz w:val="24"/>
        </w:rPr>
        <w:t>ADS</w:t>
      </w:r>
      <w:r>
        <w:rPr>
          <w:rFonts w:asciiTheme="minorEastAsia" w:hAnsiTheme="minorEastAsia"/>
          <w:color w:val="000000" w:themeColor="text1"/>
          <w:sz w:val="24"/>
        </w:rPr>
        <w:t>8332</w:t>
      </w:r>
      <w:r>
        <w:rPr>
          <w:rFonts w:asciiTheme="minorEastAsia" w:hAnsiTheme="minorEastAsia" w:hint="eastAsia"/>
          <w:color w:val="000000" w:themeColor="text1"/>
          <w:sz w:val="24"/>
        </w:rPr>
        <w:t>使用</w:t>
      </w:r>
      <w:ins w:id="755" w:author="Archimboldi Garcia" w:date="2021-05-28T08:57:00Z">
        <w:r w:rsidR="00B97BE7">
          <w:rPr>
            <w:rFonts w:asciiTheme="minorEastAsia" w:hAnsiTheme="minorEastAsia" w:hint="eastAsia"/>
            <w:color w:val="000000" w:themeColor="text1"/>
            <w:sz w:val="24"/>
          </w:rPr>
          <w:t>一个8路</w:t>
        </w:r>
      </w:ins>
      <w:r>
        <w:rPr>
          <w:rFonts w:asciiTheme="minorEastAsia" w:hAnsiTheme="minorEastAsia" w:hint="eastAsia"/>
          <w:color w:val="000000" w:themeColor="text1"/>
          <w:sz w:val="24"/>
        </w:rPr>
        <w:t>复用器实现多通道数据采样，因此不同通道的采样必须安排在不同时间进行，其作用效果等同于一个带有复用器的单通道ADC模块。相比于使用独立复用器+单通道ADC芯片方案，ADS</w:t>
      </w:r>
      <w:r>
        <w:rPr>
          <w:rFonts w:asciiTheme="minorEastAsia" w:hAnsiTheme="minorEastAsia"/>
          <w:color w:val="000000" w:themeColor="text1"/>
          <w:sz w:val="24"/>
        </w:rPr>
        <w:t>8332</w:t>
      </w:r>
      <w:r>
        <w:rPr>
          <w:rFonts w:asciiTheme="minorEastAsia" w:hAnsiTheme="minorEastAsia" w:hint="eastAsia"/>
          <w:color w:val="000000" w:themeColor="text1"/>
          <w:sz w:val="24"/>
        </w:rPr>
        <w:t>在内部已经集成了复用器，有着芯片体积优势，可以大大节省电路板空间，简化布线设计。</w:t>
      </w:r>
      <w:r w:rsidR="002B5E33">
        <w:rPr>
          <w:rFonts w:asciiTheme="minorEastAsia" w:hAnsiTheme="minorEastAsia" w:hint="eastAsia"/>
          <w:color w:val="000000" w:themeColor="text1"/>
          <w:sz w:val="24"/>
        </w:rPr>
        <w:t>ADS</w:t>
      </w:r>
      <w:r w:rsidR="002B5E33">
        <w:rPr>
          <w:rFonts w:asciiTheme="minorEastAsia" w:hAnsiTheme="minorEastAsia"/>
          <w:color w:val="000000" w:themeColor="text1"/>
          <w:sz w:val="24"/>
        </w:rPr>
        <w:t>8332</w:t>
      </w:r>
      <w:r w:rsidR="002B5E33">
        <w:rPr>
          <w:rFonts w:asciiTheme="minorEastAsia" w:hAnsiTheme="minorEastAsia" w:hint="eastAsia"/>
          <w:color w:val="000000" w:themeColor="text1"/>
          <w:sz w:val="24"/>
        </w:rPr>
        <w:t>的8路复用器与ADC单元相互独立，在芯片内部并没有直接输出至ADC模块，而是输出至外部引脚MUXOUT</w:t>
      </w:r>
      <w:r w:rsidR="004D58D3">
        <w:rPr>
          <w:rFonts w:asciiTheme="minorEastAsia" w:hAnsiTheme="minorEastAsia" w:hint="eastAsia"/>
          <w:color w:val="000000" w:themeColor="text1"/>
          <w:sz w:val="24"/>
        </w:rPr>
        <w:t>。设计者需添加MUXOUT至采样输入引脚ADCIN间的转换电路。为了限制ADCIN的输入电流，提高输入阻抗，我们在复用器输出MUXOUT与采样输入ADCIN间添加了运算放大器OPA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，实现输入的缓冲功能，同时OPA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带有最高2</w:t>
      </w:r>
      <w:r w:rsidR="004D58D3">
        <w:rPr>
          <w:rFonts w:asciiTheme="minorEastAsia" w:hAnsiTheme="minorEastAsia"/>
          <w:color w:val="000000" w:themeColor="text1"/>
          <w:sz w:val="24"/>
        </w:rPr>
        <w:t>000</w:t>
      </w:r>
      <w:r w:rsidR="004D58D3">
        <w:rPr>
          <w:rFonts w:asciiTheme="minorEastAsia" w:hAnsiTheme="minorEastAsia" w:hint="eastAsia"/>
          <w:color w:val="000000" w:themeColor="text1"/>
          <w:sz w:val="24"/>
        </w:rPr>
        <w:t>V的ESD保护，一定程度上可以防止浪涌信号损害ADC芯片。</w:t>
      </w:r>
    </w:p>
    <w:p w14:paraId="7ADB7D1C" w14:textId="34D3572B" w:rsidR="001020FD" w:rsidRDefault="00616E20" w:rsidP="0037778D">
      <w:pPr>
        <w:spacing w:line="360" w:lineRule="auto"/>
        <w:rPr>
          <w:ins w:id="756" w:author="Archimboldi Garcia" w:date="2021-05-24T16:08:00Z"/>
          <w:rFonts w:asciiTheme="minorEastAsia" w:hAnsiTheme="minorEastAsia"/>
          <w:color w:val="000000" w:themeColor="text1"/>
          <w:sz w:val="24"/>
        </w:rPr>
      </w:pPr>
      <w:r>
        <w:rPr>
          <w:rFonts w:asciiTheme="minorEastAsia" w:hAnsiTheme="minorEastAsia"/>
          <w:color w:val="000000" w:themeColor="text1"/>
          <w:sz w:val="24"/>
        </w:rPr>
        <w:tab/>
      </w:r>
      <w:r>
        <w:rPr>
          <w:rFonts w:asciiTheme="minorEastAsia" w:hAnsiTheme="minorEastAsia" w:hint="eastAsia"/>
          <w:color w:val="000000" w:themeColor="text1"/>
          <w:sz w:val="24"/>
        </w:rPr>
        <w:t>图</w:t>
      </w:r>
      <w:ins w:id="757" w:author="Archimboldi Garcia" w:date="2021-05-28T09:02:00Z">
        <w:r w:rsidR="00C86209">
          <w:rPr>
            <w:rFonts w:asciiTheme="minorEastAsia" w:hAnsiTheme="minorEastAsia"/>
            <w:color w:val="000000" w:themeColor="text1"/>
            <w:sz w:val="24"/>
          </w:rPr>
          <w:t>9</w:t>
        </w:r>
      </w:ins>
      <w:ins w:id="758" w:author="Garcia" w:date="2021-05-14T11:57:00Z">
        <w:del w:id="759" w:author="Archimboldi Garcia" w:date="2021-05-28T09:02:00Z">
          <w:r w:rsidR="003B451A" w:rsidDel="00C86209">
            <w:rPr>
              <w:rFonts w:asciiTheme="minorEastAsia" w:hAnsiTheme="minorEastAsia"/>
              <w:color w:val="000000" w:themeColor="text1"/>
              <w:sz w:val="24"/>
            </w:rPr>
            <w:delText>10</w:delText>
          </w:r>
        </w:del>
      </w:ins>
      <w:del w:id="760" w:author="Garcia" w:date="2021-05-14T11:57:00Z">
        <w:r w:rsidDel="003B451A">
          <w:rPr>
            <w:rFonts w:asciiTheme="minorEastAsia" w:hAnsiTheme="minorEastAsia" w:hint="eastAsia"/>
            <w:color w:val="000000" w:themeColor="text1"/>
            <w:sz w:val="24"/>
          </w:rPr>
          <w:delText>9</w:delText>
        </w:r>
      </w:del>
      <w:r>
        <w:rPr>
          <w:rFonts w:asciiTheme="minorEastAsia" w:hAnsiTheme="minorEastAsia" w:hint="eastAsia"/>
          <w:color w:val="000000" w:themeColor="text1"/>
          <w:sz w:val="24"/>
        </w:rPr>
        <w:t>为传感器接入电路的电路原理图，</w:t>
      </w:r>
      <w:ins w:id="761" w:author="Archimboldi Garcia" w:date="2021-05-24T16:07:00Z">
        <w:r w:rsidR="004F167C">
          <w:rPr>
            <w:rFonts w:asciiTheme="minorEastAsia" w:hAnsiTheme="minorEastAsia" w:hint="eastAsia"/>
            <w:color w:val="000000" w:themeColor="text1"/>
            <w:sz w:val="24"/>
          </w:rPr>
          <w:t>左侧为</w:t>
        </w:r>
      </w:ins>
      <w:ins w:id="762" w:author="Archimboldi Garcia" w:date="2021-05-24T16:09:00Z">
        <w:r w:rsidR="004F167C">
          <w:rPr>
            <w:rFonts w:asciiTheme="minorEastAsia" w:hAnsiTheme="minorEastAsia" w:hint="eastAsia"/>
            <w:color w:val="000000" w:themeColor="text1"/>
            <w:sz w:val="24"/>
          </w:rPr>
          <w:t>输入信号</w:t>
        </w:r>
      </w:ins>
      <w:ins w:id="763" w:author="Archimboldi Garcia" w:date="2021-05-24T16:17:00Z">
        <w:r w:rsidR="00C31EA7">
          <w:rPr>
            <w:rFonts w:asciiTheme="minorEastAsia" w:hAnsiTheme="minorEastAsia" w:hint="eastAsia"/>
            <w:color w:val="000000" w:themeColor="text1"/>
            <w:sz w:val="24"/>
          </w:rPr>
          <w:t>保护和</w:t>
        </w:r>
      </w:ins>
      <w:ins w:id="764" w:author="Archimboldi Garcia" w:date="2021-05-24T16:18:00Z">
        <w:r w:rsidR="00C31EA7">
          <w:rPr>
            <w:rFonts w:asciiTheme="minorEastAsia" w:hAnsiTheme="minorEastAsia" w:hint="eastAsia"/>
            <w:color w:val="000000" w:themeColor="text1"/>
            <w:sz w:val="24"/>
          </w:rPr>
          <w:t>一级</w:t>
        </w:r>
      </w:ins>
      <w:ins w:id="765" w:author="Archimboldi Garcia" w:date="2021-05-24T16:10:00Z">
        <w:r w:rsidR="00C31EA7">
          <w:rPr>
            <w:rFonts w:asciiTheme="minorEastAsia" w:hAnsiTheme="minorEastAsia" w:hint="eastAsia"/>
            <w:color w:val="000000" w:themeColor="text1"/>
            <w:sz w:val="24"/>
          </w:rPr>
          <w:t>隔离</w:t>
        </w:r>
      </w:ins>
      <w:ins w:id="766" w:author="Archimboldi Garcia" w:date="2021-05-24T16:07:00Z">
        <w:r w:rsidR="004F167C">
          <w:rPr>
            <w:rFonts w:asciiTheme="minorEastAsia" w:hAnsiTheme="minorEastAsia" w:hint="eastAsia"/>
            <w:color w:val="000000" w:themeColor="text1"/>
            <w:sz w:val="24"/>
          </w:rPr>
          <w:t>电路</w:t>
        </w:r>
      </w:ins>
      <w:ins w:id="767" w:author="Archimboldi Garcia" w:date="2021-05-24T16:09:00Z">
        <w:r w:rsidR="004F167C">
          <w:rPr>
            <w:rFonts w:asciiTheme="minorEastAsia" w:hAnsiTheme="minorEastAsia" w:hint="eastAsia"/>
            <w:color w:val="000000" w:themeColor="text1"/>
            <w:sz w:val="24"/>
          </w:rPr>
          <w:t>，</w:t>
        </w:r>
      </w:ins>
      <w:ins w:id="768" w:author="Archimboldi Garcia" w:date="2021-05-24T16:10:00Z">
        <w:r w:rsidR="00C31EA7">
          <w:rPr>
            <w:rFonts w:asciiTheme="minorEastAsia" w:hAnsiTheme="minorEastAsia" w:hint="eastAsia"/>
            <w:color w:val="000000" w:themeColor="text1"/>
            <w:sz w:val="24"/>
          </w:rPr>
          <w:t>其功能包括信号隔离和过压保护，可承受</w:t>
        </w:r>
      </w:ins>
      <w:ins w:id="769" w:author="Archimboldi Garcia" w:date="2021-05-24T16:11:00Z">
        <w:r w:rsidR="00C31EA7">
          <w:rPr>
            <w:rFonts w:asciiTheme="minorEastAsia" w:hAnsiTheme="minorEastAsia"/>
            <w:color w:val="000000" w:themeColor="text1"/>
            <w:sz w:val="24"/>
          </w:rPr>
          <w:t>400</w:t>
        </w:r>
        <w:r w:rsidR="00C31EA7">
          <w:rPr>
            <w:rFonts w:asciiTheme="minorEastAsia" w:hAnsiTheme="minorEastAsia" w:hint="eastAsia"/>
            <w:color w:val="000000" w:themeColor="text1"/>
            <w:sz w:val="24"/>
          </w:rPr>
          <w:t>V以内的高电压输入。</w:t>
        </w:r>
      </w:ins>
      <w:ins w:id="770" w:author="Archimboldi Garcia" w:date="2021-05-24T16:12:00Z">
        <w:r w:rsidR="00C31EA7">
          <w:rPr>
            <w:rFonts w:asciiTheme="minorEastAsia" w:hAnsiTheme="minorEastAsia" w:hint="eastAsia"/>
            <w:color w:val="000000" w:themeColor="text1"/>
            <w:sz w:val="24"/>
          </w:rPr>
          <w:t>其工作原理为</w:t>
        </w:r>
      </w:ins>
      <w:ins w:id="771" w:author="Archimboldi Garcia" w:date="2021-05-24T16:13:00Z">
        <w:r w:rsidR="00C31EA7">
          <w:rPr>
            <w:rFonts w:asciiTheme="minorEastAsia" w:hAnsiTheme="minorEastAsia" w:hint="eastAsia"/>
            <w:color w:val="000000" w:themeColor="text1"/>
            <w:sz w:val="24"/>
          </w:rPr>
          <w:t>，在信号接入端并联双向TVS二极管SMAJ</w:t>
        </w:r>
        <w:r w:rsidR="00C31EA7">
          <w:rPr>
            <w:rFonts w:asciiTheme="minorEastAsia" w:hAnsiTheme="minorEastAsia"/>
            <w:color w:val="000000" w:themeColor="text1"/>
            <w:sz w:val="24"/>
          </w:rPr>
          <w:t>12</w:t>
        </w:r>
        <w:r w:rsidR="00C31EA7">
          <w:rPr>
            <w:rFonts w:asciiTheme="minorEastAsia" w:hAnsiTheme="minorEastAsia" w:hint="eastAsia"/>
            <w:color w:val="000000" w:themeColor="text1"/>
            <w:sz w:val="24"/>
          </w:rPr>
          <w:t>CA，以将后级输出电压</w:t>
        </w:r>
      </w:ins>
      <w:ins w:id="772" w:author="Archimboldi Garcia" w:date="2021-05-24T16:14:00Z">
        <w:r w:rsidR="00C31EA7">
          <w:rPr>
            <w:rFonts w:asciiTheme="minorEastAsia" w:hAnsiTheme="minorEastAsia" w:hint="eastAsia"/>
            <w:color w:val="000000" w:themeColor="text1"/>
            <w:sz w:val="24"/>
          </w:rPr>
          <w:t>限制在1</w:t>
        </w:r>
        <w:r w:rsidR="00C31EA7">
          <w:rPr>
            <w:rFonts w:asciiTheme="minorEastAsia" w:hAnsiTheme="minorEastAsia"/>
            <w:color w:val="000000" w:themeColor="text1"/>
            <w:sz w:val="24"/>
          </w:rPr>
          <w:t>4.3</w:t>
        </w:r>
        <w:r w:rsidR="00C31EA7">
          <w:rPr>
            <w:rFonts w:asciiTheme="minorEastAsia" w:hAnsiTheme="minorEastAsia" w:hint="eastAsia"/>
            <w:color w:val="000000" w:themeColor="text1"/>
            <w:sz w:val="24"/>
          </w:rPr>
          <w:t>V内</w:t>
        </w:r>
      </w:ins>
      <w:ins w:id="773" w:author="Archimboldi Garcia" w:date="2021-05-24T16:16:00Z">
        <w:r w:rsidR="00C31EA7">
          <w:rPr>
            <w:rFonts w:asciiTheme="minorEastAsia" w:hAnsiTheme="minorEastAsia" w:hint="eastAsia"/>
            <w:color w:val="000000" w:themeColor="text1"/>
            <w:sz w:val="24"/>
          </w:rPr>
          <w:t>。</w:t>
        </w:r>
      </w:ins>
      <w:ins w:id="774" w:author="Archimboldi Garcia" w:date="2021-05-24T16:17:00Z">
        <w:r w:rsidR="00C31EA7">
          <w:rPr>
            <w:rFonts w:asciiTheme="minorEastAsia" w:hAnsiTheme="minorEastAsia" w:hint="eastAsia"/>
            <w:color w:val="000000" w:themeColor="text1"/>
            <w:sz w:val="24"/>
          </w:rPr>
          <w:t>TVS保护电路之后是</w:t>
        </w:r>
      </w:ins>
      <w:ins w:id="775" w:author="Archimboldi Garcia" w:date="2021-05-24T16:19:00Z">
        <w:r w:rsidR="00C31EA7">
          <w:rPr>
            <w:rFonts w:asciiTheme="minorEastAsia" w:hAnsiTheme="minorEastAsia" w:hint="eastAsia"/>
            <w:color w:val="000000" w:themeColor="text1"/>
            <w:sz w:val="24"/>
          </w:rPr>
          <w:t>一级</w:t>
        </w:r>
      </w:ins>
      <w:ins w:id="776" w:author="Archimboldi Garcia" w:date="2021-05-24T16:17:00Z">
        <w:r w:rsidR="00C31EA7">
          <w:rPr>
            <w:rFonts w:asciiTheme="minorEastAsia" w:hAnsiTheme="minorEastAsia" w:hint="eastAsia"/>
            <w:color w:val="000000" w:themeColor="text1"/>
            <w:sz w:val="24"/>
          </w:rPr>
          <w:t>信号隔离电路，其本质是一个由高精度</w:t>
        </w:r>
      </w:ins>
      <w:ins w:id="777" w:author="Archimboldi Garcia" w:date="2021-05-24T16:23:00Z">
        <w:r w:rsidR="0050492A">
          <w:rPr>
            <w:rFonts w:asciiTheme="minorEastAsia" w:hAnsiTheme="minorEastAsia" w:hint="eastAsia"/>
            <w:color w:val="000000" w:themeColor="text1"/>
            <w:sz w:val="24"/>
          </w:rPr>
          <w:t>运算放大器</w:t>
        </w:r>
      </w:ins>
      <w:ins w:id="778" w:author="Archimboldi Garcia" w:date="2021-05-24T16:17:00Z">
        <w:r w:rsidR="00C31EA7">
          <w:rPr>
            <w:rFonts w:asciiTheme="minorEastAsia" w:hAnsiTheme="minorEastAsia" w:hint="eastAsia"/>
            <w:color w:val="000000" w:themeColor="text1"/>
            <w:sz w:val="24"/>
          </w:rPr>
          <w:t>OPA</w:t>
        </w:r>
        <w:r w:rsidR="00C31EA7">
          <w:rPr>
            <w:rFonts w:asciiTheme="minorEastAsia" w:hAnsiTheme="minorEastAsia"/>
            <w:color w:val="000000" w:themeColor="text1"/>
            <w:sz w:val="24"/>
          </w:rPr>
          <w:t>4227</w:t>
        </w:r>
      </w:ins>
      <w:ins w:id="779" w:author="Archimboldi Garcia" w:date="2021-05-24T16:18:00Z">
        <w:r w:rsidR="00C31EA7">
          <w:rPr>
            <w:rFonts w:asciiTheme="minorEastAsia" w:hAnsiTheme="minorEastAsia" w:hint="eastAsia"/>
            <w:color w:val="000000" w:themeColor="text1"/>
            <w:sz w:val="24"/>
          </w:rPr>
          <w:t>UA实现的电压比较</w:t>
        </w:r>
      </w:ins>
      <w:ins w:id="780" w:author="Archimboldi Garcia" w:date="2021-05-25T20:33:00Z">
        <w:r w:rsidR="00875A83">
          <w:rPr>
            <w:rFonts w:asciiTheme="minorEastAsia" w:hAnsiTheme="minorEastAsia" w:hint="eastAsia"/>
            <w:color w:val="000000" w:themeColor="text1"/>
            <w:sz w:val="24"/>
          </w:rPr>
          <w:t>器</w:t>
        </w:r>
      </w:ins>
      <w:ins w:id="781" w:author="Archimboldi Garcia" w:date="2021-05-24T16:18:00Z">
        <w:r w:rsidR="00C31EA7">
          <w:rPr>
            <w:rFonts w:asciiTheme="minorEastAsia" w:hAnsiTheme="minorEastAsia" w:hint="eastAsia"/>
            <w:color w:val="000000" w:themeColor="text1"/>
            <w:sz w:val="24"/>
          </w:rPr>
          <w:t>。</w:t>
        </w:r>
      </w:ins>
      <w:ins w:id="782" w:author="Archimboldi Garcia" w:date="2021-05-24T16:19:00Z">
        <w:r w:rsidR="00C31EA7">
          <w:rPr>
            <w:rFonts w:asciiTheme="minorEastAsia" w:hAnsiTheme="minorEastAsia" w:hint="eastAsia"/>
            <w:color w:val="000000" w:themeColor="text1"/>
            <w:sz w:val="24"/>
          </w:rPr>
          <w:t>经过一级信号隔离电路后，原始信号的幅值变为原来的</w:t>
        </w:r>
      </w:ins>
      <w:ins w:id="783" w:author="Archimboldi Garcia" w:date="2021-05-24T16:20:00Z">
        <w:r w:rsidR="00C31EA7">
          <w:rPr>
            <w:rFonts w:asciiTheme="minorEastAsia" w:hAnsiTheme="minorEastAsia" w:hint="eastAsia"/>
            <w:color w:val="000000" w:themeColor="text1"/>
            <w:sz w:val="24"/>
          </w:rPr>
          <w:t>0</w:t>
        </w:r>
        <w:r w:rsidR="00C31EA7">
          <w:rPr>
            <w:rFonts w:asciiTheme="minorEastAsia" w:hAnsiTheme="minorEastAsia"/>
            <w:color w:val="000000" w:themeColor="text1"/>
            <w:sz w:val="24"/>
          </w:rPr>
          <w:t>.5</w:t>
        </w:r>
        <w:r w:rsidR="00C31EA7">
          <w:rPr>
            <w:rFonts w:asciiTheme="minorEastAsia" w:hAnsiTheme="minorEastAsia" w:hint="eastAsia"/>
            <w:color w:val="000000" w:themeColor="text1"/>
            <w:sz w:val="24"/>
          </w:rPr>
          <w:t>倍，其最大</w:t>
        </w:r>
        <w:r w:rsidR="006C2CD7">
          <w:rPr>
            <w:rFonts w:asciiTheme="minorEastAsia" w:hAnsiTheme="minorEastAsia" w:hint="eastAsia"/>
            <w:color w:val="000000" w:themeColor="text1"/>
            <w:sz w:val="24"/>
          </w:rPr>
          <w:t>值被限制在2</w:t>
        </w:r>
        <w:r w:rsidR="006C2CD7">
          <w:rPr>
            <w:rFonts w:asciiTheme="minorEastAsia" w:hAnsiTheme="minorEastAsia"/>
            <w:color w:val="000000" w:themeColor="text1"/>
            <w:sz w:val="24"/>
          </w:rPr>
          <w:t>.7</w:t>
        </w:r>
        <w:r w:rsidR="006C2CD7">
          <w:rPr>
            <w:rFonts w:asciiTheme="minorEastAsia" w:hAnsiTheme="minorEastAsia" w:hint="eastAsia"/>
            <w:color w:val="000000" w:themeColor="text1"/>
            <w:sz w:val="24"/>
          </w:rPr>
          <w:t>V，在ADC模块的输入电压范围之内。</w:t>
        </w:r>
      </w:ins>
    </w:p>
    <w:p w14:paraId="6DF1AB3F" w14:textId="458AEE4A" w:rsidR="00616E20" w:rsidDel="008A169E" w:rsidRDefault="00616E20">
      <w:pPr>
        <w:spacing w:line="360" w:lineRule="auto"/>
        <w:rPr>
          <w:del w:id="784" w:author="Archimboldi Garcia" w:date="2021-05-25T20:31:00Z"/>
          <w:rFonts w:asciiTheme="minorEastAsia" w:hAnsiTheme="minorEastAsia"/>
          <w:color w:val="000000" w:themeColor="text1"/>
          <w:sz w:val="24"/>
        </w:rPr>
      </w:pPr>
      <w:del w:id="785" w:author="Archimboldi Garcia" w:date="2021-05-24T16:21:00Z">
        <w:r w:rsidDel="006C2CD7">
          <w:rPr>
            <w:rFonts w:asciiTheme="minorEastAsia" w:hAnsiTheme="minorEastAsia" w:hint="eastAsia"/>
            <w:color w:val="000000" w:themeColor="text1"/>
            <w:sz w:val="24"/>
          </w:rPr>
          <w:lastRenderedPageBreak/>
          <w:delText>左上角转换后的各通道电压信号，经过一级滤波后</w:delText>
        </w:r>
      </w:del>
      <w:del w:id="786" w:author="Archimboldi Garcia" w:date="2021-05-25T20:31:00Z">
        <w:r w:rsidDel="008A169E">
          <w:rPr>
            <w:rFonts w:asciiTheme="minorEastAsia" w:hAnsiTheme="minorEastAsia" w:hint="eastAsia"/>
            <w:color w:val="000000" w:themeColor="text1"/>
            <w:sz w:val="24"/>
          </w:rPr>
          <w:delText>输入至ADS</w:delText>
        </w:r>
        <w:r w:rsidDel="008A169E">
          <w:rPr>
            <w:rFonts w:asciiTheme="minorEastAsia" w:hAnsiTheme="minorEastAsia"/>
            <w:color w:val="000000" w:themeColor="text1"/>
            <w:sz w:val="24"/>
          </w:rPr>
          <w:delText>8332</w:delText>
        </w:r>
      </w:del>
      <w:del w:id="787" w:author="Archimboldi Garcia" w:date="2021-05-24T16:23:00Z">
        <w:r w:rsidDel="00E64BE8">
          <w:rPr>
            <w:rFonts w:asciiTheme="minorEastAsia" w:hAnsiTheme="minorEastAsia" w:hint="eastAsia"/>
            <w:color w:val="000000" w:themeColor="text1"/>
            <w:sz w:val="24"/>
          </w:rPr>
          <w:delText>的</w:delText>
        </w:r>
      </w:del>
      <w:del w:id="788" w:author="Archimboldi Garcia" w:date="2021-05-25T20:31:00Z">
        <w:r w:rsidDel="008A169E">
          <w:rPr>
            <w:rFonts w:asciiTheme="minorEastAsia" w:hAnsiTheme="minorEastAsia" w:hint="eastAsia"/>
            <w:color w:val="000000" w:themeColor="text1"/>
            <w:sz w:val="24"/>
          </w:rPr>
          <w:delText>8路复用器。右上角为输入信号隔离电路，其本质是一个基于运算放大器OPA</w:delText>
        </w:r>
        <w:r w:rsidDel="008A169E">
          <w:rPr>
            <w:rFonts w:asciiTheme="minorEastAsia" w:hAnsiTheme="minorEastAsia"/>
            <w:color w:val="000000" w:themeColor="text1"/>
            <w:sz w:val="24"/>
          </w:rPr>
          <w:delText>320</w:delText>
        </w:r>
        <w:r w:rsidDel="008A169E">
          <w:rPr>
            <w:rFonts w:asciiTheme="minorEastAsia" w:hAnsiTheme="minorEastAsia" w:hint="eastAsia"/>
            <w:color w:val="000000" w:themeColor="text1"/>
            <w:sz w:val="24"/>
          </w:rPr>
          <w:delText>实现的信号跟随电路。原理图左下方为</w:delText>
        </w:r>
        <w:r w:rsidDel="008A169E">
          <w:rPr>
            <w:rFonts w:asciiTheme="minorEastAsia" w:hAnsiTheme="minorEastAsia"/>
            <w:color w:val="000000" w:themeColor="text1"/>
            <w:sz w:val="24"/>
          </w:rPr>
          <w:delText>2.5</w:delText>
        </w:r>
        <w:r w:rsidDel="008A169E">
          <w:rPr>
            <w:rFonts w:asciiTheme="minorEastAsia" w:hAnsiTheme="minorEastAsia" w:hint="eastAsia"/>
            <w:color w:val="000000" w:themeColor="text1"/>
            <w:sz w:val="24"/>
          </w:rPr>
          <w:delText>V精密基准电压源电路，由LTC</w:delText>
        </w:r>
        <w:r w:rsidDel="008A169E">
          <w:rPr>
            <w:rFonts w:asciiTheme="minorEastAsia" w:hAnsiTheme="minorEastAsia"/>
            <w:color w:val="000000" w:themeColor="text1"/>
            <w:sz w:val="24"/>
          </w:rPr>
          <w:delText>6655</w:delText>
        </w:r>
        <w:r w:rsidDel="008A169E">
          <w:rPr>
            <w:rFonts w:asciiTheme="minorEastAsia" w:hAnsiTheme="minorEastAsia" w:hint="eastAsia"/>
            <w:color w:val="000000" w:themeColor="text1"/>
            <w:sz w:val="24"/>
          </w:rPr>
          <w:delText>精密电压源芯片提供准确的2</w:delText>
        </w:r>
        <w:r w:rsidDel="008A169E">
          <w:rPr>
            <w:rFonts w:asciiTheme="minorEastAsia" w:hAnsiTheme="minorEastAsia"/>
            <w:color w:val="000000" w:themeColor="text1"/>
            <w:sz w:val="24"/>
          </w:rPr>
          <w:delText>.5</w:delText>
        </w:r>
        <w:r w:rsidDel="008A169E">
          <w:rPr>
            <w:rFonts w:asciiTheme="minorEastAsia" w:hAnsiTheme="minorEastAsia" w:hint="eastAsia"/>
            <w:color w:val="000000" w:themeColor="text1"/>
            <w:sz w:val="24"/>
          </w:rPr>
          <w:delText>V基准电压，作为ADS</w:delText>
        </w:r>
        <w:r w:rsidDel="008A169E">
          <w:rPr>
            <w:rFonts w:asciiTheme="minorEastAsia" w:hAnsiTheme="minorEastAsia"/>
            <w:color w:val="000000" w:themeColor="text1"/>
            <w:sz w:val="24"/>
          </w:rPr>
          <w:delText>8332</w:delText>
        </w:r>
        <w:r w:rsidDel="008A169E">
          <w:rPr>
            <w:rFonts w:asciiTheme="minorEastAsia" w:hAnsiTheme="minorEastAsia" w:hint="eastAsia"/>
            <w:color w:val="000000" w:themeColor="text1"/>
            <w:sz w:val="24"/>
          </w:rPr>
          <w:delText>的采样参考。</w:delText>
        </w:r>
      </w:del>
    </w:p>
    <w:p w14:paraId="7B1C2399" w14:textId="7DE4588F" w:rsidR="00EE48DB" w:rsidDel="008A169E" w:rsidRDefault="00EE48DB">
      <w:pPr>
        <w:spacing w:line="360" w:lineRule="auto"/>
        <w:rPr>
          <w:del w:id="789" w:author="Archimboldi Garcia" w:date="2021-05-25T20:31:00Z"/>
          <w:rFonts w:asciiTheme="minorEastAsia" w:hAnsiTheme="minorEastAsia"/>
          <w:color w:val="000000" w:themeColor="text1"/>
          <w:sz w:val="24"/>
        </w:rPr>
      </w:pPr>
    </w:p>
    <w:p w14:paraId="7207E103" w14:textId="394F42D7" w:rsidR="00FD73CF" w:rsidRPr="000F2DD1" w:rsidRDefault="00CE32A5">
      <w:pPr>
        <w:spacing w:line="360" w:lineRule="auto"/>
        <w:rPr>
          <w:rFonts w:asciiTheme="minorEastAsia" w:hAnsiTheme="minorEastAsia"/>
          <w:sz w:val="24"/>
        </w:rPr>
        <w:pPrChange w:id="790" w:author="Archimboldi Garcia" w:date="2021-05-28T08:58:00Z">
          <w:pPr>
            <w:spacing w:line="360" w:lineRule="auto"/>
            <w:ind w:firstLineChars="200" w:firstLine="420"/>
          </w:pPr>
        </w:pPrChange>
      </w:pPr>
      <w:del w:id="791" w:author="Archimboldi Garcia" w:date="2021-05-22T11:50:00Z">
        <w:r w:rsidDel="000F2DD1">
          <w:rPr>
            <w:noProof/>
          </w:rPr>
          <w:drawing>
            <wp:inline distT="0" distB="0" distL="0" distR="0" wp14:anchorId="460D0C93" wp14:editId="57415E87">
              <wp:extent cx="5286876" cy="3437053"/>
              <wp:effectExtent l="19050" t="19050" r="952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3871" cy="3441601"/>
                      </a:xfrm>
                      <a:prstGeom prst="rect">
                        <a:avLst/>
                      </a:prstGeom>
                      <a:ln>
                        <a:solidFill>
                          <a:schemeClr val="tx1"/>
                        </a:solidFill>
                      </a:ln>
                    </pic:spPr>
                  </pic:pic>
                </a:graphicData>
              </a:graphic>
            </wp:inline>
          </w:drawing>
        </w:r>
      </w:del>
      <w:ins w:id="792" w:author="Archimboldi Garcia" w:date="2021-05-22T11:50:00Z">
        <w:r w:rsidR="000F2DD1">
          <w:rPr>
            <w:noProof/>
          </w:rPr>
          <w:drawing>
            <wp:inline distT="0" distB="0" distL="0" distR="0" wp14:anchorId="30C40713" wp14:editId="16722A74">
              <wp:extent cx="5664120" cy="3744820"/>
              <wp:effectExtent l="19050" t="19050" r="1333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6205" cy="3772644"/>
                      </a:xfrm>
                      <a:prstGeom prst="rect">
                        <a:avLst/>
                      </a:prstGeom>
                      <a:ln>
                        <a:solidFill>
                          <a:schemeClr val="tx1"/>
                        </a:solidFill>
                      </a:ln>
                    </pic:spPr>
                  </pic:pic>
                </a:graphicData>
              </a:graphic>
            </wp:inline>
          </w:drawing>
        </w:r>
      </w:ins>
    </w:p>
    <w:p w14:paraId="27061B06" w14:textId="71FA5066" w:rsidR="00FD73CF" w:rsidRDefault="00FD73CF" w:rsidP="00FD73CF">
      <w:pPr>
        <w:spacing w:line="360" w:lineRule="auto"/>
        <w:jc w:val="center"/>
        <w:rPr>
          <w:rFonts w:ascii="黑体" w:eastAsia="黑体" w:hAnsi="黑体"/>
          <w:b/>
          <w:color w:val="FF0000"/>
          <w:szCs w:val="21"/>
        </w:rPr>
      </w:pPr>
      <w:r>
        <w:rPr>
          <w:rFonts w:ascii="黑体" w:eastAsia="黑体" w:hAnsi="黑体" w:hint="eastAsia"/>
          <w:b/>
          <w:szCs w:val="21"/>
        </w:rPr>
        <w:t>图</w:t>
      </w:r>
      <w:ins w:id="793" w:author="Archimboldi Garcia" w:date="2021-05-28T09:02:00Z">
        <w:r w:rsidR="00C86209">
          <w:rPr>
            <w:rFonts w:ascii="黑体" w:eastAsia="黑体" w:hAnsi="黑体"/>
            <w:b/>
            <w:szCs w:val="21"/>
          </w:rPr>
          <w:t>9</w:t>
        </w:r>
      </w:ins>
      <w:ins w:id="794" w:author="Garcia" w:date="2021-05-14T11:57:00Z">
        <w:del w:id="795" w:author="Archimboldi Garcia" w:date="2021-05-28T09:02:00Z">
          <w:r w:rsidR="003B451A" w:rsidDel="00C86209">
            <w:rPr>
              <w:rFonts w:ascii="黑体" w:eastAsia="黑体" w:hAnsi="黑体"/>
              <w:b/>
              <w:szCs w:val="21"/>
            </w:rPr>
            <w:delText>10</w:delText>
          </w:r>
        </w:del>
      </w:ins>
      <w:del w:id="796" w:author="Garcia" w:date="2021-05-14T11:57:00Z">
        <w:r w:rsidR="00616E20" w:rsidDel="003B451A">
          <w:rPr>
            <w:rFonts w:ascii="黑体" w:eastAsia="黑体" w:hAnsi="黑体"/>
            <w:b/>
            <w:szCs w:val="21"/>
          </w:rPr>
          <w:delText>9</w:delText>
        </w:r>
      </w:del>
      <w:r w:rsidR="00ED29A5">
        <w:rPr>
          <w:rFonts w:ascii="黑体" w:eastAsia="黑体" w:hAnsi="黑体"/>
          <w:b/>
          <w:szCs w:val="21"/>
        </w:rPr>
        <w:t xml:space="preserve"> </w:t>
      </w:r>
      <w:r w:rsidR="00ED29A5">
        <w:rPr>
          <w:rFonts w:ascii="黑体" w:eastAsia="黑体" w:hAnsi="黑体" w:hint="eastAsia"/>
          <w:b/>
          <w:szCs w:val="21"/>
        </w:rPr>
        <w:t>传感器接入电路原理图</w:t>
      </w:r>
    </w:p>
    <w:p w14:paraId="29425E04" w14:textId="77777777" w:rsidR="00FD73CF" w:rsidRDefault="00FD73CF" w:rsidP="002A1CDA">
      <w:pPr>
        <w:spacing w:line="360" w:lineRule="auto"/>
        <w:ind w:firstLineChars="200" w:firstLine="480"/>
        <w:rPr>
          <w:rFonts w:asciiTheme="minorEastAsia" w:hAnsiTheme="minorEastAsia"/>
          <w:sz w:val="24"/>
        </w:rPr>
      </w:pPr>
    </w:p>
    <w:p w14:paraId="3C265152" w14:textId="65C404B9" w:rsidR="008A169E" w:rsidRDefault="008A169E" w:rsidP="008A169E">
      <w:pPr>
        <w:spacing w:line="360" w:lineRule="auto"/>
        <w:ind w:firstLineChars="200" w:firstLine="480"/>
        <w:rPr>
          <w:ins w:id="797" w:author="Archimboldi Garcia" w:date="2021-05-25T20:31:00Z"/>
          <w:rFonts w:asciiTheme="minorEastAsia" w:hAnsiTheme="minorEastAsia"/>
          <w:color w:val="000000" w:themeColor="text1"/>
          <w:sz w:val="24"/>
        </w:rPr>
      </w:pPr>
      <w:ins w:id="798" w:author="Archimboldi Garcia" w:date="2021-05-25T20:31:00Z">
        <w:r>
          <w:rPr>
            <w:rFonts w:asciiTheme="minorEastAsia" w:hAnsiTheme="minorEastAsia" w:hint="eastAsia"/>
            <w:color w:val="000000" w:themeColor="text1"/>
            <w:sz w:val="24"/>
          </w:rPr>
          <w:t>信号经过保护电路和一级隔离电路后被输入至ADC芯片ADS</w:t>
        </w:r>
        <w:r>
          <w:rPr>
            <w:rFonts w:asciiTheme="minorEastAsia" w:hAnsiTheme="minorEastAsia"/>
            <w:color w:val="000000" w:themeColor="text1"/>
            <w:sz w:val="24"/>
          </w:rPr>
          <w:t>8332</w:t>
        </w:r>
        <w:r>
          <w:rPr>
            <w:rFonts w:asciiTheme="minorEastAsia" w:hAnsiTheme="minorEastAsia" w:hint="eastAsia"/>
            <w:color w:val="000000" w:themeColor="text1"/>
            <w:sz w:val="24"/>
          </w:rPr>
          <w:t>内部集成的8路复用器的输入端口。</w:t>
        </w:r>
      </w:ins>
      <w:ins w:id="799" w:author="Archimboldi Garcia" w:date="2021-05-28T09:02:00Z">
        <w:r w:rsidR="001F62F1">
          <w:rPr>
            <w:rFonts w:asciiTheme="minorEastAsia" w:hAnsiTheme="minorEastAsia" w:hint="eastAsia"/>
            <w:color w:val="000000" w:themeColor="text1"/>
            <w:sz w:val="24"/>
          </w:rPr>
          <w:t>图9</w:t>
        </w:r>
      </w:ins>
      <w:ins w:id="800" w:author="Archimboldi Garcia" w:date="2021-05-25T20:31:00Z">
        <w:r>
          <w:rPr>
            <w:rFonts w:asciiTheme="minorEastAsia" w:hAnsiTheme="minorEastAsia" w:hint="eastAsia"/>
            <w:color w:val="000000" w:themeColor="text1"/>
            <w:sz w:val="24"/>
          </w:rPr>
          <w:t>右上角为输入信号二级隔离电路，其本质是一个基于运算放大器OPA</w:t>
        </w:r>
        <w:r>
          <w:rPr>
            <w:rFonts w:asciiTheme="minorEastAsia" w:hAnsiTheme="minorEastAsia"/>
            <w:color w:val="000000" w:themeColor="text1"/>
            <w:sz w:val="24"/>
          </w:rPr>
          <w:t>320</w:t>
        </w:r>
        <w:r>
          <w:rPr>
            <w:rFonts w:asciiTheme="minorEastAsia" w:hAnsiTheme="minorEastAsia" w:hint="eastAsia"/>
            <w:color w:val="000000" w:themeColor="text1"/>
            <w:sz w:val="24"/>
          </w:rPr>
          <w:t>实现的信号跟随电路。原理图左下方为</w:t>
        </w:r>
        <w:r>
          <w:rPr>
            <w:rFonts w:asciiTheme="minorEastAsia" w:hAnsiTheme="minorEastAsia"/>
            <w:color w:val="000000" w:themeColor="text1"/>
            <w:sz w:val="24"/>
          </w:rPr>
          <w:t>2.5</w:t>
        </w:r>
        <w:r>
          <w:rPr>
            <w:rFonts w:asciiTheme="minorEastAsia" w:hAnsiTheme="minorEastAsia" w:hint="eastAsia"/>
            <w:color w:val="000000" w:themeColor="text1"/>
            <w:sz w:val="24"/>
          </w:rPr>
          <w:t>V精密基准电压源电路，由LTC</w:t>
        </w:r>
        <w:r>
          <w:rPr>
            <w:rFonts w:asciiTheme="minorEastAsia" w:hAnsiTheme="minorEastAsia"/>
            <w:color w:val="000000" w:themeColor="text1"/>
            <w:sz w:val="24"/>
          </w:rPr>
          <w:t>6655</w:t>
        </w:r>
        <w:r>
          <w:rPr>
            <w:rFonts w:asciiTheme="minorEastAsia" w:hAnsiTheme="minorEastAsia" w:hint="eastAsia"/>
            <w:color w:val="000000" w:themeColor="text1"/>
            <w:sz w:val="24"/>
          </w:rPr>
          <w:t>精密电压源芯片提供准确的2</w:t>
        </w:r>
        <w:r>
          <w:rPr>
            <w:rFonts w:asciiTheme="minorEastAsia" w:hAnsiTheme="minorEastAsia"/>
            <w:color w:val="000000" w:themeColor="text1"/>
            <w:sz w:val="24"/>
          </w:rPr>
          <w:t>.5</w:t>
        </w:r>
        <w:r>
          <w:rPr>
            <w:rFonts w:asciiTheme="minorEastAsia" w:hAnsiTheme="minorEastAsia" w:hint="eastAsia"/>
            <w:color w:val="000000" w:themeColor="text1"/>
            <w:sz w:val="24"/>
          </w:rPr>
          <w:t>V基准电压，作为ADS</w:t>
        </w:r>
        <w:r>
          <w:rPr>
            <w:rFonts w:asciiTheme="minorEastAsia" w:hAnsiTheme="minorEastAsia"/>
            <w:color w:val="000000" w:themeColor="text1"/>
            <w:sz w:val="24"/>
          </w:rPr>
          <w:t>8332</w:t>
        </w:r>
        <w:r>
          <w:rPr>
            <w:rFonts w:asciiTheme="minorEastAsia" w:hAnsiTheme="minorEastAsia" w:hint="eastAsia"/>
            <w:color w:val="000000" w:themeColor="text1"/>
            <w:sz w:val="24"/>
          </w:rPr>
          <w:t>的采样参考。</w:t>
        </w:r>
      </w:ins>
    </w:p>
    <w:p w14:paraId="4DF9A762" w14:textId="7FC9D528" w:rsidR="003B56EA" w:rsidDel="008A169E" w:rsidRDefault="00A2435D" w:rsidP="002C69F6">
      <w:pPr>
        <w:pStyle w:val="af3"/>
        <w:rPr>
          <w:del w:id="801" w:author="Archimboldi Garcia" w:date="2021-05-24T17:37:00Z"/>
          <w:rFonts w:asciiTheme="minorEastAsia" w:hAnsiTheme="minorEastAsia"/>
          <w:sz w:val="24"/>
        </w:rPr>
      </w:pPr>
      <w:del w:id="802" w:author="Archimboldi Garcia" w:date="2021-05-23T18:08:00Z">
        <w:r w:rsidDel="00224970">
          <w:rPr>
            <w:noProof/>
          </w:rPr>
          <w:drawing>
            <wp:inline distT="0" distB="0" distL="0" distR="0" wp14:anchorId="3F721376" wp14:editId="48D9B20C">
              <wp:extent cx="2219994" cy="3223647"/>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8728" cy="3250851"/>
                      </a:xfrm>
                      <a:prstGeom prst="rect">
                        <a:avLst/>
                      </a:prstGeom>
                    </pic:spPr>
                  </pic:pic>
                </a:graphicData>
              </a:graphic>
            </wp:inline>
          </w:drawing>
        </w:r>
      </w:del>
    </w:p>
    <w:p w14:paraId="7D035A7C" w14:textId="77777777" w:rsidR="008A169E" w:rsidRDefault="008A169E">
      <w:pPr>
        <w:spacing w:line="360" w:lineRule="auto"/>
        <w:ind w:firstLineChars="200" w:firstLine="480"/>
        <w:jc w:val="center"/>
        <w:rPr>
          <w:ins w:id="803" w:author="Archimboldi Garcia" w:date="2021-05-25T20:31:00Z"/>
          <w:rFonts w:asciiTheme="minorEastAsia" w:hAnsiTheme="minorEastAsia"/>
          <w:sz w:val="24"/>
        </w:rPr>
      </w:pPr>
    </w:p>
    <w:p w14:paraId="1F81F008" w14:textId="127BA45C" w:rsidR="00ED29A5" w:rsidRPr="005E148A" w:rsidDel="003E5298" w:rsidRDefault="00A2435D" w:rsidP="005E148A">
      <w:pPr>
        <w:spacing w:line="360" w:lineRule="auto"/>
        <w:jc w:val="center"/>
        <w:rPr>
          <w:del w:id="804" w:author="Archimboldi Garcia" w:date="2021-05-24T17:37:00Z"/>
          <w:rFonts w:ascii="黑体" w:eastAsia="黑体" w:hAnsi="黑体"/>
          <w:b/>
          <w:color w:val="FF0000"/>
          <w:szCs w:val="21"/>
        </w:rPr>
      </w:pPr>
      <w:del w:id="805" w:author="Archimboldi Garcia" w:date="2021-05-24T17:37:00Z">
        <w:r w:rsidDel="003E5298">
          <w:rPr>
            <w:rFonts w:ascii="黑体" w:eastAsia="黑体" w:hAnsi="黑体" w:hint="eastAsia"/>
            <w:b/>
            <w:szCs w:val="21"/>
          </w:rPr>
          <w:delText>图</w:delText>
        </w:r>
        <w:r w:rsidR="00616E20" w:rsidDel="003E5298">
          <w:rPr>
            <w:rFonts w:ascii="黑体" w:eastAsia="黑体" w:hAnsi="黑体"/>
            <w:b/>
            <w:szCs w:val="21"/>
          </w:rPr>
          <w:delText>1</w:delText>
        </w:r>
      </w:del>
      <w:ins w:id="806" w:author="Garcia" w:date="2021-05-14T11:57:00Z">
        <w:del w:id="807" w:author="Archimboldi Garcia" w:date="2021-05-24T17:37:00Z">
          <w:r w:rsidR="003B451A" w:rsidDel="003E5298">
            <w:rPr>
              <w:rFonts w:ascii="黑体" w:eastAsia="黑体" w:hAnsi="黑体"/>
              <w:b/>
              <w:szCs w:val="21"/>
            </w:rPr>
            <w:delText>1</w:delText>
          </w:r>
        </w:del>
      </w:ins>
      <w:del w:id="808" w:author="Archimboldi Garcia" w:date="2021-05-24T17:37:00Z">
        <w:r w:rsidR="00616E20" w:rsidDel="003E5298">
          <w:rPr>
            <w:rFonts w:ascii="黑体" w:eastAsia="黑体" w:hAnsi="黑体"/>
            <w:b/>
            <w:szCs w:val="21"/>
          </w:rPr>
          <w:delText>0</w:delText>
        </w:r>
        <w:r w:rsidR="006F3085" w:rsidDel="003E5298">
          <w:rPr>
            <w:rFonts w:ascii="黑体" w:eastAsia="黑体" w:hAnsi="黑体"/>
            <w:b/>
            <w:szCs w:val="21"/>
          </w:rPr>
          <w:delText xml:space="preserve"> </w:delText>
        </w:r>
      </w:del>
      <w:del w:id="809" w:author="Archimboldi Garcia" w:date="2021-05-23T18:08:00Z">
        <w:r w:rsidR="006F3085" w:rsidDel="00224970">
          <w:rPr>
            <w:rFonts w:ascii="黑体" w:eastAsia="黑体" w:hAnsi="黑体" w:hint="eastAsia"/>
            <w:b/>
            <w:szCs w:val="21"/>
          </w:rPr>
          <w:delText>传感器接入电路测试板1</w:delText>
        </w:r>
      </w:del>
    </w:p>
    <w:p w14:paraId="45D0AB96" w14:textId="7C9BDAD4" w:rsidR="00AD511A" w:rsidDel="003E5298" w:rsidRDefault="00AD511A" w:rsidP="009F706A">
      <w:pPr>
        <w:spacing w:line="360" w:lineRule="auto"/>
        <w:rPr>
          <w:ins w:id="810" w:author="Garcia" w:date="2021-05-14T11:21:00Z"/>
          <w:del w:id="811" w:author="Archimboldi Garcia" w:date="2021-05-24T17:37:00Z"/>
          <w:rFonts w:asciiTheme="minorEastAsia" w:hAnsiTheme="minorEastAsia"/>
          <w:sz w:val="24"/>
        </w:rPr>
      </w:pPr>
    </w:p>
    <w:p w14:paraId="0226EC96" w14:textId="2A4EDA62" w:rsidR="00036B7C" w:rsidDel="003E5298" w:rsidRDefault="00036B7C" w:rsidP="009F706A">
      <w:pPr>
        <w:spacing w:line="360" w:lineRule="auto"/>
        <w:rPr>
          <w:ins w:id="812" w:author="Garcia" w:date="2021-05-14T11:21:00Z"/>
          <w:del w:id="813" w:author="Archimboldi Garcia" w:date="2021-05-24T17:37:00Z"/>
          <w:rFonts w:asciiTheme="minorEastAsia" w:hAnsiTheme="minorEastAsia"/>
          <w:sz w:val="24"/>
        </w:rPr>
      </w:pPr>
    </w:p>
    <w:p w14:paraId="2E1CBBAB" w14:textId="1F586657" w:rsidR="00036B7C" w:rsidDel="003E5298" w:rsidRDefault="00036B7C" w:rsidP="009F706A">
      <w:pPr>
        <w:spacing w:line="360" w:lineRule="auto"/>
        <w:rPr>
          <w:ins w:id="814" w:author="Garcia" w:date="2021-05-14T11:21:00Z"/>
          <w:del w:id="815" w:author="Archimboldi Garcia" w:date="2021-05-24T17:37:00Z"/>
          <w:rFonts w:asciiTheme="minorEastAsia" w:hAnsiTheme="minorEastAsia"/>
          <w:sz w:val="24"/>
        </w:rPr>
      </w:pPr>
    </w:p>
    <w:p w14:paraId="1D5ADB91" w14:textId="624803E2" w:rsidR="00036B7C" w:rsidDel="008A169E" w:rsidRDefault="00036B7C" w:rsidP="009F706A">
      <w:pPr>
        <w:spacing w:line="360" w:lineRule="auto"/>
        <w:rPr>
          <w:del w:id="816" w:author="Archimboldi Garcia" w:date="2021-05-25T20:31:00Z"/>
          <w:rFonts w:asciiTheme="minorEastAsia" w:hAnsiTheme="minorEastAsia"/>
          <w:sz w:val="24"/>
        </w:rPr>
      </w:pPr>
    </w:p>
    <w:p w14:paraId="448F6EDB" w14:textId="049ED453" w:rsidR="002C69F6" w:rsidRDefault="002C69F6" w:rsidP="002C69F6">
      <w:pPr>
        <w:pStyle w:val="af3"/>
      </w:pPr>
      <w:r>
        <w:rPr>
          <w:rFonts w:ascii="黑体" w:eastAsia="黑体" w:hAnsi="黑体" w:hint="eastAsia"/>
          <w:b w:val="0"/>
        </w:rPr>
        <w:t>2</w:t>
      </w:r>
      <w:r>
        <w:rPr>
          <w:rFonts w:ascii="黑体" w:eastAsia="黑体" w:hAnsi="黑体"/>
          <w:b w:val="0"/>
        </w:rPr>
        <w:t>.</w:t>
      </w:r>
      <w:r w:rsidR="0012037E">
        <w:rPr>
          <w:rFonts w:ascii="黑体" w:eastAsia="黑体" w:hAnsi="黑体"/>
          <w:b w:val="0"/>
        </w:rPr>
        <w:t>5</w:t>
      </w:r>
      <w:r>
        <w:rPr>
          <w:rFonts w:ascii="黑体" w:eastAsia="黑体" w:hAnsi="黑体" w:hint="eastAsia"/>
          <w:b w:val="0"/>
        </w:rPr>
        <w:t xml:space="preserve"> 工作机制</w:t>
      </w:r>
    </w:p>
    <w:p w14:paraId="4D9CA272" w14:textId="2199D232"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 xml:space="preserve">.1模拟信号采样 </w:t>
      </w:r>
      <w:r>
        <w:rPr>
          <w:rFonts w:ascii="黑体" w:eastAsia="黑体" w:hAnsi="黑体"/>
          <w:sz w:val="24"/>
        </w:rPr>
        <w:t xml:space="preserve"> </w:t>
      </w:r>
    </w:p>
    <w:p w14:paraId="59EB5E6E" w14:textId="68C3CDC7" w:rsidR="002C69F6" w:rsidRDefault="00C87A99" w:rsidP="002C69F6">
      <w:pPr>
        <w:spacing w:line="360" w:lineRule="auto"/>
        <w:ind w:firstLineChars="200" w:firstLine="480"/>
        <w:rPr>
          <w:rFonts w:asciiTheme="minorEastAsia" w:hAnsiTheme="minorEastAsia"/>
          <w:sz w:val="24"/>
        </w:rPr>
      </w:pPr>
      <w:r>
        <w:rPr>
          <w:rFonts w:asciiTheme="minorEastAsia" w:hAnsiTheme="minorEastAsia" w:hint="eastAsia"/>
          <w:sz w:val="24"/>
        </w:rPr>
        <w:t>MCU与ADC芯</w:t>
      </w:r>
      <w:r w:rsidR="00F01383">
        <w:rPr>
          <w:rFonts w:asciiTheme="minorEastAsia" w:hAnsiTheme="minorEastAsia" w:hint="eastAsia"/>
          <w:sz w:val="24"/>
        </w:rPr>
        <w:t>片</w:t>
      </w:r>
      <w:r>
        <w:rPr>
          <w:rFonts w:asciiTheme="minorEastAsia" w:hAnsiTheme="minorEastAsia" w:hint="eastAsia"/>
          <w:sz w:val="24"/>
        </w:rPr>
        <w:t>通过SPI总线通信，在采样开始时，MCU向ADC芯片发送开始采样指令，并指定特定的读取通道，随后ADC芯片开始采样，采样结果随后通过SPI总线发送至MCU，至此一轮采样结束。各通道的采样频率可由用户自定义设置，</w:t>
      </w:r>
      <w:r w:rsidR="00F01383">
        <w:rPr>
          <w:rFonts w:asciiTheme="minorEastAsia" w:hAnsiTheme="minorEastAsia" w:hint="eastAsia"/>
          <w:sz w:val="24"/>
        </w:rPr>
        <w:t>但需要</w:t>
      </w:r>
      <w:r>
        <w:rPr>
          <w:rFonts w:asciiTheme="minorEastAsia" w:hAnsiTheme="minorEastAsia" w:hint="eastAsia"/>
          <w:sz w:val="24"/>
        </w:rPr>
        <w:t>与NB</w:t>
      </w:r>
      <w:r>
        <w:rPr>
          <w:rFonts w:asciiTheme="minorEastAsia" w:hAnsiTheme="minorEastAsia"/>
          <w:sz w:val="24"/>
        </w:rPr>
        <w:t>-</w:t>
      </w:r>
      <w:r>
        <w:rPr>
          <w:rFonts w:asciiTheme="minorEastAsia" w:hAnsiTheme="minorEastAsia" w:hint="eastAsia"/>
          <w:sz w:val="24"/>
        </w:rPr>
        <w:t>IoT的数据上报周期保持一致。</w:t>
      </w:r>
    </w:p>
    <w:p w14:paraId="0664BC0D" w14:textId="30F69E64" w:rsidR="00F01383" w:rsidRDefault="00F01383" w:rsidP="002C69F6">
      <w:pPr>
        <w:spacing w:line="360" w:lineRule="auto"/>
        <w:ind w:firstLineChars="200" w:firstLine="480"/>
        <w:rPr>
          <w:rFonts w:asciiTheme="minorEastAsia" w:hAnsiTheme="minorEastAsia"/>
          <w:sz w:val="24"/>
        </w:rPr>
      </w:pPr>
      <w:r>
        <w:rPr>
          <w:rFonts w:asciiTheme="minorEastAsia" w:hAnsiTheme="minorEastAsia" w:hint="eastAsia"/>
          <w:sz w:val="24"/>
        </w:rPr>
        <w:t>MCU通过修改ADS</w:t>
      </w:r>
      <w:r>
        <w:rPr>
          <w:rFonts w:asciiTheme="minorEastAsia" w:hAnsiTheme="minorEastAsia"/>
          <w:sz w:val="24"/>
        </w:rPr>
        <w:t>8332</w:t>
      </w:r>
      <w:r>
        <w:rPr>
          <w:rFonts w:asciiTheme="minorEastAsia" w:hAnsiTheme="minorEastAsia" w:hint="eastAsia"/>
          <w:sz w:val="24"/>
        </w:rPr>
        <w:t>中的指令寄存器（Command</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CMR）和配置寄存器（Configuration</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CFR）来控制ADS</w:t>
      </w:r>
      <w:r>
        <w:rPr>
          <w:rFonts w:asciiTheme="minorEastAsia" w:hAnsiTheme="minorEastAsia"/>
          <w:sz w:val="24"/>
        </w:rPr>
        <w:t>8332</w:t>
      </w:r>
      <w:r>
        <w:rPr>
          <w:rFonts w:asciiTheme="minorEastAsia" w:hAnsiTheme="minorEastAsia" w:hint="eastAsia"/>
          <w:sz w:val="24"/>
        </w:rPr>
        <w:t>的工作模式和工作行为，其中CMR寄存器用于通道选择、触发采样和数据读取，CFR寄存器用于设置采样触发时钟源和触发</w:t>
      </w:r>
      <w:r>
        <w:rPr>
          <w:rFonts w:asciiTheme="minorEastAsia" w:hAnsiTheme="minorEastAsia" w:hint="eastAsia"/>
          <w:sz w:val="24"/>
        </w:rPr>
        <w:lastRenderedPageBreak/>
        <w:t>模式等。表6为数据采集终端MCU需要使用的ADC芯片</w:t>
      </w:r>
      <w:r w:rsidR="009373D6">
        <w:rPr>
          <w:rFonts w:asciiTheme="minorEastAsia" w:hAnsiTheme="minorEastAsia" w:hint="eastAsia"/>
          <w:sz w:val="24"/>
        </w:rPr>
        <w:t>CMR</w:t>
      </w:r>
      <w:r>
        <w:rPr>
          <w:rFonts w:asciiTheme="minorEastAsia" w:hAnsiTheme="minorEastAsia" w:hint="eastAsia"/>
          <w:sz w:val="24"/>
        </w:rPr>
        <w:t>寄存器控制指令</w:t>
      </w:r>
      <w:r w:rsidR="009373D6">
        <w:rPr>
          <w:rFonts w:asciiTheme="minorEastAsia" w:hAnsiTheme="minorEastAsia" w:hint="eastAsia"/>
          <w:sz w:val="24"/>
        </w:rPr>
        <w:t>真值表</w:t>
      </w:r>
      <w:r>
        <w:rPr>
          <w:rFonts w:asciiTheme="minorEastAsia" w:hAnsiTheme="minorEastAsia" w:hint="eastAsia"/>
          <w:sz w:val="24"/>
        </w:rPr>
        <w:t>。</w:t>
      </w:r>
    </w:p>
    <w:p w14:paraId="203E839F" w14:textId="194C26C8" w:rsidR="00F01383" w:rsidRDefault="00F01383" w:rsidP="002C69F6">
      <w:pPr>
        <w:spacing w:line="360" w:lineRule="auto"/>
        <w:ind w:firstLineChars="200" w:firstLine="480"/>
        <w:rPr>
          <w:rFonts w:asciiTheme="minorEastAsia" w:hAnsiTheme="minorEastAsia"/>
          <w:sz w:val="24"/>
        </w:rPr>
      </w:pPr>
    </w:p>
    <w:p w14:paraId="4244502F" w14:textId="0E073828" w:rsidR="00F01383" w:rsidRDefault="00F01383" w:rsidP="00F01383">
      <w:pPr>
        <w:spacing w:line="360" w:lineRule="auto"/>
        <w:jc w:val="center"/>
        <w:rPr>
          <w:b/>
          <w:szCs w:val="21"/>
        </w:rPr>
      </w:pPr>
      <w:r>
        <w:rPr>
          <w:rFonts w:ascii="黑体" w:eastAsia="黑体" w:hAnsi="黑体" w:hint="eastAsia"/>
          <w:b/>
          <w:szCs w:val="21"/>
        </w:rPr>
        <w:t>表</w:t>
      </w:r>
      <w:r>
        <w:rPr>
          <w:rFonts w:ascii="黑体" w:eastAsia="黑体" w:hAnsi="黑体"/>
          <w:b/>
          <w:szCs w:val="21"/>
        </w:rPr>
        <w:t>5</w:t>
      </w:r>
      <w:r>
        <w:rPr>
          <w:rFonts w:ascii="黑体" w:eastAsia="黑体" w:hAnsi="黑体" w:hint="eastAsia"/>
          <w:b/>
          <w:szCs w:val="21"/>
        </w:rPr>
        <w:t xml:space="preserve">  ADS</w:t>
      </w:r>
      <w:r>
        <w:rPr>
          <w:rFonts w:ascii="黑体" w:eastAsia="黑体" w:hAnsi="黑体"/>
          <w:b/>
          <w:szCs w:val="21"/>
        </w:rPr>
        <w:t>83</w:t>
      </w:r>
      <w:r w:rsidR="009373D6">
        <w:rPr>
          <w:rFonts w:ascii="黑体" w:eastAsia="黑体" w:hAnsi="黑体"/>
          <w:b/>
          <w:szCs w:val="21"/>
        </w:rPr>
        <w:t xml:space="preserve">32 </w:t>
      </w:r>
      <w:r w:rsidR="009373D6">
        <w:rPr>
          <w:rFonts w:ascii="黑体" w:eastAsia="黑体" w:hAnsi="黑体" w:hint="eastAsia"/>
          <w:b/>
          <w:szCs w:val="21"/>
        </w:rPr>
        <w:t>指令寄存器CMR</w:t>
      </w:r>
      <w:r w:rsidR="00FD3419">
        <w:rPr>
          <w:rFonts w:ascii="黑体" w:eastAsia="黑体" w:hAnsi="黑体" w:hint="eastAsia"/>
          <w:b/>
          <w:szCs w:val="21"/>
        </w:rPr>
        <w:t>主要</w:t>
      </w:r>
      <w:r w:rsidR="009373D6">
        <w:rPr>
          <w:rFonts w:ascii="黑体" w:eastAsia="黑体" w:hAnsi="黑体" w:hint="eastAsia"/>
          <w:b/>
          <w:szCs w:val="21"/>
        </w:rPr>
        <w:t>指令真值表</w:t>
      </w:r>
    </w:p>
    <w:tbl>
      <w:tblPr>
        <w:tblpPr w:leftFromText="180" w:rightFromText="180" w:vertAnchor="text" w:horzAnchor="margin" w:tblpY="-2"/>
        <w:tblW w:w="8894"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419"/>
        <w:gridCol w:w="1420"/>
        <w:gridCol w:w="1419"/>
        <w:gridCol w:w="1420"/>
        <w:gridCol w:w="3216"/>
      </w:tblGrid>
      <w:tr w:rsidR="009373D6" w14:paraId="2C7CDA0D" w14:textId="2F39FD6D" w:rsidTr="009373D6">
        <w:trPr>
          <w:trHeight w:val="470"/>
        </w:trPr>
        <w:tc>
          <w:tcPr>
            <w:tcW w:w="1419" w:type="dxa"/>
          </w:tcPr>
          <w:p w14:paraId="51C4FC41" w14:textId="06F2A032" w:rsidR="009373D6" w:rsidRDefault="009373D6" w:rsidP="00E8033F">
            <w:pPr>
              <w:spacing w:line="360" w:lineRule="auto"/>
              <w:jc w:val="cente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D15</w:t>
            </w:r>
          </w:p>
        </w:tc>
        <w:tc>
          <w:tcPr>
            <w:tcW w:w="1420" w:type="dxa"/>
          </w:tcPr>
          <w:p w14:paraId="0D0E3A02" w14:textId="752644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14</w:t>
            </w:r>
          </w:p>
        </w:tc>
        <w:tc>
          <w:tcPr>
            <w:tcW w:w="1419" w:type="dxa"/>
          </w:tcPr>
          <w:p w14:paraId="75D423E2" w14:textId="5BDFAD4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13</w:t>
            </w:r>
          </w:p>
        </w:tc>
        <w:tc>
          <w:tcPr>
            <w:tcW w:w="1420" w:type="dxa"/>
          </w:tcPr>
          <w:p w14:paraId="6671880A" w14:textId="0E82BD9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12</w:t>
            </w:r>
          </w:p>
        </w:tc>
        <w:tc>
          <w:tcPr>
            <w:tcW w:w="3216" w:type="dxa"/>
          </w:tcPr>
          <w:p w14:paraId="5EBBFB70" w14:textId="5AF33DF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指令</w:t>
            </w:r>
          </w:p>
        </w:tc>
      </w:tr>
      <w:tr w:rsidR="009373D6" w14:paraId="2733A757" w14:textId="6CA9F2CB" w:rsidTr="009373D6">
        <w:trPr>
          <w:trHeight w:val="470"/>
        </w:trPr>
        <w:tc>
          <w:tcPr>
            <w:tcW w:w="1419" w:type="dxa"/>
            <w:tcBorders>
              <w:bottom w:val="nil"/>
            </w:tcBorders>
          </w:tcPr>
          <w:p w14:paraId="4CC5E636" w14:textId="25590E6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bottom w:val="nil"/>
            </w:tcBorders>
          </w:tcPr>
          <w:p w14:paraId="5F1D7604" w14:textId="0B76F0CE"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19" w:type="dxa"/>
            <w:tcBorders>
              <w:bottom w:val="nil"/>
            </w:tcBorders>
          </w:tcPr>
          <w:p w14:paraId="08454D79" w14:textId="4FE0B79B"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20" w:type="dxa"/>
            <w:tcBorders>
              <w:bottom w:val="nil"/>
            </w:tcBorders>
          </w:tcPr>
          <w:p w14:paraId="65B9E283" w14:textId="3B353B51"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3216" w:type="dxa"/>
            <w:tcBorders>
              <w:bottom w:val="nil"/>
            </w:tcBorders>
          </w:tcPr>
          <w:p w14:paraId="4ED4404B" w14:textId="763FE0E1"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0</w:t>
            </w:r>
          </w:p>
        </w:tc>
      </w:tr>
      <w:tr w:rsidR="009373D6" w14:paraId="548E0073" w14:textId="370821BF" w:rsidTr="009373D6">
        <w:trPr>
          <w:trHeight w:val="470"/>
        </w:trPr>
        <w:tc>
          <w:tcPr>
            <w:tcW w:w="1419" w:type="dxa"/>
            <w:tcBorders>
              <w:top w:val="nil"/>
            </w:tcBorders>
          </w:tcPr>
          <w:p w14:paraId="52329A6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61EA5B9" w14:textId="4B3B0948"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 </w:t>
            </w:r>
          </w:p>
          <w:p w14:paraId="3F714A8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124C219"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D5B3B82"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8C872E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2FCAE50"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34C87309" w14:textId="77777777"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066114" w14:textId="08F1E608"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1420" w:type="dxa"/>
            <w:tcBorders>
              <w:top w:val="nil"/>
            </w:tcBorders>
          </w:tcPr>
          <w:p w14:paraId="54088427"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64F349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FF86164"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5CA7D408"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513859D6"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646B01E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1F96D654" w14:textId="52919F24" w:rsidR="007B29F1"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3792F841" w14:textId="1C4A96BA" w:rsidR="00F044D8"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9C703BF" w14:textId="24F0C1C2" w:rsidR="009373D6" w:rsidRPr="004E659E"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tc>
        <w:tc>
          <w:tcPr>
            <w:tcW w:w="1419" w:type="dxa"/>
            <w:tcBorders>
              <w:top w:val="nil"/>
            </w:tcBorders>
          </w:tcPr>
          <w:p w14:paraId="73BCE3F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p w14:paraId="15C2321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7B4F4026"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49E1FE7"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FA5281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6741842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3272057" w14:textId="229F8383"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5C84F1AF" w14:textId="7338B025"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2E79B2B" w14:textId="484B6E73" w:rsidR="007B29F1" w:rsidRPr="00971814"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top w:val="nil"/>
            </w:tcBorders>
          </w:tcPr>
          <w:p w14:paraId="775B1151" w14:textId="55BBB0D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93C1D9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6F7BA5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2FC182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488DAB38"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5CE7823"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71BC3CC6" w14:textId="4B3102CC"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452B6B" w14:textId="43127881"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A387FDD" w14:textId="10D90C5E" w:rsidR="009373D6" w:rsidRPr="00971814"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3216" w:type="dxa"/>
            <w:tcBorders>
              <w:top w:val="nil"/>
            </w:tcBorders>
          </w:tcPr>
          <w:p w14:paraId="7B6626D9" w14:textId="28D351C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1</w:t>
            </w:r>
          </w:p>
          <w:p w14:paraId="7A7109A6" w14:textId="2271FE1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2</w:t>
            </w:r>
          </w:p>
          <w:p w14:paraId="05DAA200" w14:textId="3C8927E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3</w:t>
            </w:r>
          </w:p>
          <w:p w14:paraId="0F844F93" w14:textId="142C53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4</w:t>
            </w:r>
          </w:p>
          <w:p w14:paraId="0060DE08" w14:textId="22D4FAD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5</w:t>
            </w:r>
          </w:p>
          <w:p w14:paraId="00AC2995" w14:textId="3B21D3DD"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6</w:t>
            </w:r>
          </w:p>
          <w:p w14:paraId="45D653E8" w14:textId="5C0B49D9"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7</w:t>
            </w:r>
          </w:p>
          <w:p w14:paraId="381CFD5F" w14:textId="56E32BB9"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唤醒ADC模块</w:t>
            </w:r>
          </w:p>
          <w:p w14:paraId="4E03763A" w14:textId="074602C3" w:rsidR="009373D6"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读取采样值</w:t>
            </w:r>
          </w:p>
        </w:tc>
      </w:tr>
    </w:tbl>
    <w:p w14:paraId="66B41A56" w14:textId="1E0938BB" w:rsidR="00F01383" w:rsidRDefault="00F01383" w:rsidP="00F01383">
      <w:pPr>
        <w:rPr>
          <w:sz w:val="18"/>
        </w:rPr>
      </w:pPr>
      <w:r>
        <w:rPr>
          <w:rFonts w:ascii="宋体" w:hAnsi="宋体" w:hint="eastAsia"/>
          <w:szCs w:val="21"/>
        </w:rPr>
        <w:t xml:space="preserve">     数据来源：ADS</w:t>
      </w:r>
      <w:r>
        <w:rPr>
          <w:rFonts w:ascii="宋体" w:hAnsi="宋体"/>
          <w:szCs w:val="21"/>
        </w:rPr>
        <w:t>8332</w:t>
      </w:r>
      <w:r>
        <w:rPr>
          <w:rFonts w:ascii="宋体" w:hAnsi="宋体" w:hint="eastAsia"/>
          <w:szCs w:val="21"/>
        </w:rPr>
        <w:t>IPWR</w:t>
      </w:r>
      <w:r w:rsidRPr="00DD0BC4">
        <w:t xml:space="preserve"> </w:t>
      </w:r>
      <w:r w:rsidRPr="00DD0BC4">
        <w:rPr>
          <w:rFonts w:ascii="宋体" w:hAnsi="宋体"/>
          <w:szCs w:val="21"/>
        </w:rPr>
        <w:t xml:space="preserve">Datasheet </w:t>
      </w:r>
      <w:r w:rsidR="00F044D8">
        <w:rPr>
          <w:rFonts w:ascii="宋体" w:hAnsi="宋体"/>
          <w:szCs w:val="21"/>
        </w:rPr>
        <w:t>–</w:t>
      </w:r>
      <w:r w:rsidRPr="00DD0BC4">
        <w:rPr>
          <w:rFonts w:ascii="宋体" w:hAnsi="宋体"/>
          <w:szCs w:val="21"/>
        </w:rPr>
        <w:t xml:space="preserve"> </w:t>
      </w:r>
      <w:r w:rsidR="00F044D8">
        <w:rPr>
          <w:rFonts w:ascii="宋体" w:hAnsi="宋体" w:hint="eastAsia"/>
          <w:szCs w:val="21"/>
        </w:rPr>
        <w:t>Co</w:t>
      </w:r>
      <w:r w:rsidR="00F044D8">
        <w:rPr>
          <w:rFonts w:ascii="宋体" w:hAnsi="宋体"/>
          <w:szCs w:val="21"/>
        </w:rPr>
        <w:t>mmand Set Defined by Command Register(CMR)</w:t>
      </w:r>
    </w:p>
    <w:p w14:paraId="19788D17" w14:textId="77777777" w:rsidR="00F01383" w:rsidRDefault="00F01383" w:rsidP="002C69F6">
      <w:pPr>
        <w:spacing w:line="360" w:lineRule="auto"/>
        <w:ind w:firstLineChars="200" w:firstLine="480"/>
        <w:rPr>
          <w:rFonts w:asciiTheme="minorEastAsia" w:hAnsiTheme="minorEastAsia"/>
          <w:sz w:val="24"/>
        </w:rPr>
      </w:pPr>
    </w:p>
    <w:p w14:paraId="36BFA9C6" w14:textId="56883400" w:rsidR="00F044D8" w:rsidRDefault="00F044D8" w:rsidP="00F044D8">
      <w:pPr>
        <w:spacing w:line="360" w:lineRule="auto"/>
        <w:ind w:firstLine="420"/>
        <w:rPr>
          <w:rFonts w:asciiTheme="minorEastAsia" w:hAnsiTheme="minorEastAsia"/>
          <w:sz w:val="24"/>
        </w:rPr>
      </w:pPr>
      <w:r>
        <w:rPr>
          <w:rFonts w:asciiTheme="minorEastAsia" w:hAnsiTheme="minorEastAsia" w:hint="eastAsia"/>
          <w:sz w:val="24"/>
        </w:rPr>
        <w:t>采样周期由MCU内部定时器TIM</w:t>
      </w:r>
      <w:r>
        <w:rPr>
          <w:rFonts w:asciiTheme="minorEastAsia" w:hAnsiTheme="minorEastAsia"/>
          <w:sz w:val="24"/>
        </w:rPr>
        <w:t>1</w:t>
      </w:r>
      <w:r>
        <w:rPr>
          <w:rFonts w:asciiTheme="minorEastAsia" w:hAnsiTheme="minorEastAsia" w:hint="eastAsia"/>
          <w:sz w:val="24"/>
        </w:rPr>
        <w:t>控制，TIM</w:t>
      </w:r>
      <w:r>
        <w:rPr>
          <w:rFonts w:asciiTheme="minorEastAsia" w:hAnsiTheme="minorEastAsia"/>
          <w:sz w:val="24"/>
        </w:rPr>
        <w:t>1</w:t>
      </w:r>
      <w:r>
        <w:rPr>
          <w:rFonts w:asciiTheme="minorEastAsia" w:hAnsiTheme="minorEastAsia" w:hint="eastAsia"/>
          <w:sz w:val="24"/>
        </w:rPr>
        <w:t>经多级分频后每一秒钟触发一次定时器中断，每次中断都会使一个分频计数器的值递增，当达到分频计数器达到预设分频周期时，MCU执行触发采样程序，同时分频计数器清零。用户可以通过Modbus指令修改分频周期寄存器的大小来改变采样周期，例如当分频周期寄存器设置为6</w:t>
      </w:r>
      <w:r>
        <w:rPr>
          <w:rFonts w:asciiTheme="minorEastAsia" w:hAnsiTheme="minorEastAsia"/>
          <w:sz w:val="24"/>
        </w:rPr>
        <w:t>0</w:t>
      </w:r>
      <w:r>
        <w:rPr>
          <w:rFonts w:asciiTheme="minorEastAsia" w:hAnsiTheme="minorEastAsia" w:hint="eastAsia"/>
          <w:sz w:val="24"/>
        </w:rPr>
        <w:t>时，采样周期为6</w:t>
      </w:r>
      <w:r>
        <w:rPr>
          <w:rFonts w:asciiTheme="minorEastAsia" w:hAnsiTheme="minorEastAsia"/>
          <w:sz w:val="24"/>
        </w:rPr>
        <w:t>0</w:t>
      </w:r>
      <w:r>
        <w:rPr>
          <w:rFonts w:asciiTheme="minorEastAsia" w:hAnsiTheme="minorEastAsia" w:hint="eastAsia"/>
          <w:sz w:val="24"/>
        </w:rPr>
        <w:t>s。MCU中触发采样程序的原理</w:t>
      </w:r>
      <w:ins w:id="817" w:author="Garcia" w:date="2021-05-14T13:15:00Z">
        <w:r w:rsidR="00B410DE">
          <w:rPr>
            <w:rFonts w:asciiTheme="minorEastAsia" w:hAnsiTheme="minorEastAsia" w:hint="eastAsia"/>
            <w:sz w:val="24"/>
          </w:rPr>
          <w:t>是：首</w:t>
        </w:r>
      </w:ins>
      <w:del w:id="818" w:author="Garcia" w:date="2021-05-14T13:15:00Z">
        <w:r w:rsidDel="00B410DE">
          <w:rPr>
            <w:rFonts w:asciiTheme="minorEastAsia" w:hAnsiTheme="minorEastAsia" w:hint="eastAsia"/>
            <w:sz w:val="24"/>
          </w:rPr>
          <w:delText>是，</w:delText>
        </w:r>
      </w:del>
      <w:r>
        <w:rPr>
          <w:rFonts w:asciiTheme="minorEastAsia" w:hAnsiTheme="minorEastAsia" w:hint="eastAsia"/>
          <w:sz w:val="24"/>
        </w:rPr>
        <w:t>先通过</w:t>
      </w:r>
      <w:r w:rsidR="002837AA">
        <w:rPr>
          <w:rFonts w:asciiTheme="minorEastAsia" w:hAnsiTheme="minorEastAsia" w:hint="eastAsia"/>
          <w:sz w:val="24"/>
        </w:rPr>
        <w:t>SPI总线修改ADS</w:t>
      </w:r>
      <w:r w:rsidR="002837AA">
        <w:rPr>
          <w:rFonts w:asciiTheme="minorEastAsia" w:hAnsiTheme="minorEastAsia"/>
          <w:sz w:val="24"/>
        </w:rPr>
        <w:t>8332</w:t>
      </w:r>
      <w:r w:rsidR="002837AA">
        <w:rPr>
          <w:rFonts w:asciiTheme="minorEastAsia" w:hAnsiTheme="minorEastAsia" w:hint="eastAsia"/>
          <w:sz w:val="24"/>
        </w:rPr>
        <w:t>中CMR寄存器的高四位，选择所需要的采样通道，经过4轮ADS</w:t>
      </w:r>
      <w:r w:rsidR="002837AA">
        <w:rPr>
          <w:rFonts w:asciiTheme="minorEastAsia" w:hAnsiTheme="minorEastAsia"/>
          <w:sz w:val="24"/>
        </w:rPr>
        <w:t>8332</w:t>
      </w:r>
      <w:r w:rsidR="002837AA">
        <w:rPr>
          <w:rFonts w:asciiTheme="minorEastAsia" w:hAnsiTheme="minorEastAsia" w:hint="eastAsia"/>
          <w:sz w:val="24"/>
        </w:rPr>
        <w:t>时钟周期后设置生效</w:t>
      </w:r>
      <w:ins w:id="819" w:author="Garcia" w:date="2021-05-14T13:15:00Z">
        <w:r w:rsidR="00B410DE">
          <w:rPr>
            <w:rFonts w:asciiTheme="minorEastAsia" w:hAnsiTheme="minorEastAsia" w:hint="eastAsia"/>
            <w:sz w:val="24"/>
          </w:rPr>
          <w:t>。</w:t>
        </w:r>
      </w:ins>
      <w:del w:id="820" w:author="Garcia" w:date="2021-05-14T13:15:00Z">
        <w:r w:rsidR="002837AA" w:rsidDel="00B410DE">
          <w:rPr>
            <w:rFonts w:asciiTheme="minorEastAsia" w:hAnsiTheme="minorEastAsia" w:hint="eastAsia"/>
            <w:sz w:val="24"/>
          </w:rPr>
          <w:delText>，</w:delText>
        </w:r>
      </w:del>
      <w:r w:rsidR="002837AA">
        <w:rPr>
          <w:rFonts w:asciiTheme="minorEastAsia" w:hAnsiTheme="minorEastAsia" w:hint="eastAsia"/>
          <w:sz w:val="24"/>
        </w:rPr>
        <w:t>随后，MCU通过SPI总线修改ADS</w:t>
      </w:r>
      <w:r w:rsidR="002837AA">
        <w:rPr>
          <w:rFonts w:asciiTheme="minorEastAsia" w:hAnsiTheme="minorEastAsia"/>
          <w:sz w:val="24"/>
        </w:rPr>
        <w:t>8332</w:t>
      </w:r>
      <w:r w:rsidR="002837AA">
        <w:rPr>
          <w:rFonts w:asciiTheme="minorEastAsia" w:hAnsiTheme="minorEastAsia" w:hint="eastAsia"/>
          <w:sz w:val="24"/>
        </w:rPr>
        <w:t>中CMR寄存器的高四位为1</w:t>
      </w:r>
      <w:r w:rsidR="002837AA">
        <w:rPr>
          <w:rFonts w:asciiTheme="minorEastAsia" w:hAnsiTheme="minorEastAsia"/>
          <w:sz w:val="24"/>
        </w:rPr>
        <w:t>011</w:t>
      </w:r>
      <w:r w:rsidR="002837AA">
        <w:rPr>
          <w:rFonts w:asciiTheme="minorEastAsia" w:hAnsiTheme="minorEastAsia" w:hint="eastAsia"/>
          <w:sz w:val="24"/>
        </w:rPr>
        <w:t>，</w:t>
      </w:r>
      <w:r w:rsidR="009A1731">
        <w:rPr>
          <w:rFonts w:asciiTheme="minorEastAsia" w:hAnsiTheme="minorEastAsia" w:hint="eastAsia"/>
          <w:sz w:val="24"/>
        </w:rPr>
        <w:t>等待设置生效后触发ADC芯片进入工作模式，MCU随后进入0</w:t>
      </w:r>
      <w:r w:rsidR="009A1731">
        <w:rPr>
          <w:rFonts w:asciiTheme="minorEastAsia" w:hAnsiTheme="minorEastAsia"/>
          <w:sz w:val="24"/>
        </w:rPr>
        <w:t>.2</w:t>
      </w:r>
      <w:r w:rsidR="009A1731">
        <w:rPr>
          <w:rFonts w:asciiTheme="minorEastAsia" w:hAnsiTheme="minorEastAsia" w:hint="eastAsia"/>
          <w:sz w:val="24"/>
        </w:rPr>
        <w:t>s线程等待，此时ADC芯片内部进行AD转换工作</w:t>
      </w:r>
      <w:ins w:id="821" w:author="Garcia" w:date="2021-05-14T13:15:00Z">
        <w:r w:rsidR="00B410DE">
          <w:rPr>
            <w:rFonts w:asciiTheme="minorEastAsia" w:hAnsiTheme="minorEastAsia" w:hint="eastAsia"/>
            <w:sz w:val="24"/>
          </w:rPr>
          <w:t>。</w:t>
        </w:r>
      </w:ins>
      <w:del w:id="822" w:author="Garcia" w:date="2021-05-14T13:15:00Z">
        <w:r w:rsidR="009A1731" w:rsidDel="00B410DE">
          <w:rPr>
            <w:rFonts w:asciiTheme="minorEastAsia" w:hAnsiTheme="minorEastAsia" w:hint="eastAsia"/>
            <w:sz w:val="24"/>
          </w:rPr>
          <w:delText>，</w:delText>
        </w:r>
      </w:del>
      <w:r w:rsidR="009A1731">
        <w:rPr>
          <w:rFonts w:asciiTheme="minorEastAsia" w:hAnsiTheme="minorEastAsia" w:hint="eastAsia"/>
          <w:sz w:val="24"/>
        </w:rPr>
        <w:t>在线程等待结束后，MCU修改CMR寄存器的高四位为1</w:t>
      </w:r>
      <w:r w:rsidR="009A1731">
        <w:rPr>
          <w:rFonts w:asciiTheme="minorEastAsia" w:hAnsiTheme="minorEastAsia"/>
          <w:sz w:val="24"/>
        </w:rPr>
        <w:t>101</w:t>
      </w:r>
      <w:r w:rsidR="009A1731">
        <w:rPr>
          <w:rFonts w:asciiTheme="minorEastAsia" w:hAnsiTheme="minorEastAsia" w:hint="eastAsia"/>
          <w:sz w:val="24"/>
        </w:rPr>
        <w:t>，</w:t>
      </w:r>
      <w:r w:rsidR="00582902">
        <w:rPr>
          <w:rFonts w:asciiTheme="minorEastAsia" w:hAnsiTheme="minorEastAsia" w:hint="eastAsia"/>
          <w:sz w:val="24"/>
        </w:rPr>
        <w:t>之后ADS</w:t>
      </w:r>
      <w:r w:rsidR="00582902">
        <w:rPr>
          <w:rFonts w:asciiTheme="minorEastAsia" w:hAnsiTheme="minorEastAsia"/>
          <w:sz w:val="24"/>
        </w:rPr>
        <w:t>8332</w:t>
      </w:r>
      <w:r w:rsidR="00582902">
        <w:rPr>
          <w:rFonts w:asciiTheme="minorEastAsia" w:hAnsiTheme="minorEastAsia" w:hint="eastAsia"/>
          <w:sz w:val="24"/>
        </w:rPr>
        <w:t>会通过SPI总线返回1</w:t>
      </w:r>
      <w:r w:rsidR="00582902">
        <w:rPr>
          <w:rFonts w:asciiTheme="minorEastAsia" w:hAnsiTheme="minorEastAsia"/>
          <w:sz w:val="24"/>
        </w:rPr>
        <w:t>6</w:t>
      </w:r>
      <w:r w:rsidR="00582902">
        <w:rPr>
          <w:rFonts w:asciiTheme="minorEastAsia" w:hAnsiTheme="minorEastAsia" w:hint="eastAsia"/>
          <w:sz w:val="24"/>
        </w:rPr>
        <w:t>位AD</w:t>
      </w:r>
      <w:r w:rsidR="009A1731">
        <w:rPr>
          <w:rFonts w:asciiTheme="minorEastAsia" w:hAnsiTheme="minorEastAsia" w:hint="eastAsia"/>
          <w:sz w:val="24"/>
        </w:rPr>
        <w:t>转换结果。</w:t>
      </w:r>
    </w:p>
    <w:p w14:paraId="494FEAFA" w14:textId="7F580AB3" w:rsidR="00F01383" w:rsidRPr="00F01383" w:rsidRDefault="00F01383" w:rsidP="00B2541C">
      <w:pPr>
        <w:spacing w:line="360" w:lineRule="auto"/>
        <w:rPr>
          <w:rFonts w:asciiTheme="minorEastAsia" w:hAnsiTheme="minorEastAsia"/>
          <w:sz w:val="24"/>
        </w:rPr>
      </w:pPr>
    </w:p>
    <w:p w14:paraId="3592756F" w14:textId="028040CF"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w:t>
      </w:r>
      <w:r>
        <w:rPr>
          <w:rFonts w:ascii="黑体" w:eastAsia="黑体" w:hAnsi="黑体"/>
          <w:sz w:val="24"/>
        </w:rPr>
        <w:t>2</w:t>
      </w:r>
      <w:r>
        <w:rPr>
          <w:rFonts w:ascii="黑体" w:eastAsia="黑体" w:hAnsi="黑体" w:hint="eastAsia"/>
          <w:sz w:val="24"/>
        </w:rPr>
        <w:t>无线通信</w:t>
      </w:r>
    </w:p>
    <w:p w14:paraId="4EAFE423" w14:textId="36AF8296" w:rsidR="002C69F6" w:rsidRDefault="002C69F6" w:rsidP="002C69F6">
      <w:pPr>
        <w:spacing w:line="360" w:lineRule="auto"/>
        <w:ind w:firstLineChars="200" w:firstLine="480"/>
        <w:rPr>
          <w:rFonts w:asciiTheme="minorEastAsia" w:hAnsiTheme="minorEastAsia"/>
          <w:sz w:val="24"/>
        </w:rPr>
      </w:pPr>
      <w:r>
        <w:rPr>
          <w:rFonts w:asciiTheme="minorEastAsia" w:hAnsiTheme="minorEastAsia" w:hint="eastAsia"/>
          <w:sz w:val="24"/>
        </w:rPr>
        <w:t>MCU与NB</w:t>
      </w:r>
      <w:r>
        <w:rPr>
          <w:rFonts w:asciiTheme="minorEastAsia" w:hAnsiTheme="minorEastAsia"/>
          <w:sz w:val="24"/>
        </w:rPr>
        <w:t>-</w:t>
      </w:r>
      <w:r>
        <w:rPr>
          <w:rFonts w:asciiTheme="minorEastAsia" w:hAnsiTheme="minorEastAsia" w:hint="eastAsia"/>
          <w:sz w:val="24"/>
        </w:rPr>
        <w:t>IoT模块间使用串口USART</w:t>
      </w:r>
      <w:r>
        <w:rPr>
          <w:rFonts w:asciiTheme="minorEastAsia" w:hAnsiTheme="minorEastAsia"/>
          <w:sz w:val="24"/>
        </w:rPr>
        <w:t>3</w:t>
      </w:r>
      <w:r>
        <w:rPr>
          <w:rFonts w:asciiTheme="minorEastAsia" w:hAnsiTheme="minorEastAsia" w:hint="eastAsia"/>
          <w:sz w:val="24"/>
        </w:rPr>
        <w:t>连接，通过AT命令来控制与NB</w:t>
      </w:r>
      <w:r>
        <w:rPr>
          <w:rFonts w:asciiTheme="minorEastAsia" w:hAnsiTheme="minorEastAsia"/>
          <w:sz w:val="24"/>
        </w:rPr>
        <w:t>-</w:t>
      </w:r>
      <w:r>
        <w:rPr>
          <w:rFonts w:asciiTheme="minorEastAsia" w:hAnsiTheme="minorEastAsia" w:hint="eastAsia"/>
          <w:sz w:val="24"/>
        </w:rPr>
        <w:t>IoT模块间的交互行为。在数据采集模块开机后，NB</w:t>
      </w:r>
      <w:r>
        <w:rPr>
          <w:rFonts w:asciiTheme="minorEastAsia" w:hAnsiTheme="minorEastAsia"/>
          <w:sz w:val="24"/>
        </w:rPr>
        <w:t>-</w:t>
      </w:r>
      <w:r>
        <w:rPr>
          <w:rFonts w:asciiTheme="minorEastAsia" w:hAnsiTheme="minorEastAsia" w:hint="eastAsia"/>
          <w:sz w:val="24"/>
        </w:rPr>
        <w:t>IoT模块开始初始化，这</w:t>
      </w:r>
      <w:ins w:id="823" w:author="Garcia" w:date="2021-05-14T13:16:00Z">
        <w:r w:rsidR="00B410DE">
          <w:rPr>
            <w:rFonts w:asciiTheme="minorEastAsia" w:hAnsiTheme="minorEastAsia" w:hint="eastAsia"/>
            <w:sz w:val="24"/>
          </w:rPr>
          <w:t>段</w:t>
        </w:r>
      </w:ins>
      <w:del w:id="824" w:author="Garcia" w:date="2021-05-14T13:16:00Z">
        <w:r w:rsidDel="00B410DE">
          <w:rPr>
            <w:rFonts w:asciiTheme="minorEastAsia" w:hAnsiTheme="minorEastAsia" w:hint="eastAsia"/>
            <w:sz w:val="24"/>
          </w:rPr>
          <w:delText>个</w:delText>
        </w:r>
      </w:del>
      <w:r>
        <w:rPr>
          <w:rFonts w:asciiTheme="minorEastAsia" w:hAnsiTheme="minorEastAsia" w:hint="eastAsia"/>
          <w:sz w:val="24"/>
        </w:rPr>
        <w:t>时间约为1</w:t>
      </w:r>
      <w:r>
        <w:rPr>
          <w:rFonts w:asciiTheme="minorEastAsia" w:hAnsiTheme="minorEastAsia"/>
          <w:sz w:val="24"/>
        </w:rPr>
        <w:t>0</w:t>
      </w:r>
      <w:r>
        <w:rPr>
          <w:rFonts w:asciiTheme="minorEastAsia" w:hAnsiTheme="minorEastAsia" w:hint="eastAsia"/>
          <w:sz w:val="24"/>
        </w:rPr>
        <w:t>秒。</w:t>
      </w:r>
      <w:r>
        <w:rPr>
          <w:rFonts w:asciiTheme="minorEastAsia" w:hAnsiTheme="minorEastAsia" w:hint="eastAsia"/>
          <w:sz w:val="24"/>
        </w:rPr>
        <w:lastRenderedPageBreak/>
        <w:t>MCU会在NB</w:t>
      </w:r>
      <w:r>
        <w:rPr>
          <w:rFonts w:asciiTheme="minorEastAsia" w:hAnsiTheme="minorEastAsia"/>
          <w:sz w:val="24"/>
        </w:rPr>
        <w:t>-</w:t>
      </w:r>
      <w:r>
        <w:rPr>
          <w:rFonts w:asciiTheme="minorEastAsia" w:hAnsiTheme="minorEastAsia" w:hint="eastAsia"/>
          <w:sz w:val="24"/>
        </w:rPr>
        <w:t>IoT结束初始化后发送AT指令读取NB</w:t>
      </w:r>
      <w:r>
        <w:rPr>
          <w:rFonts w:asciiTheme="minorEastAsia" w:hAnsiTheme="minorEastAsia"/>
          <w:sz w:val="24"/>
        </w:rPr>
        <w:t>-</w:t>
      </w:r>
      <w:r>
        <w:rPr>
          <w:rFonts w:asciiTheme="minorEastAsia" w:hAnsiTheme="minorEastAsia" w:hint="eastAsia"/>
          <w:sz w:val="24"/>
        </w:rPr>
        <w:t>IoT模块的内部参数，验证初始化是否成功。图</w:t>
      </w:r>
      <w:r w:rsidR="00616E20">
        <w:rPr>
          <w:rFonts w:asciiTheme="minorEastAsia" w:hAnsiTheme="minorEastAsia"/>
          <w:sz w:val="24"/>
        </w:rPr>
        <w:t>1</w:t>
      </w:r>
      <w:ins w:id="825" w:author="Archimboldi Garcia" w:date="2021-05-28T09:03:00Z">
        <w:r w:rsidR="001F62F1">
          <w:rPr>
            <w:rFonts w:asciiTheme="minorEastAsia" w:hAnsiTheme="minorEastAsia"/>
            <w:sz w:val="24"/>
          </w:rPr>
          <w:t>0</w:t>
        </w:r>
      </w:ins>
      <w:ins w:id="826" w:author="Garcia" w:date="2021-05-14T11:57:00Z">
        <w:del w:id="827" w:author="Archimboldi Garcia" w:date="2021-05-28T09:03:00Z">
          <w:r w:rsidR="003B451A" w:rsidDel="001F62F1">
            <w:rPr>
              <w:rFonts w:asciiTheme="minorEastAsia" w:hAnsiTheme="minorEastAsia"/>
              <w:sz w:val="24"/>
            </w:rPr>
            <w:delText>2</w:delText>
          </w:r>
        </w:del>
      </w:ins>
      <w:del w:id="828" w:author="Garcia" w:date="2021-05-14T11:57:00Z">
        <w:r w:rsidR="00616E20" w:rsidDel="003B451A">
          <w:rPr>
            <w:rFonts w:asciiTheme="minorEastAsia" w:hAnsiTheme="minorEastAsia"/>
            <w:sz w:val="24"/>
          </w:rPr>
          <w:delText>1</w:delText>
        </w:r>
      </w:del>
      <w:r>
        <w:rPr>
          <w:rFonts w:asciiTheme="minorEastAsia" w:hAnsiTheme="minorEastAsia" w:hint="eastAsia"/>
          <w:sz w:val="24"/>
        </w:rPr>
        <w:t>展示了数据采集终端开机后无线通信模块的初始化过程：</w:t>
      </w:r>
    </w:p>
    <w:p w14:paraId="4CCFF120" w14:textId="77777777" w:rsidR="002C69F6" w:rsidRPr="00DA1790" w:rsidRDefault="002C69F6" w:rsidP="002C69F6">
      <w:pPr>
        <w:spacing w:line="360" w:lineRule="auto"/>
        <w:ind w:firstLineChars="200" w:firstLine="480"/>
        <w:rPr>
          <w:rFonts w:asciiTheme="minorEastAsia" w:hAnsiTheme="minorEastAsia"/>
          <w:sz w:val="24"/>
        </w:rPr>
      </w:pPr>
    </w:p>
    <w:p w14:paraId="60622D5E" w14:textId="19A1FDD5" w:rsidR="002C69F6" w:rsidRDefault="002C69F6" w:rsidP="002C69F6">
      <w:pPr>
        <w:spacing w:line="360" w:lineRule="auto"/>
        <w:jc w:val="center"/>
        <w:rPr>
          <w:rFonts w:asciiTheme="minorEastAsia" w:hAnsiTheme="minorEastAsia"/>
          <w:sz w:val="24"/>
        </w:rPr>
      </w:pPr>
      <w:r>
        <w:rPr>
          <w:noProof/>
        </w:rPr>
        <w:drawing>
          <wp:inline distT="0" distB="0" distL="0" distR="0" wp14:anchorId="3C219E6E" wp14:editId="253D9B1F">
            <wp:extent cx="4506651" cy="1925523"/>
            <wp:effectExtent l="19050" t="19050" r="27305"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095" cy="1944085"/>
                    </a:xfrm>
                    <a:prstGeom prst="rect">
                      <a:avLst/>
                    </a:prstGeom>
                    <a:ln>
                      <a:solidFill>
                        <a:schemeClr val="tx1"/>
                      </a:solidFill>
                    </a:ln>
                  </pic:spPr>
                </pic:pic>
              </a:graphicData>
            </a:graphic>
          </wp:inline>
        </w:drawing>
      </w:r>
    </w:p>
    <w:p w14:paraId="14EC6CF1" w14:textId="2AC3DAD9" w:rsidR="001A4D2C" w:rsidRDefault="001A4D2C" w:rsidP="001A4D2C">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829" w:author="Archimboldi Garcia" w:date="2021-05-28T09:03:00Z">
        <w:r w:rsidR="001F62F1">
          <w:rPr>
            <w:rFonts w:ascii="黑体" w:eastAsia="黑体" w:hAnsi="黑体"/>
            <w:b/>
            <w:szCs w:val="21"/>
          </w:rPr>
          <w:t>0</w:t>
        </w:r>
      </w:ins>
      <w:ins w:id="830" w:author="Garcia" w:date="2021-05-14T11:58:00Z">
        <w:del w:id="831" w:author="Archimboldi Garcia" w:date="2021-05-28T09:03:00Z">
          <w:r w:rsidR="003B451A" w:rsidDel="001F62F1">
            <w:rPr>
              <w:rFonts w:ascii="黑体" w:eastAsia="黑体" w:hAnsi="黑体"/>
              <w:b/>
              <w:szCs w:val="21"/>
            </w:rPr>
            <w:delText>2</w:delText>
          </w:r>
        </w:del>
      </w:ins>
      <w:del w:id="832" w:author="Garcia" w:date="2021-05-14T11:58:00Z">
        <w:r w:rsidR="00616E20" w:rsidDel="003B451A">
          <w:rPr>
            <w:rFonts w:ascii="黑体" w:eastAsia="黑体" w:hAnsi="黑体"/>
            <w:b/>
            <w:szCs w:val="21"/>
          </w:rPr>
          <w:delText>1</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无线通信模块初始化过程</w:t>
      </w:r>
    </w:p>
    <w:p w14:paraId="317359B3" w14:textId="77777777" w:rsidR="002C69F6" w:rsidRDefault="002C69F6" w:rsidP="00F17AD4">
      <w:pPr>
        <w:spacing w:line="360" w:lineRule="auto"/>
        <w:rPr>
          <w:rFonts w:asciiTheme="minorEastAsia" w:hAnsiTheme="minorEastAsia"/>
          <w:sz w:val="24"/>
        </w:rPr>
      </w:pPr>
    </w:p>
    <w:p w14:paraId="6DCA9208" w14:textId="725A88D6" w:rsidR="00BD2BA6" w:rsidRDefault="002C69F6">
      <w:pPr>
        <w:spacing w:line="360" w:lineRule="auto"/>
        <w:ind w:firstLineChars="200" w:firstLine="480"/>
        <w:rPr>
          <w:rFonts w:asciiTheme="minorEastAsia" w:hAnsiTheme="minorEastAsia"/>
          <w:sz w:val="24"/>
        </w:rPr>
      </w:pPr>
      <w:r>
        <w:rPr>
          <w:rFonts w:asciiTheme="minorEastAsia" w:hAnsiTheme="minorEastAsia" w:hint="eastAsia"/>
          <w:sz w:val="24"/>
        </w:rPr>
        <w:t>其中IP地址1</w:t>
      </w:r>
      <w:r>
        <w:rPr>
          <w:rFonts w:asciiTheme="minorEastAsia" w:hAnsiTheme="minorEastAsia"/>
          <w:sz w:val="24"/>
        </w:rPr>
        <w:t>19.3.250.80</w:t>
      </w:r>
      <w:r>
        <w:rPr>
          <w:rFonts w:asciiTheme="minorEastAsia" w:hAnsiTheme="minorEastAsia" w:hint="eastAsia"/>
          <w:sz w:val="24"/>
        </w:rPr>
        <w:t>：5</w:t>
      </w:r>
      <w:r>
        <w:rPr>
          <w:rFonts w:asciiTheme="minorEastAsia" w:hAnsiTheme="minorEastAsia"/>
          <w:sz w:val="24"/>
        </w:rPr>
        <w:t>683</w:t>
      </w:r>
      <w:r>
        <w:rPr>
          <w:rFonts w:asciiTheme="minorEastAsia" w:hAnsiTheme="minorEastAsia" w:hint="eastAsia"/>
          <w:sz w:val="24"/>
        </w:rPr>
        <w:t>是华为云设备接入服务CDP服务器的CoAP协议接入地址。发送“AT</w:t>
      </w:r>
      <w:r>
        <w:rPr>
          <w:rFonts w:asciiTheme="minorEastAsia" w:hAnsiTheme="minorEastAsia"/>
          <w:sz w:val="24"/>
        </w:rPr>
        <w:t>+CSQ”</w:t>
      </w:r>
      <w:r>
        <w:rPr>
          <w:rFonts w:asciiTheme="minorEastAsia" w:hAnsiTheme="minorEastAsia" w:hint="eastAsia"/>
          <w:sz w:val="24"/>
        </w:rPr>
        <w:t>查询信号强度将返回模块从基站接收到的信号强度指示RSSI和信道误码率BER，这些参数将被显示在OLED屏幕上供用户参考</w:t>
      </w:r>
      <w:ins w:id="833" w:author="Garcia" w:date="2021-05-14T11:10:00Z">
        <w:r w:rsidR="002F19B3">
          <w:rPr>
            <w:rFonts w:asciiTheme="minorEastAsia" w:hAnsiTheme="minorEastAsia" w:hint="eastAsia"/>
            <w:sz w:val="24"/>
          </w:rPr>
          <w:t>（图1</w:t>
        </w:r>
      </w:ins>
      <w:ins w:id="834" w:author="Archimboldi Garcia" w:date="2021-05-28T09:04:00Z">
        <w:r w:rsidR="001F62F1">
          <w:rPr>
            <w:rFonts w:asciiTheme="minorEastAsia" w:hAnsiTheme="minorEastAsia"/>
            <w:sz w:val="24"/>
          </w:rPr>
          <w:t>1</w:t>
        </w:r>
      </w:ins>
      <w:ins w:id="835" w:author="Garcia" w:date="2021-05-14T11:58:00Z">
        <w:del w:id="836" w:author="Archimboldi Garcia" w:date="2021-05-28T09:04:00Z">
          <w:r w:rsidR="003B451A" w:rsidDel="001F62F1">
            <w:rPr>
              <w:rFonts w:asciiTheme="minorEastAsia" w:hAnsiTheme="minorEastAsia"/>
              <w:sz w:val="24"/>
            </w:rPr>
            <w:delText>3</w:delText>
          </w:r>
        </w:del>
      </w:ins>
      <w:ins w:id="837" w:author="Garcia" w:date="2021-05-14T11:10:00Z">
        <w:r w:rsidR="002F19B3">
          <w:rPr>
            <w:rFonts w:asciiTheme="minorEastAsia" w:hAnsiTheme="minorEastAsia" w:hint="eastAsia"/>
            <w:sz w:val="24"/>
          </w:rPr>
          <w:t>）</w:t>
        </w:r>
      </w:ins>
      <w:r>
        <w:rPr>
          <w:rFonts w:asciiTheme="minorEastAsia" w:hAnsiTheme="minorEastAsia" w:hint="eastAsia"/>
          <w:sz w:val="24"/>
        </w:rPr>
        <w:t>。</w:t>
      </w:r>
    </w:p>
    <w:p w14:paraId="3B54E223" w14:textId="5C78191C" w:rsidR="002C69F6" w:rsidRDefault="002C69F6" w:rsidP="002C69F6">
      <w:pPr>
        <w:spacing w:line="360" w:lineRule="auto"/>
        <w:ind w:firstLineChars="200" w:firstLine="480"/>
        <w:rPr>
          <w:ins w:id="838" w:author="Archimboldi Garcia" w:date="2021-05-28T09:04:00Z"/>
          <w:rFonts w:asciiTheme="minorEastAsia" w:hAnsiTheme="minorEastAsia"/>
          <w:sz w:val="24"/>
        </w:rPr>
      </w:pPr>
      <w:r>
        <w:rPr>
          <w:rFonts w:asciiTheme="minorEastAsia" w:hAnsiTheme="minorEastAsia" w:hint="eastAsia"/>
          <w:sz w:val="24"/>
        </w:rPr>
        <w:t>数据采集终端使用AT指令将各通道的采样值发送至CDP服务器，其命令格式为：“AT</w:t>
      </w:r>
      <w:r>
        <w:rPr>
          <w:rFonts w:asciiTheme="minorEastAsia" w:hAnsiTheme="minorEastAsia"/>
          <w:sz w:val="24"/>
        </w:rPr>
        <w:t>+NMGS=&lt;length&gt;,&lt;data&gt;[,&lt;seq_num&gt;]</w:t>
      </w:r>
      <w:r>
        <w:rPr>
          <w:rFonts w:asciiTheme="minorEastAsia" w:hAnsiTheme="minorEastAsia" w:hint="eastAsia"/>
          <w:sz w:val="24"/>
        </w:rPr>
        <w:t>”其中length字段是发送数据的长度，data字段是字符串类型的待传输数据，其格式为1</w:t>
      </w:r>
      <w:r>
        <w:rPr>
          <w:rFonts w:asciiTheme="minorEastAsia" w:hAnsiTheme="minorEastAsia"/>
          <w:sz w:val="24"/>
        </w:rPr>
        <w:t>6</w:t>
      </w:r>
      <w:r>
        <w:rPr>
          <w:rFonts w:asciiTheme="minorEastAsia" w:hAnsiTheme="minorEastAsia" w:hint="eastAsia"/>
          <w:sz w:val="24"/>
        </w:rPr>
        <w:t>进制。每个通道的采样值被编码为</w:t>
      </w:r>
      <w:r>
        <w:rPr>
          <w:rFonts w:asciiTheme="minorEastAsia" w:hAnsiTheme="minorEastAsia"/>
          <w:sz w:val="24"/>
        </w:rPr>
        <w:t>2</w:t>
      </w:r>
      <w:r>
        <w:rPr>
          <w:rFonts w:asciiTheme="minorEastAsia" w:hAnsiTheme="minorEastAsia" w:hint="eastAsia"/>
          <w:sz w:val="24"/>
        </w:rPr>
        <w:t>字节供4位的</w:t>
      </w:r>
      <w:r>
        <w:rPr>
          <w:rFonts w:asciiTheme="minorEastAsia" w:hAnsiTheme="minorEastAsia"/>
          <w:sz w:val="24"/>
        </w:rPr>
        <w:t>16</w:t>
      </w:r>
      <w:r>
        <w:rPr>
          <w:rFonts w:asciiTheme="minorEastAsia" w:hAnsiTheme="minorEastAsia" w:hint="eastAsia"/>
          <w:sz w:val="24"/>
        </w:rPr>
        <w:t>进制数据，最大值为ffff，共有8个通道，数据字段的总长度为1</w:t>
      </w:r>
      <w:r>
        <w:rPr>
          <w:rFonts w:asciiTheme="minorEastAsia" w:hAnsiTheme="minorEastAsia"/>
          <w:sz w:val="24"/>
        </w:rPr>
        <w:t>6</w:t>
      </w:r>
      <w:r>
        <w:rPr>
          <w:rFonts w:asciiTheme="minorEastAsia" w:hAnsiTheme="minorEastAsia" w:hint="eastAsia"/>
          <w:sz w:val="24"/>
        </w:rPr>
        <w:t>字节。编码样例参考图</w:t>
      </w:r>
      <w:r w:rsidR="00616E20">
        <w:rPr>
          <w:rFonts w:asciiTheme="minorEastAsia" w:hAnsiTheme="minorEastAsia"/>
          <w:sz w:val="24"/>
        </w:rPr>
        <w:t>1</w:t>
      </w:r>
      <w:ins w:id="839" w:author="Archimboldi Garcia" w:date="2021-05-28T09:04:00Z">
        <w:r w:rsidR="00556535">
          <w:rPr>
            <w:rFonts w:asciiTheme="minorEastAsia" w:hAnsiTheme="minorEastAsia"/>
            <w:sz w:val="24"/>
          </w:rPr>
          <w:t>2</w:t>
        </w:r>
      </w:ins>
      <w:ins w:id="840" w:author="Garcia" w:date="2021-05-14T11:58:00Z">
        <w:del w:id="841" w:author="Archimboldi Garcia" w:date="2021-05-28T09:04:00Z">
          <w:r w:rsidR="003B451A" w:rsidDel="00556535">
            <w:rPr>
              <w:rFonts w:asciiTheme="minorEastAsia" w:hAnsiTheme="minorEastAsia"/>
              <w:sz w:val="24"/>
            </w:rPr>
            <w:delText>4</w:delText>
          </w:r>
        </w:del>
      </w:ins>
      <w:del w:id="842" w:author="Garcia" w:date="2021-05-14T11:10:00Z">
        <w:r w:rsidR="00616E20" w:rsidDel="002F19B3">
          <w:rPr>
            <w:rFonts w:asciiTheme="minorEastAsia" w:hAnsiTheme="minorEastAsia"/>
            <w:sz w:val="24"/>
          </w:rPr>
          <w:delText>2</w:delText>
        </w:r>
      </w:del>
      <w:r>
        <w:rPr>
          <w:rFonts w:asciiTheme="minorEastAsia" w:hAnsiTheme="minorEastAsia" w:hint="eastAsia"/>
          <w:sz w:val="24"/>
        </w:rPr>
        <w:t>。</w:t>
      </w:r>
    </w:p>
    <w:p w14:paraId="341A5C7A" w14:textId="77777777" w:rsidR="001F62F1" w:rsidRDefault="001F62F1" w:rsidP="002C69F6">
      <w:pPr>
        <w:spacing w:line="360" w:lineRule="auto"/>
        <w:ind w:firstLineChars="200" w:firstLine="480"/>
        <w:rPr>
          <w:rFonts w:asciiTheme="minorEastAsia" w:hAnsiTheme="minorEastAsia"/>
          <w:sz w:val="24"/>
        </w:rPr>
      </w:pPr>
    </w:p>
    <w:p w14:paraId="42742DC2" w14:textId="24240806" w:rsidR="002C69F6" w:rsidRDefault="00B27C68" w:rsidP="00B27C68">
      <w:pPr>
        <w:spacing w:line="360" w:lineRule="auto"/>
        <w:ind w:firstLineChars="200" w:firstLine="420"/>
        <w:jc w:val="center"/>
        <w:rPr>
          <w:ins w:id="843" w:author="Garcia" w:date="2021-05-14T11:10:00Z"/>
          <w:rFonts w:asciiTheme="minorEastAsia" w:hAnsiTheme="minorEastAsia"/>
          <w:sz w:val="24"/>
        </w:rPr>
      </w:pPr>
      <w:ins w:id="844" w:author="Garcia" w:date="2021-05-14T11:06:00Z">
        <w:r w:rsidRPr="00BD2BA6">
          <w:rPr>
            <w:rFonts w:hint="eastAsia"/>
            <w:noProof/>
          </w:rPr>
          <w:drawing>
            <wp:inline distT="0" distB="0" distL="0" distR="0" wp14:anchorId="5DEBE2A0" wp14:editId="3D620352">
              <wp:extent cx="2870200" cy="2429532"/>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6859" cy="2435169"/>
                      </a:xfrm>
                      <a:prstGeom prst="rect">
                        <a:avLst/>
                      </a:prstGeom>
                      <a:noFill/>
                      <a:ln>
                        <a:noFill/>
                      </a:ln>
                    </pic:spPr>
                  </pic:pic>
                </a:graphicData>
              </a:graphic>
            </wp:inline>
          </w:drawing>
        </w:r>
      </w:ins>
    </w:p>
    <w:p w14:paraId="15549883" w14:textId="4774BD04" w:rsidR="00BA144E" w:rsidRPr="00BA144E" w:rsidRDefault="00BA144E">
      <w:pPr>
        <w:spacing w:line="360" w:lineRule="auto"/>
        <w:jc w:val="center"/>
        <w:rPr>
          <w:ins w:id="845" w:author="Garcia" w:date="2021-05-14T11:06:00Z"/>
          <w:b/>
          <w:szCs w:val="21"/>
          <w:rPrChange w:id="846" w:author="Garcia" w:date="2021-05-14T11:10:00Z">
            <w:rPr>
              <w:ins w:id="847" w:author="Garcia" w:date="2021-05-14T11:06:00Z"/>
              <w:rFonts w:asciiTheme="minorEastAsia" w:hAnsiTheme="minorEastAsia"/>
              <w:sz w:val="24"/>
            </w:rPr>
          </w:rPrChange>
        </w:rPr>
        <w:pPrChange w:id="848" w:author="Garcia" w:date="2021-05-14T11:10:00Z">
          <w:pPr>
            <w:spacing w:line="360" w:lineRule="auto"/>
            <w:ind w:firstLineChars="200" w:firstLine="422"/>
          </w:pPr>
        </w:pPrChange>
      </w:pPr>
      <w:ins w:id="849" w:author="Garcia" w:date="2021-05-14T11:10:00Z">
        <w:r>
          <w:rPr>
            <w:rFonts w:ascii="黑体" w:eastAsia="黑体" w:hAnsi="黑体" w:hint="eastAsia"/>
            <w:b/>
            <w:szCs w:val="21"/>
          </w:rPr>
          <w:t>图</w:t>
        </w:r>
        <w:r>
          <w:rPr>
            <w:rFonts w:ascii="黑体" w:eastAsia="黑体" w:hAnsi="黑体"/>
            <w:b/>
            <w:szCs w:val="21"/>
          </w:rPr>
          <w:t>1</w:t>
        </w:r>
      </w:ins>
      <w:ins w:id="850" w:author="Archimboldi Garcia" w:date="2021-05-28T09:04:00Z">
        <w:r w:rsidR="001F62F1">
          <w:rPr>
            <w:rFonts w:ascii="黑体" w:eastAsia="黑体" w:hAnsi="黑体"/>
            <w:b/>
            <w:szCs w:val="21"/>
          </w:rPr>
          <w:t>1</w:t>
        </w:r>
      </w:ins>
      <w:ins w:id="851" w:author="Garcia" w:date="2021-05-14T11:58:00Z">
        <w:del w:id="852" w:author="Archimboldi Garcia" w:date="2021-05-28T09:04:00Z">
          <w:r w:rsidR="003B451A" w:rsidDel="001F62F1">
            <w:rPr>
              <w:rFonts w:ascii="黑体" w:eastAsia="黑体" w:hAnsi="黑体"/>
              <w:b/>
              <w:szCs w:val="21"/>
            </w:rPr>
            <w:delText>3</w:delText>
          </w:r>
        </w:del>
      </w:ins>
      <w:ins w:id="853" w:author="Garcia" w:date="2021-05-14T11:10:00Z">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OLED屏幕显示的NB-IoT模块初始化信息</w:t>
        </w:r>
      </w:ins>
    </w:p>
    <w:p w14:paraId="7714A1A5" w14:textId="77777777" w:rsidR="00B27C68" w:rsidRDefault="00B27C68" w:rsidP="002C69F6">
      <w:pPr>
        <w:spacing w:line="360" w:lineRule="auto"/>
        <w:ind w:firstLineChars="200" w:firstLine="480"/>
        <w:rPr>
          <w:rFonts w:asciiTheme="minorEastAsia" w:hAnsiTheme="minorEastAsia"/>
          <w:sz w:val="24"/>
        </w:rPr>
      </w:pPr>
    </w:p>
    <w:p w14:paraId="7E0C4B88" w14:textId="1D395E06" w:rsidR="002C69F6" w:rsidRDefault="002C69F6" w:rsidP="002C69F6">
      <w:pPr>
        <w:spacing w:line="360" w:lineRule="auto"/>
        <w:jc w:val="center"/>
        <w:rPr>
          <w:rFonts w:asciiTheme="minorEastAsia" w:hAnsiTheme="minorEastAsia"/>
          <w:sz w:val="24"/>
        </w:rPr>
      </w:pPr>
      <w:r>
        <w:rPr>
          <w:noProof/>
        </w:rPr>
        <w:drawing>
          <wp:inline distT="0" distB="0" distL="0" distR="0" wp14:anchorId="3A56EF51" wp14:editId="0640CDE4">
            <wp:extent cx="5643049" cy="1798176"/>
            <wp:effectExtent l="19050" t="19050" r="1524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1082" cy="1829415"/>
                    </a:xfrm>
                    <a:prstGeom prst="rect">
                      <a:avLst/>
                    </a:prstGeom>
                    <a:ln>
                      <a:solidFill>
                        <a:schemeClr val="tx1"/>
                      </a:solidFill>
                    </a:ln>
                  </pic:spPr>
                </pic:pic>
              </a:graphicData>
            </a:graphic>
          </wp:inline>
        </w:drawing>
      </w:r>
    </w:p>
    <w:p w14:paraId="66ACCE9E" w14:textId="5CE18B57" w:rsidR="00EE53B5" w:rsidRDefault="00EE53B5" w:rsidP="00EE53B5">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854" w:author="Archimboldi Garcia" w:date="2021-05-28T09:04:00Z">
        <w:r w:rsidR="005C312E">
          <w:rPr>
            <w:rFonts w:ascii="黑体" w:eastAsia="黑体" w:hAnsi="黑体"/>
            <w:b/>
            <w:szCs w:val="21"/>
          </w:rPr>
          <w:t>2</w:t>
        </w:r>
      </w:ins>
      <w:ins w:id="855" w:author="Garcia" w:date="2021-05-14T11:58:00Z">
        <w:del w:id="856" w:author="Archimboldi Garcia" w:date="2021-05-28T09:04:00Z">
          <w:r w:rsidR="003B451A" w:rsidDel="005C312E">
            <w:rPr>
              <w:rFonts w:ascii="黑体" w:eastAsia="黑体" w:hAnsi="黑体"/>
              <w:b/>
              <w:szCs w:val="21"/>
            </w:rPr>
            <w:delText>4</w:delText>
          </w:r>
        </w:del>
      </w:ins>
      <w:del w:id="857" w:author="Garcia" w:date="2021-05-14T11:11:00Z">
        <w:r w:rsidR="00616E20" w:rsidDel="00AB6FBD">
          <w:rPr>
            <w:rFonts w:ascii="黑体" w:eastAsia="黑体" w:hAnsi="黑体"/>
            <w:b/>
            <w:szCs w:val="21"/>
          </w:rPr>
          <w:delText>2</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数据发送AT指令编码示意图</w:t>
      </w:r>
    </w:p>
    <w:p w14:paraId="38BA9B5D" w14:textId="769EA2F1" w:rsidR="002C69F6" w:rsidRDefault="002C69F6" w:rsidP="00E24DC9">
      <w:pPr>
        <w:spacing w:line="360" w:lineRule="auto"/>
        <w:rPr>
          <w:rFonts w:asciiTheme="minorEastAsia" w:hAnsiTheme="minorEastAsia"/>
          <w:sz w:val="24"/>
        </w:rPr>
      </w:pPr>
    </w:p>
    <w:p w14:paraId="4B3D5307" w14:textId="7DEB8800" w:rsidR="00577998" w:rsidRDefault="00577998" w:rsidP="00E24DC9">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AT指令的发送周期由内部定时器TIM</w:t>
      </w:r>
      <w:r>
        <w:rPr>
          <w:rFonts w:asciiTheme="minorEastAsia" w:hAnsiTheme="minorEastAsia"/>
          <w:sz w:val="24"/>
        </w:rPr>
        <w:t>2</w:t>
      </w:r>
      <w:r>
        <w:rPr>
          <w:rFonts w:asciiTheme="minorEastAsia" w:hAnsiTheme="minorEastAsia" w:hint="eastAsia"/>
          <w:sz w:val="24"/>
        </w:rPr>
        <w:t>控制，TIM</w:t>
      </w:r>
      <w:r>
        <w:rPr>
          <w:rFonts w:asciiTheme="minorEastAsia" w:hAnsiTheme="minorEastAsia"/>
          <w:sz w:val="24"/>
        </w:rPr>
        <w:t>2</w:t>
      </w:r>
      <w:r>
        <w:rPr>
          <w:rFonts w:asciiTheme="minorEastAsia" w:hAnsiTheme="minorEastAsia" w:hint="eastAsia"/>
          <w:sz w:val="24"/>
        </w:rPr>
        <w:t>经多级分频后每一秒钟触发一次定时器中断，</w:t>
      </w:r>
      <w:r w:rsidR="00502E3E">
        <w:rPr>
          <w:rFonts w:asciiTheme="minorEastAsia" w:hAnsiTheme="minorEastAsia" w:hint="eastAsia"/>
          <w:sz w:val="24"/>
        </w:rPr>
        <w:t>每次中断都会使一个</w:t>
      </w:r>
      <w:r>
        <w:rPr>
          <w:rFonts w:asciiTheme="minorEastAsia" w:hAnsiTheme="minorEastAsia" w:hint="eastAsia"/>
          <w:sz w:val="24"/>
        </w:rPr>
        <w:t>分频计数器的值</w:t>
      </w:r>
      <w:r w:rsidR="00502E3E">
        <w:rPr>
          <w:rFonts w:asciiTheme="minorEastAsia" w:hAnsiTheme="minorEastAsia" w:hint="eastAsia"/>
          <w:sz w:val="24"/>
        </w:rPr>
        <w:t>递增</w:t>
      </w:r>
      <w:r>
        <w:rPr>
          <w:rFonts w:asciiTheme="minorEastAsia" w:hAnsiTheme="minorEastAsia" w:hint="eastAsia"/>
          <w:sz w:val="24"/>
        </w:rPr>
        <w:t>，当达到</w:t>
      </w:r>
      <w:r w:rsidR="00502E3E">
        <w:rPr>
          <w:rFonts w:asciiTheme="minorEastAsia" w:hAnsiTheme="minorEastAsia" w:hint="eastAsia"/>
          <w:sz w:val="24"/>
        </w:rPr>
        <w:t>分频计数器达到预设分频周期时，系统触发AT指令发送程序，</w:t>
      </w:r>
      <w:r w:rsidR="00673718">
        <w:rPr>
          <w:rFonts w:asciiTheme="minorEastAsia" w:hAnsiTheme="minorEastAsia" w:hint="eastAsia"/>
          <w:sz w:val="24"/>
        </w:rPr>
        <w:t>同时</w:t>
      </w:r>
      <w:r w:rsidR="00502E3E">
        <w:rPr>
          <w:rFonts w:asciiTheme="minorEastAsia" w:hAnsiTheme="minorEastAsia" w:hint="eastAsia"/>
          <w:sz w:val="24"/>
        </w:rPr>
        <w:t>分频计数器清零</w:t>
      </w:r>
      <w:r>
        <w:rPr>
          <w:rFonts w:asciiTheme="minorEastAsia" w:hAnsiTheme="minorEastAsia" w:hint="eastAsia"/>
          <w:sz w:val="24"/>
        </w:rPr>
        <w:t>。用户可以通过Modbus指令修改</w:t>
      </w:r>
      <w:r w:rsidR="00502E3E">
        <w:rPr>
          <w:rFonts w:asciiTheme="minorEastAsia" w:hAnsiTheme="minorEastAsia" w:hint="eastAsia"/>
          <w:sz w:val="24"/>
        </w:rPr>
        <w:t>分频周期寄存器</w:t>
      </w:r>
      <w:r>
        <w:rPr>
          <w:rFonts w:asciiTheme="minorEastAsia" w:hAnsiTheme="minorEastAsia" w:hint="eastAsia"/>
          <w:sz w:val="24"/>
        </w:rPr>
        <w:t>的大小来改变AT指令的发送周期</w:t>
      </w:r>
      <w:r w:rsidR="00502E3E">
        <w:rPr>
          <w:rFonts w:asciiTheme="minorEastAsia" w:hAnsiTheme="minorEastAsia" w:hint="eastAsia"/>
          <w:sz w:val="24"/>
        </w:rPr>
        <w:t>，例如当分频</w:t>
      </w:r>
      <w:r w:rsidR="008748CE">
        <w:rPr>
          <w:rFonts w:asciiTheme="minorEastAsia" w:hAnsiTheme="minorEastAsia" w:hint="eastAsia"/>
          <w:sz w:val="24"/>
        </w:rPr>
        <w:t>周期寄存器设置为6</w:t>
      </w:r>
      <w:r w:rsidR="008748CE">
        <w:rPr>
          <w:rFonts w:asciiTheme="minorEastAsia" w:hAnsiTheme="minorEastAsia"/>
          <w:sz w:val="24"/>
        </w:rPr>
        <w:t>0</w:t>
      </w:r>
      <w:r w:rsidR="008748CE">
        <w:rPr>
          <w:rFonts w:asciiTheme="minorEastAsia" w:hAnsiTheme="minorEastAsia" w:hint="eastAsia"/>
          <w:sz w:val="24"/>
        </w:rPr>
        <w:t>时，AT指令的发送周期为6</w:t>
      </w:r>
      <w:r w:rsidR="008748CE">
        <w:rPr>
          <w:rFonts w:asciiTheme="minorEastAsia" w:hAnsiTheme="minorEastAsia"/>
          <w:sz w:val="24"/>
        </w:rPr>
        <w:t>0</w:t>
      </w:r>
      <w:r w:rsidR="008748CE">
        <w:rPr>
          <w:rFonts w:asciiTheme="minorEastAsia" w:hAnsiTheme="minorEastAsia" w:hint="eastAsia"/>
          <w:sz w:val="24"/>
        </w:rPr>
        <w:t>s。</w:t>
      </w:r>
    </w:p>
    <w:p w14:paraId="42634D70" w14:textId="19A084C8" w:rsidR="00577998" w:rsidDel="004B46CC" w:rsidRDefault="00577998" w:rsidP="00E24DC9">
      <w:pPr>
        <w:spacing w:line="360" w:lineRule="auto"/>
        <w:rPr>
          <w:del w:id="858" w:author="Garcia" w:date="2021-05-14T13:21:00Z"/>
          <w:rFonts w:asciiTheme="minorEastAsia" w:hAnsiTheme="minorEastAsia"/>
          <w:sz w:val="24"/>
        </w:rPr>
      </w:pPr>
    </w:p>
    <w:p w14:paraId="3E129ABD" w14:textId="77777777" w:rsidR="009F706A" w:rsidRDefault="009F706A" w:rsidP="00E24DC9">
      <w:pPr>
        <w:spacing w:line="360" w:lineRule="auto"/>
        <w:rPr>
          <w:rFonts w:asciiTheme="minorEastAsia" w:hAnsiTheme="minorEastAsia"/>
          <w:sz w:val="24"/>
        </w:rPr>
      </w:pPr>
    </w:p>
    <w:p w14:paraId="69E71B78" w14:textId="3B9969AE" w:rsidR="002C69F6" w:rsidRDefault="0012037E"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Pr>
          <w:rFonts w:ascii="黑体" w:eastAsia="黑体" w:hAnsi="黑体"/>
          <w:sz w:val="24"/>
        </w:rPr>
        <w:t>5</w:t>
      </w:r>
      <w:r>
        <w:rPr>
          <w:rFonts w:ascii="黑体" w:eastAsia="黑体" w:hAnsi="黑体" w:hint="eastAsia"/>
          <w:sz w:val="24"/>
        </w:rPr>
        <w:t>.</w:t>
      </w:r>
      <w:r>
        <w:rPr>
          <w:rFonts w:ascii="黑体" w:eastAsia="黑体" w:hAnsi="黑体"/>
          <w:sz w:val="24"/>
        </w:rPr>
        <w:t>3</w:t>
      </w:r>
      <w:r w:rsidR="002C69F6">
        <w:rPr>
          <w:rFonts w:ascii="黑体" w:eastAsia="黑体" w:hAnsi="黑体"/>
          <w:sz w:val="24"/>
        </w:rPr>
        <w:t xml:space="preserve"> </w:t>
      </w:r>
      <w:r w:rsidR="002C69F6">
        <w:rPr>
          <w:rFonts w:ascii="黑体" w:eastAsia="黑体" w:hAnsi="黑体" w:hint="eastAsia"/>
          <w:sz w:val="24"/>
        </w:rPr>
        <w:t>Modbus通信</w:t>
      </w:r>
      <w:r w:rsidR="000B3FB6">
        <w:rPr>
          <w:rFonts w:ascii="黑体" w:eastAsia="黑体" w:hAnsi="黑体" w:hint="eastAsia"/>
          <w:sz w:val="24"/>
        </w:rPr>
        <w:t>算法</w:t>
      </w:r>
      <w:r w:rsidR="00BB4F9D">
        <w:rPr>
          <w:rFonts w:ascii="黑体" w:eastAsia="黑体" w:hAnsi="黑体" w:hint="eastAsia"/>
          <w:sz w:val="24"/>
        </w:rPr>
        <w:t xml:space="preserve"> </w:t>
      </w:r>
      <w:r w:rsidR="00BB4F9D" w:rsidRPr="00BB4F9D">
        <w:rPr>
          <w:rFonts w:ascii="黑体" w:eastAsia="黑体" w:hAnsi="黑体"/>
          <w:color w:val="FF0000"/>
          <w:sz w:val="24"/>
        </w:rPr>
        <w:t xml:space="preserve"> </w:t>
      </w:r>
    </w:p>
    <w:p w14:paraId="3AD283E5" w14:textId="3FE39A3A" w:rsidR="001729E8" w:rsidRDefault="00577998" w:rsidP="008A319E">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除NB-IoT无线通信外，使用者</w:t>
      </w:r>
      <w:r w:rsidR="008748CE">
        <w:rPr>
          <w:rFonts w:asciiTheme="minorEastAsia" w:hAnsiTheme="minorEastAsia" w:hint="eastAsia"/>
          <w:sz w:val="24"/>
        </w:rPr>
        <w:t>也</w:t>
      </w:r>
      <w:r>
        <w:rPr>
          <w:rFonts w:asciiTheme="minorEastAsia" w:hAnsiTheme="minorEastAsia" w:hint="eastAsia"/>
          <w:sz w:val="24"/>
        </w:rPr>
        <w:t>可以通过Modbus有线通信的方式获取各通道的采样数据</w:t>
      </w:r>
      <w:r w:rsidR="008748CE">
        <w:rPr>
          <w:rFonts w:asciiTheme="minorEastAsia" w:hAnsiTheme="minorEastAsia" w:hint="eastAsia"/>
          <w:sz w:val="24"/>
        </w:rPr>
        <w:t>。此外，用户可以通过不同的Modbus指令来设置数据采集终端的各种内部参数。表</w:t>
      </w:r>
      <w:r w:rsidR="00616E20">
        <w:rPr>
          <w:rFonts w:asciiTheme="minorEastAsia" w:hAnsiTheme="minorEastAsia"/>
          <w:sz w:val="24"/>
        </w:rPr>
        <w:t>6</w:t>
      </w:r>
      <w:r w:rsidR="008748CE">
        <w:rPr>
          <w:rFonts w:asciiTheme="minorEastAsia" w:hAnsiTheme="minorEastAsia" w:hint="eastAsia"/>
          <w:sz w:val="24"/>
        </w:rPr>
        <w:t>为数据采集终端的Modbus通信</w:t>
      </w:r>
      <w:r w:rsidR="00A62CB1">
        <w:rPr>
          <w:rFonts w:asciiTheme="minorEastAsia" w:hAnsiTheme="minorEastAsia" w:hint="eastAsia"/>
          <w:sz w:val="24"/>
        </w:rPr>
        <w:t>点位</w:t>
      </w:r>
      <w:r w:rsidR="001729E8">
        <w:rPr>
          <w:rFonts w:asciiTheme="minorEastAsia" w:hAnsiTheme="minorEastAsia" w:hint="eastAsia"/>
          <w:sz w:val="24"/>
        </w:rPr>
        <w:t>表</w:t>
      </w:r>
      <w:r w:rsidR="008748CE">
        <w:rPr>
          <w:rFonts w:asciiTheme="minorEastAsia" w:hAnsiTheme="minorEastAsia" w:hint="eastAsia"/>
          <w:sz w:val="24"/>
        </w:rPr>
        <w:t>。</w:t>
      </w:r>
      <w:r w:rsidR="00A62CB1">
        <w:rPr>
          <w:rFonts w:asciiTheme="minorEastAsia" w:hAnsiTheme="minorEastAsia" w:hint="eastAsia"/>
          <w:sz w:val="24"/>
        </w:rPr>
        <w:t>其中每个</w:t>
      </w:r>
      <w:r w:rsidR="00443C20">
        <w:rPr>
          <w:rFonts w:asciiTheme="minorEastAsia" w:hAnsiTheme="minorEastAsia" w:hint="eastAsia"/>
          <w:sz w:val="24"/>
        </w:rPr>
        <w:t>寄存器长度为</w:t>
      </w:r>
      <w:r w:rsidR="00443C20">
        <w:rPr>
          <w:rFonts w:asciiTheme="minorEastAsia" w:hAnsiTheme="minorEastAsia"/>
          <w:sz w:val="24"/>
        </w:rPr>
        <w:t>4</w:t>
      </w:r>
      <w:r w:rsidR="00443C20">
        <w:rPr>
          <w:rFonts w:asciiTheme="minorEastAsia" w:hAnsiTheme="minorEastAsia" w:hint="eastAsia"/>
          <w:sz w:val="24"/>
        </w:rPr>
        <w:t>字节，可储存3</w:t>
      </w:r>
      <w:r w:rsidR="00443C20">
        <w:rPr>
          <w:rFonts w:asciiTheme="minorEastAsia" w:hAnsiTheme="minorEastAsia"/>
          <w:sz w:val="24"/>
        </w:rPr>
        <w:t>2</w:t>
      </w:r>
      <w:r w:rsidR="00443C20">
        <w:rPr>
          <w:rFonts w:asciiTheme="minorEastAsia" w:hAnsiTheme="minorEastAsia" w:hint="eastAsia"/>
          <w:sz w:val="24"/>
        </w:rPr>
        <w:t>位二进制数据。</w:t>
      </w:r>
      <w:r w:rsidR="00D81E5F">
        <w:rPr>
          <w:rFonts w:asciiTheme="minorEastAsia" w:hAnsiTheme="minorEastAsia" w:hint="eastAsia"/>
          <w:sz w:val="24"/>
        </w:rPr>
        <w:t>其中寄存器</w:t>
      </w:r>
      <w:r w:rsidR="00D81E5F">
        <w:rPr>
          <w:rFonts w:asciiTheme="minorEastAsia" w:hAnsiTheme="minorEastAsia"/>
          <w:sz w:val="24"/>
        </w:rPr>
        <w:t>40001</w:t>
      </w:r>
      <w:r w:rsidR="00D81E5F">
        <w:rPr>
          <w:rFonts w:asciiTheme="minorEastAsia" w:hAnsiTheme="minorEastAsia" w:hint="eastAsia"/>
          <w:sz w:val="24"/>
        </w:rPr>
        <w:t>至4</w:t>
      </w:r>
      <w:r w:rsidR="00D81E5F">
        <w:rPr>
          <w:rFonts w:asciiTheme="minorEastAsia" w:hAnsiTheme="minorEastAsia"/>
          <w:sz w:val="24"/>
        </w:rPr>
        <w:t>0004</w:t>
      </w:r>
      <w:r w:rsidR="00D81E5F">
        <w:rPr>
          <w:rFonts w:asciiTheme="minorEastAsia" w:hAnsiTheme="minorEastAsia" w:hint="eastAsia"/>
          <w:sz w:val="24"/>
        </w:rPr>
        <w:t>为采样通道值，每个寄存器包含两路采样通道，寄存器4</w:t>
      </w:r>
      <w:r w:rsidR="00D81E5F">
        <w:rPr>
          <w:rFonts w:asciiTheme="minorEastAsia" w:hAnsiTheme="minorEastAsia"/>
          <w:sz w:val="24"/>
        </w:rPr>
        <w:t>0005</w:t>
      </w:r>
      <w:r w:rsidR="00D81E5F">
        <w:rPr>
          <w:rFonts w:asciiTheme="minorEastAsia" w:hAnsiTheme="minorEastAsia" w:hint="eastAsia"/>
          <w:sz w:val="24"/>
        </w:rPr>
        <w:t>为设备状态值，寄存器4</w:t>
      </w:r>
      <w:r w:rsidR="00D81E5F">
        <w:rPr>
          <w:rFonts w:asciiTheme="minorEastAsia" w:hAnsiTheme="minorEastAsia"/>
          <w:sz w:val="24"/>
        </w:rPr>
        <w:t>0006</w:t>
      </w:r>
      <w:r w:rsidR="00D81E5F">
        <w:rPr>
          <w:rFonts w:asciiTheme="minorEastAsia" w:hAnsiTheme="minorEastAsia" w:hint="eastAsia"/>
          <w:sz w:val="24"/>
        </w:rPr>
        <w:t>为采样和通信周期值。</w:t>
      </w:r>
    </w:p>
    <w:p w14:paraId="748202B0" w14:textId="680ECC61" w:rsidR="009F706A" w:rsidDel="0000511F" w:rsidRDefault="009F706A">
      <w:pPr>
        <w:spacing w:line="360" w:lineRule="auto"/>
        <w:ind w:firstLine="420"/>
        <w:rPr>
          <w:del w:id="859" w:author="Garcia" w:date="2021-05-14T13:19:00Z"/>
          <w:rFonts w:asciiTheme="minorEastAsia" w:hAnsiTheme="minorEastAsia"/>
          <w:sz w:val="24"/>
        </w:rPr>
      </w:pPr>
      <w:r>
        <w:rPr>
          <w:rFonts w:asciiTheme="minorEastAsia" w:hAnsiTheme="minorEastAsia" w:hint="eastAsia"/>
          <w:sz w:val="24"/>
        </w:rPr>
        <w:t>串口USART</w:t>
      </w:r>
      <w:r>
        <w:rPr>
          <w:rFonts w:asciiTheme="minorEastAsia" w:hAnsiTheme="minorEastAsia"/>
          <w:sz w:val="24"/>
        </w:rPr>
        <w:t>1</w:t>
      </w:r>
      <w:r>
        <w:rPr>
          <w:rFonts w:asciiTheme="minorEastAsia" w:hAnsiTheme="minorEastAsia" w:hint="eastAsia"/>
          <w:sz w:val="24"/>
        </w:rPr>
        <w:t>用于处理数据采集终端和外部设备间的Modbus通信，当USART</w:t>
      </w:r>
      <w:r>
        <w:rPr>
          <w:rFonts w:asciiTheme="minorEastAsia" w:hAnsiTheme="minorEastAsia"/>
          <w:sz w:val="24"/>
        </w:rPr>
        <w:t>1</w:t>
      </w:r>
      <w:r>
        <w:rPr>
          <w:rFonts w:asciiTheme="minorEastAsia" w:hAnsiTheme="minorEastAsia" w:hint="eastAsia"/>
          <w:sz w:val="24"/>
        </w:rPr>
        <w:t>接收到一段字节流时会触发串口空闲中断，该中断会调用Modbus协议解析程序对接收到的字节流进行解析，并进行CRC校验。对于读取类命令，成功解析后，数据采集终端会返回相应的Modbus回复帧，若解析失败，数据采集终端OLED屏幕将短暂显示“ILLEGAL”字样。对于设置类命令，当设置成功后，数据采集终端OLED屏幕将短暂显示“SET</w:t>
      </w:r>
      <w:r>
        <w:rPr>
          <w:rFonts w:asciiTheme="minorEastAsia" w:hAnsiTheme="minorEastAsia"/>
          <w:sz w:val="24"/>
        </w:rPr>
        <w:t xml:space="preserve"> </w:t>
      </w:r>
      <w:r>
        <w:rPr>
          <w:rFonts w:asciiTheme="minorEastAsia" w:hAnsiTheme="minorEastAsia" w:hint="eastAsia"/>
          <w:sz w:val="24"/>
        </w:rPr>
        <w:t>OK”字样。</w:t>
      </w:r>
    </w:p>
    <w:p w14:paraId="1AC397A8" w14:textId="5C9DC984" w:rsidR="0000511F" w:rsidRDefault="0000511F" w:rsidP="009F706A">
      <w:pPr>
        <w:spacing w:line="360" w:lineRule="auto"/>
        <w:ind w:firstLine="420"/>
        <w:rPr>
          <w:ins w:id="860" w:author="Archimboldi Garcia" w:date="2021-05-28T09:05:00Z"/>
          <w:rFonts w:asciiTheme="minorEastAsia" w:hAnsiTheme="minorEastAsia"/>
          <w:sz w:val="24"/>
        </w:rPr>
      </w:pPr>
    </w:p>
    <w:p w14:paraId="2C48C3B7" w14:textId="7E89197F" w:rsidR="0000511F" w:rsidRDefault="0000511F" w:rsidP="009F706A">
      <w:pPr>
        <w:spacing w:line="360" w:lineRule="auto"/>
        <w:ind w:firstLine="420"/>
        <w:rPr>
          <w:ins w:id="861" w:author="Archimboldi Garcia" w:date="2021-05-28T09:05:00Z"/>
          <w:rFonts w:asciiTheme="minorEastAsia" w:hAnsiTheme="minorEastAsia"/>
          <w:sz w:val="24"/>
        </w:rPr>
      </w:pPr>
    </w:p>
    <w:p w14:paraId="6CA40B0E" w14:textId="77777777" w:rsidR="0000511F" w:rsidRDefault="0000511F" w:rsidP="009F706A">
      <w:pPr>
        <w:spacing w:line="360" w:lineRule="auto"/>
        <w:ind w:firstLine="420"/>
        <w:rPr>
          <w:ins w:id="862" w:author="Archimboldi Garcia" w:date="2021-05-28T09:04:00Z"/>
          <w:rFonts w:asciiTheme="minorEastAsia" w:hAnsiTheme="minorEastAsia"/>
          <w:sz w:val="24"/>
        </w:rPr>
      </w:pPr>
    </w:p>
    <w:p w14:paraId="3AADFD85" w14:textId="77777777" w:rsidR="009F706A" w:rsidDel="0039324C" w:rsidRDefault="009F706A" w:rsidP="009F706A">
      <w:pPr>
        <w:spacing w:line="360" w:lineRule="auto"/>
        <w:rPr>
          <w:del w:id="863" w:author="Garcia" w:date="2021-05-14T11:09:00Z"/>
          <w:rFonts w:asciiTheme="minorEastAsia" w:hAnsiTheme="minorEastAsia"/>
          <w:sz w:val="24"/>
        </w:rPr>
      </w:pPr>
    </w:p>
    <w:p w14:paraId="15EC34A6" w14:textId="21AC75E9" w:rsidR="009F706A" w:rsidRPr="009F706A" w:rsidDel="0039324C" w:rsidRDefault="009F706A" w:rsidP="008A319E">
      <w:pPr>
        <w:spacing w:line="360" w:lineRule="auto"/>
        <w:rPr>
          <w:del w:id="864" w:author="Garcia" w:date="2021-05-14T11:09:00Z"/>
          <w:rFonts w:asciiTheme="minorEastAsia" w:hAnsiTheme="minorEastAsia"/>
          <w:sz w:val="24"/>
        </w:rPr>
      </w:pPr>
    </w:p>
    <w:p w14:paraId="71892CE9" w14:textId="77777777" w:rsidR="009F706A" w:rsidRDefault="009F706A">
      <w:pPr>
        <w:spacing w:line="360" w:lineRule="auto"/>
        <w:ind w:firstLine="420"/>
        <w:rPr>
          <w:rFonts w:asciiTheme="minorEastAsia" w:hAnsiTheme="minorEastAsia"/>
          <w:sz w:val="24"/>
        </w:rPr>
        <w:pPrChange w:id="865" w:author="Garcia" w:date="2021-05-14T13:19:00Z">
          <w:pPr>
            <w:spacing w:line="360" w:lineRule="auto"/>
          </w:pPr>
        </w:pPrChange>
      </w:pPr>
    </w:p>
    <w:p w14:paraId="4829A987" w14:textId="3B4ACADE" w:rsidR="008748CE" w:rsidRDefault="008748CE" w:rsidP="008748CE">
      <w:pPr>
        <w:spacing w:line="360" w:lineRule="auto"/>
        <w:ind w:firstLineChars="200" w:firstLine="422"/>
        <w:jc w:val="center"/>
        <w:rPr>
          <w:b/>
          <w:szCs w:val="21"/>
        </w:rPr>
      </w:pPr>
      <w:r>
        <w:rPr>
          <w:rFonts w:ascii="黑体" w:eastAsia="黑体" w:hAnsi="黑体" w:hint="eastAsia"/>
          <w:b/>
          <w:szCs w:val="21"/>
        </w:rPr>
        <w:t>表</w:t>
      </w:r>
      <w:r w:rsidR="00616E20">
        <w:rPr>
          <w:rFonts w:ascii="黑体" w:eastAsia="黑体" w:hAnsi="黑体"/>
          <w:b/>
          <w:szCs w:val="21"/>
        </w:rPr>
        <w:t>6</w:t>
      </w:r>
      <w:r>
        <w:rPr>
          <w:rFonts w:ascii="黑体" w:eastAsia="黑体" w:hAnsi="黑体" w:hint="eastAsia"/>
          <w:b/>
          <w:szCs w:val="21"/>
        </w:rPr>
        <w:t xml:space="preserve">  数据采集终端Modbus</w:t>
      </w:r>
      <w:r w:rsidR="00A62CB1">
        <w:rPr>
          <w:rFonts w:ascii="黑体" w:eastAsia="黑体" w:hAnsi="黑体" w:hint="eastAsia"/>
          <w:b/>
          <w:szCs w:val="21"/>
        </w:rPr>
        <w:t>通信点位</w:t>
      </w:r>
      <w:r>
        <w:rPr>
          <w:rFonts w:ascii="黑体" w:eastAsia="黑体" w:hAnsi="黑体" w:hint="eastAsia"/>
          <w:b/>
          <w:szCs w:val="21"/>
        </w:rPr>
        <w:t>表</w:t>
      </w:r>
    </w:p>
    <w:tbl>
      <w:tblPr>
        <w:tblW w:w="8827"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791"/>
        <w:gridCol w:w="2173"/>
        <w:gridCol w:w="2173"/>
        <w:gridCol w:w="2690"/>
      </w:tblGrid>
      <w:tr w:rsidR="00A62CB1" w14:paraId="61ACEAD0" w14:textId="1510D6FF" w:rsidTr="00A62CB1">
        <w:trPr>
          <w:trHeight w:val="474"/>
        </w:trPr>
        <w:tc>
          <w:tcPr>
            <w:tcW w:w="1791" w:type="dxa"/>
          </w:tcPr>
          <w:p w14:paraId="01596DE6" w14:textId="3B5DE1AF" w:rsidR="00A62CB1" w:rsidRDefault="00A62CB1" w:rsidP="00C87A99">
            <w:pPr>
              <w:spacing w:line="360" w:lineRule="auto"/>
              <w:jc w:val="center"/>
              <w:rPr>
                <w:rFonts w:asciiTheme="minorEastAsia" w:hAnsiTheme="minorEastAsia"/>
                <w:szCs w:val="21"/>
              </w:rPr>
            </w:pPr>
            <w:r>
              <w:rPr>
                <w:rFonts w:asciiTheme="minorEastAsia" w:hAnsiTheme="minorEastAsia" w:hint="eastAsia"/>
                <w:szCs w:val="21"/>
              </w:rPr>
              <w:t xml:space="preserve">   点位</w:t>
            </w:r>
          </w:p>
        </w:tc>
        <w:tc>
          <w:tcPr>
            <w:tcW w:w="2173" w:type="dxa"/>
          </w:tcPr>
          <w:p w14:paraId="654EE27B" w14:textId="0F849D1C"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数据类型</w:t>
            </w:r>
          </w:p>
        </w:tc>
        <w:tc>
          <w:tcPr>
            <w:tcW w:w="2173" w:type="dxa"/>
          </w:tcPr>
          <w:p w14:paraId="0E55F26C" w14:textId="1652ABFD"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690" w:type="dxa"/>
          </w:tcPr>
          <w:p w14:paraId="5ED9B977" w14:textId="47FCC4C6"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备注</w:t>
            </w:r>
          </w:p>
        </w:tc>
      </w:tr>
      <w:tr w:rsidR="00A62CB1" w14:paraId="347B3B79" w14:textId="2F28BF33" w:rsidTr="00A62CB1">
        <w:trPr>
          <w:trHeight w:val="474"/>
        </w:trPr>
        <w:tc>
          <w:tcPr>
            <w:tcW w:w="1791" w:type="dxa"/>
            <w:tcBorders>
              <w:bottom w:val="nil"/>
            </w:tcBorders>
          </w:tcPr>
          <w:p w14:paraId="41B91809" w14:textId="7835DD60"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bottom w:val="nil"/>
            </w:tcBorders>
          </w:tcPr>
          <w:p w14:paraId="00FA34B7" w14:textId="048861A5" w:rsidR="00A62CB1"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sidR="00A62CB1">
              <w:rPr>
                <w:rFonts w:asciiTheme="majorEastAsia" w:eastAsiaTheme="majorEastAsia" w:hAnsiTheme="majorEastAsia" w:hint="eastAsia"/>
                <w:szCs w:val="21"/>
              </w:rPr>
              <w:t>INT</w:t>
            </w:r>
          </w:p>
        </w:tc>
        <w:tc>
          <w:tcPr>
            <w:tcW w:w="2173" w:type="dxa"/>
            <w:tcBorders>
              <w:bottom w:val="nil"/>
            </w:tcBorders>
          </w:tcPr>
          <w:p w14:paraId="00689E87" w14:textId="7AB11FD9" w:rsidR="00A62CB1" w:rsidRPr="00F51B3E"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hint="eastAsia"/>
                <w:szCs w:val="21"/>
              </w:rPr>
              <w:t>采样通道1</w:t>
            </w:r>
          </w:p>
        </w:tc>
        <w:tc>
          <w:tcPr>
            <w:tcW w:w="2690" w:type="dxa"/>
            <w:tcBorders>
              <w:bottom w:val="nil"/>
            </w:tcBorders>
          </w:tcPr>
          <w:p w14:paraId="74DBEF60" w14:textId="7F169EF3" w:rsidR="00A62CB1" w:rsidRPr="00E47DE7" w:rsidRDefault="00443C20" w:rsidP="00443C20">
            <w:pPr>
              <w:spacing w:line="360" w:lineRule="auto"/>
              <w:ind w:firstLine="360"/>
              <w:rPr>
                <w:rFonts w:asciiTheme="majorEastAsia" w:eastAsiaTheme="majorEastAsia" w:hAnsiTheme="majorEastAsia"/>
                <w:szCs w:val="21"/>
              </w:rPr>
            </w:pPr>
            <w:r>
              <w:rPr>
                <w:rFonts w:asciiTheme="majorEastAsia" w:eastAsiaTheme="majorEastAsia" w:hAnsiTheme="majorEastAsia"/>
                <w:szCs w:val="21"/>
              </w:rPr>
              <w:t xml:space="preserve">        </w:t>
            </w:r>
          </w:p>
        </w:tc>
      </w:tr>
      <w:tr w:rsidR="00A62CB1" w14:paraId="3F4F0A31" w14:textId="14A439FA" w:rsidTr="00A62CB1">
        <w:trPr>
          <w:trHeight w:val="474"/>
        </w:trPr>
        <w:tc>
          <w:tcPr>
            <w:tcW w:w="1791" w:type="dxa"/>
            <w:tcBorders>
              <w:top w:val="nil"/>
              <w:bottom w:val="nil"/>
            </w:tcBorders>
          </w:tcPr>
          <w:p w14:paraId="18C15CA0" w14:textId="41797511"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0D0A78" w14:textId="036C2F7E"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49A86A54" w14:textId="41DBBEBF" w:rsidR="00A62CB1" w:rsidRPr="00971814"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2</w:t>
            </w:r>
          </w:p>
        </w:tc>
        <w:tc>
          <w:tcPr>
            <w:tcW w:w="2690" w:type="dxa"/>
            <w:tcBorders>
              <w:top w:val="nil"/>
              <w:bottom w:val="nil"/>
            </w:tcBorders>
          </w:tcPr>
          <w:p w14:paraId="4D0B231E" w14:textId="7D9F1FCC" w:rsidR="00A62CB1" w:rsidRPr="00971814" w:rsidRDefault="00A62CB1" w:rsidP="00C87A99">
            <w:pPr>
              <w:spacing w:line="360" w:lineRule="auto"/>
              <w:ind w:firstLine="360"/>
              <w:jc w:val="center"/>
              <w:rPr>
                <w:rFonts w:asciiTheme="minorEastAsia" w:hAnsiTheme="minorEastAsia"/>
                <w:szCs w:val="21"/>
              </w:rPr>
            </w:pPr>
          </w:p>
        </w:tc>
      </w:tr>
      <w:tr w:rsidR="00A62CB1" w14:paraId="4D6FB677" w14:textId="77777777" w:rsidTr="00A62CB1">
        <w:trPr>
          <w:trHeight w:val="474"/>
        </w:trPr>
        <w:tc>
          <w:tcPr>
            <w:tcW w:w="1791" w:type="dxa"/>
            <w:tcBorders>
              <w:top w:val="nil"/>
              <w:bottom w:val="nil"/>
            </w:tcBorders>
          </w:tcPr>
          <w:p w14:paraId="3C24640B" w14:textId="30D5279F"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w:t>
            </w:r>
            <w:r w:rsidR="00443C20">
              <w:rPr>
                <w:rFonts w:asciiTheme="minorEastAsia" w:hAnsiTheme="minorEastAsia"/>
                <w:szCs w:val="21"/>
              </w:rPr>
              <w:t>2</w:t>
            </w:r>
            <w:r>
              <w:rPr>
                <w:rFonts w:asciiTheme="minorEastAsia" w:hAnsiTheme="minorEastAsia" w:hint="eastAsia"/>
                <w:szCs w:val="21"/>
              </w:rPr>
              <w:t>.</w:t>
            </w:r>
            <w:r w:rsidR="00443C20">
              <w:rPr>
                <w:rFonts w:asciiTheme="minorEastAsia" w:hAnsiTheme="minorEastAsia"/>
                <w:szCs w:val="21"/>
              </w:rPr>
              <w:t>00</w:t>
            </w:r>
            <w:r w:rsidR="00443C20">
              <w:rPr>
                <w:rFonts w:asciiTheme="minorEastAsia" w:hAnsiTheme="minorEastAsia" w:hint="eastAsia"/>
                <w:szCs w:val="21"/>
              </w:rPr>
              <w:t>-</w:t>
            </w:r>
            <w:r w:rsidR="00443C20">
              <w:rPr>
                <w:rFonts w:asciiTheme="minorEastAsia" w:hAnsiTheme="minorEastAsia"/>
                <w:szCs w:val="21"/>
              </w:rPr>
              <w:t>03</w:t>
            </w:r>
          </w:p>
        </w:tc>
        <w:tc>
          <w:tcPr>
            <w:tcW w:w="2173" w:type="dxa"/>
            <w:tcBorders>
              <w:top w:val="nil"/>
              <w:bottom w:val="nil"/>
            </w:tcBorders>
          </w:tcPr>
          <w:p w14:paraId="1FA954D4" w14:textId="44519C6F"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5B1ED0C3" w14:textId="3C893EFE" w:rsidR="00A62CB1"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3</w:t>
            </w:r>
          </w:p>
        </w:tc>
        <w:tc>
          <w:tcPr>
            <w:tcW w:w="2690" w:type="dxa"/>
            <w:tcBorders>
              <w:top w:val="nil"/>
              <w:bottom w:val="nil"/>
            </w:tcBorders>
          </w:tcPr>
          <w:p w14:paraId="483BAFB7" w14:textId="4DD7B3D9" w:rsidR="00A62CB1" w:rsidRDefault="00A62CB1" w:rsidP="00C87A99">
            <w:pPr>
              <w:spacing w:line="360" w:lineRule="auto"/>
              <w:ind w:firstLine="360"/>
              <w:jc w:val="center"/>
              <w:rPr>
                <w:rFonts w:asciiTheme="minorEastAsia" w:hAnsiTheme="minorEastAsia"/>
                <w:szCs w:val="21"/>
              </w:rPr>
            </w:pPr>
          </w:p>
        </w:tc>
      </w:tr>
      <w:tr w:rsidR="00A62CB1" w14:paraId="34986EAD" w14:textId="77777777" w:rsidTr="00D81E5F">
        <w:trPr>
          <w:trHeight w:val="474"/>
        </w:trPr>
        <w:tc>
          <w:tcPr>
            <w:tcW w:w="1791" w:type="dxa"/>
            <w:tcBorders>
              <w:top w:val="nil"/>
              <w:bottom w:val="nil"/>
            </w:tcBorders>
          </w:tcPr>
          <w:p w14:paraId="10021A22" w14:textId="30F98A4E"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0002</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2016B38D" w14:textId="5D641D7F"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3BB1313D" w14:textId="230AEDDC"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采样通道4</w:t>
            </w:r>
          </w:p>
        </w:tc>
        <w:tc>
          <w:tcPr>
            <w:tcW w:w="2690" w:type="dxa"/>
            <w:tcBorders>
              <w:top w:val="nil"/>
              <w:bottom w:val="nil"/>
            </w:tcBorders>
          </w:tcPr>
          <w:p w14:paraId="17BAD56B" w14:textId="4C255551" w:rsidR="00A62CB1" w:rsidRDefault="00A62CB1" w:rsidP="00C87A99">
            <w:pPr>
              <w:spacing w:line="360" w:lineRule="auto"/>
              <w:ind w:firstLine="360"/>
              <w:jc w:val="center"/>
              <w:rPr>
                <w:rFonts w:asciiTheme="minorEastAsia" w:hAnsiTheme="minorEastAsia"/>
                <w:szCs w:val="21"/>
              </w:rPr>
            </w:pPr>
          </w:p>
        </w:tc>
      </w:tr>
      <w:tr w:rsidR="00D81E5F" w14:paraId="784BEB91" w14:textId="77777777" w:rsidTr="00D81E5F">
        <w:trPr>
          <w:trHeight w:val="474"/>
        </w:trPr>
        <w:tc>
          <w:tcPr>
            <w:tcW w:w="1791" w:type="dxa"/>
            <w:tcBorders>
              <w:top w:val="nil"/>
              <w:bottom w:val="nil"/>
            </w:tcBorders>
          </w:tcPr>
          <w:p w14:paraId="279F8519" w14:textId="2BE64C89"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DC1E367" w14:textId="3356A63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023DBFA9" w14:textId="7BD11CB8"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5</w:t>
            </w:r>
          </w:p>
        </w:tc>
        <w:tc>
          <w:tcPr>
            <w:tcW w:w="2690" w:type="dxa"/>
            <w:tcBorders>
              <w:top w:val="nil"/>
              <w:bottom w:val="nil"/>
            </w:tcBorders>
          </w:tcPr>
          <w:p w14:paraId="15EE76B0" w14:textId="77777777" w:rsidR="00D81E5F" w:rsidRDefault="00D81E5F" w:rsidP="00C87A99">
            <w:pPr>
              <w:spacing w:line="360" w:lineRule="auto"/>
              <w:ind w:firstLine="360"/>
              <w:jc w:val="center"/>
              <w:rPr>
                <w:rFonts w:asciiTheme="minorEastAsia" w:hAnsiTheme="minorEastAsia"/>
                <w:szCs w:val="21"/>
              </w:rPr>
            </w:pPr>
          </w:p>
        </w:tc>
      </w:tr>
      <w:tr w:rsidR="00D81E5F" w14:paraId="31E39F06" w14:textId="77777777" w:rsidTr="00D81E5F">
        <w:trPr>
          <w:trHeight w:val="474"/>
        </w:trPr>
        <w:tc>
          <w:tcPr>
            <w:tcW w:w="1791" w:type="dxa"/>
            <w:tcBorders>
              <w:top w:val="nil"/>
              <w:bottom w:val="nil"/>
            </w:tcBorders>
          </w:tcPr>
          <w:p w14:paraId="680C3FA9" w14:textId="7F6972E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F316FA" w14:textId="3F873B07"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0C553D4" w14:textId="7B70616A"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6</w:t>
            </w:r>
          </w:p>
        </w:tc>
        <w:tc>
          <w:tcPr>
            <w:tcW w:w="2690" w:type="dxa"/>
            <w:tcBorders>
              <w:top w:val="nil"/>
              <w:bottom w:val="nil"/>
            </w:tcBorders>
          </w:tcPr>
          <w:p w14:paraId="0D2DD225" w14:textId="77777777" w:rsidR="00D81E5F" w:rsidRDefault="00D81E5F" w:rsidP="00C87A99">
            <w:pPr>
              <w:spacing w:line="360" w:lineRule="auto"/>
              <w:ind w:firstLine="360"/>
              <w:jc w:val="center"/>
              <w:rPr>
                <w:rFonts w:asciiTheme="minorEastAsia" w:hAnsiTheme="minorEastAsia"/>
                <w:szCs w:val="21"/>
              </w:rPr>
            </w:pPr>
          </w:p>
        </w:tc>
      </w:tr>
      <w:tr w:rsidR="00D81E5F" w14:paraId="5B2557AB" w14:textId="77777777" w:rsidTr="00D81E5F">
        <w:trPr>
          <w:trHeight w:val="474"/>
        </w:trPr>
        <w:tc>
          <w:tcPr>
            <w:tcW w:w="1791" w:type="dxa"/>
            <w:tcBorders>
              <w:top w:val="nil"/>
              <w:bottom w:val="nil"/>
            </w:tcBorders>
          </w:tcPr>
          <w:p w14:paraId="4E1F63F6" w14:textId="217611F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w:t>
            </w:r>
            <w:r>
              <w:rPr>
                <w:rFonts w:asciiTheme="minorEastAsia" w:hAnsiTheme="minorEastAsia" w:hint="eastAsia"/>
                <w:szCs w:val="21"/>
              </w:rPr>
              <w:t>4</w:t>
            </w:r>
            <w:r>
              <w:rPr>
                <w:rFonts w:asciiTheme="minorEastAsia" w:hAnsiTheme="minorEastAsia"/>
                <w:szCs w:val="21"/>
              </w:rPr>
              <w:t>.</w:t>
            </w:r>
            <w:r>
              <w:rPr>
                <w:rFonts w:asciiTheme="minorEastAsia" w:hAnsiTheme="minorEastAsia" w:hint="eastAsia"/>
                <w:szCs w:val="21"/>
              </w:rPr>
              <w:t>0</w:t>
            </w:r>
            <w:r>
              <w:rPr>
                <w:rFonts w:asciiTheme="minorEastAsia" w:hAnsiTheme="minorEastAsia"/>
                <w:szCs w:val="21"/>
              </w:rPr>
              <w:t>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54AC4C3" w14:textId="7ABF8494"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406B3200" w14:textId="01D4666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7</w:t>
            </w:r>
          </w:p>
        </w:tc>
        <w:tc>
          <w:tcPr>
            <w:tcW w:w="2690" w:type="dxa"/>
            <w:tcBorders>
              <w:top w:val="nil"/>
              <w:bottom w:val="nil"/>
            </w:tcBorders>
          </w:tcPr>
          <w:p w14:paraId="6B69F693" w14:textId="77777777" w:rsidR="00D81E5F" w:rsidRDefault="00D81E5F" w:rsidP="00C87A99">
            <w:pPr>
              <w:spacing w:line="360" w:lineRule="auto"/>
              <w:ind w:firstLine="360"/>
              <w:jc w:val="center"/>
              <w:rPr>
                <w:rFonts w:asciiTheme="minorEastAsia" w:hAnsiTheme="minorEastAsia"/>
                <w:szCs w:val="21"/>
              </w:rPr>
            </w:pPr>
          </w:p>
        </w:tc>
      </w:tr>
      <w:tr w:rsidR="00D81E5F" w14:paraId="42966C8D" w14:textId="77777777" w:rsidTr="00D81E5F">
        <w:trPr>
          <w:trHeight w:val="474"/>
        </w:trPr>
        <w:tc>
          <w:tcPr>
            <w:tcW w:w="1791" w:type="dxa"/>
            <w:tcBorders>
              <w:top w:val="nil"/>
              <w:bottom w:val="nil"/>
            </w:tcBorders>
          </w:tcPr>
          <w:p w14:paraId="29D15C5A" w14:textId="4A6EEAB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0004.04-07</w:t>
            </w:r>
          </w:p>
        </w:tc>
        <w:tc>
          <w:tcPr>
            <w:tcW w:w="2173" w:type="dxa"/>
            <w:tcBorders>
              <w:top w:val="nil"/>
              <w:bottom w:val="nil"/>
            </w:tcBorders>
          </w:tcPr>
          <w:p w14:paraId="5FD0A982" w14:textId="21F30DAB"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303BEA2" w14:textId="5996AE2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8</w:t>
            </w:r>
          </w:p>
        </w:tc>
        <w:tc>
          <w:tcPr>
            <w:tcW w:w="2690" w:type="dxa"/>
            <w:tcBorders>
              <w:top w:val="nil"/>
              <w:bottom w:val="nil"/>
            </w:tcBorders>
          </w:tcPr>
          <w:p w14:paraId="21B547F6" w14:textId="77777777" w:rsidR="00D81E5F" w:rsidRDefault="00D81E5F" w:rsidP="00C87A99">
            <w:pPr>
              <w:spacing w:line="360" w:lineRule="auto"/>
              <w:ind w:firstLine="360"/>
              <w:jc w:val="center"/>
              <w:rPr>
                <w:rFonts w:asciiTheme="minorEastAsia" w:hAnsiTheme="minorEastAsia"/>
                <w:szCs w:val="21"/>
              </w:rPr>
            </w:pPr>
          </w:p>
        </w:tc>
      </w:tr>
      <w:tr w:rsidR="00D81E5F" w14:paraId="6936CE11" w14:textId="77777777" w:rsidTr="00D81E5F">
        <w:trPr>
          <w:trHeight w:val="474"/>
        </w:trPr>
        <w:tc>
          <w:tcPr>
            <w:tcW w:w="1791" w:type="dxa"/>
            <w:tcBorders>
              <w:top w:val="nil"/>
              <w:bottom w:val="nil"/>
            </w:tcBorders>
          </w:tcPr>
          <w:p w14:paraId="43E8C3FB" w14:textId="7EB2248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53B34CAC" w14:textId="735F06B8" w:rsidR="00D81E5F" w:rsidRDefault="00D81E5F" w:rsidP="00D81E5F">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2091502E" w14:textId="60B138D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采样状态</w:t>
            </w:r>
          </w:p>
        </w:tc>
        <w:tc>
          <w:tcPr>
            <w:tcW w:w="2690" w:type="dxa"/>
            <w:tcBorders>
              <w:top w:val="nil"/>
              <w:bottom w:val="nil"/>
            </w:tcBorders>
          </w:tcPr>
          <w:p w14:paraId="01BDCB8F" w14:textId="4CB5BBFB"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00</w:t>
            </w:r>
            <w:r w:rsidR="00D81E5F">
              <w:rPr>
                <w:rFonts w:asciiTheme="minorEastAsia" w:hAnsiTheme="minorEastAsia" w:hint="eastAsia"/>
                <w:szCs w:val="21"/>
              </w:rPr>
              <w:t>错误，</w:t>
            </w:r>
            <w:r>
              <w:rPr>
                <w:rFonts w:asciiTheme="minorEastAsia" w:hAnsiTheme="minorEastAsia" w:hint="eastAsia"/>
                <w:szCs w:val="21"/>
              </w:rPr>
              <w:t>0</w:t>
            </w:r>
            <w:r w:rsidR="00D81E5F">
              <w:rPr>
                <w:rFonts w:asciiTheme="minorEastAsia" w:hAnsiTheme="minorEastAsia" w:hint="eastAsia"/>
                <w:szCs w:val="21"/>
              </w:rPr>
              <w:t>1正常</w:t>
            </w:r>
          </w:p>
        </w:tc>
      </w:tr>
      <w:tr w:rsidR="00D81E5F" w14:paraId="5B1EF448" w14:textId="77777777" w:rsidTr="00D81E5F">
        <w:trPr>
          <w:trHeight w:val="474"/>
        </w:trPr>
        <w:tc>
          <w:tcPr>
            <w:tcW w:w="1791" w:type="dxa"/>
            <w:tcBorders>
              <w:top w:val="nil"/>
              <w:bottom w:val="nil"/>
            </w:tcBorders>
          </w:tcPr>
          <w:p w14:paraId="61FF35D9" w14:textId="782E7BB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16C19D93" w14:textId="62C5714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1CC6DEC8" w14:textId="28A04E5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NB入网状态</w:t>
            </w:r>
          </w:p>
        </w:tc>
        <w:tc>
          <w:tcPr>
            <w:tcW w:w="2690" w:type="dxa"/>
            <w:tcBorders>
              <w:top w:val="nil"/>
              <w:bottom w:val="nil"/>
            </w:tcBorders>
          </w:tcPr>
          <w:p w14:paraId="145D51FC" w14:textId="65D9F9B1"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w:t>
            </w:r>
            <w:r>
              <w:rPr>
                <w:rFonts w:asciiTheme="minorEastAsia" w:hAnsiTheme="minorEastAsia" w:hint="eastAsia"/>
                <w:szCs w:val="21"/>
              </w:rPr>
              <w:t>0错误，01正常</w:t>
            </w:r>
          </w:p>
        </w:tc>
      </w:tr>
      <w:tr w:rsidR="00D81E5F" w14:paraId="0FA98EC6" w14:textId="77777777" w:rsidTr="00D81E5F">
        <w:trPr>
          <w:trHeight w:val="474"/>
        </w:trPr>
        <w:tc>
          <w:tcPr>
            <w:tcW w:w="1791" w:type="dxa"/>
            <w:tcBorders>
              <w:top w:val="nil"/>
              <w:bottom w:val="nil"/>
            </w:tcBorders>
          </w:tcPr>
          <w:p w14:paraId="492C2D42" w14:textId="764CF74E"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02</w:t>
            </w:r>
          </w:p>
        </w:tc>
        <w:tc>
          <w:tcPr>
            <w:tcW w:w="2173" w:type="dxa"/>
            <w:tcBorders>
              <w:top w:val="nil"/>
              <w:bottom w:val="nil"/>
            </w:tcBorders>
          </w:tcPr>
          <w:p w14:paraId="3ED10E59" w14:textId="27ECD8A2"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4</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5205035" w14:textId="270A279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信号强度</w:t>
            </w:r>
          </w:p>
        </w:tc>
        <w:tc>
          <w:tcPr>
            <w:tcW w:w="2690" w:type="dxa"/>
            <w:tcBorders>
              <w:top w:val="nil"/>
              <w:bottom w:val="nil"/>
            </w:tcBorders>
          </w:tcPr>
          <w:p w14:paraId="73B20653" w14:textId="42D737C1" w:rsidR="00D81E5F" w:rsidRDefault="00D81E5F" w:rsidP="00C87A99">
            <w:pPr>
              <w:spacing w:line="360" w:lineRule="auto"/>
              <w:ind w:firstLine="360"/>
              <w:jc w:val="center"/>
              <w:rPr>
                <w:rFonts w:asciiTheme="minorEastAsia" w:hAnsiTheme="minorEastAsia"/>
                <w:szCs w:val="21"/>
              </w:rPr>
            </w:pPr>
          </w:p>
        </w:tc>
      </w:tr>
      <w:tr w:rsidR="00D81E5F" w14:paraId="03484EE3" w14:textId="77777777" w:rsidTr="00D81E5F">
        <w:trPr>
          <w:trHeight w:val="474"/>
        </w:trPr>
        <w:tc>
          <w:tcPr>
            <w:tcW w:w="1791" w:type="dxa"/>
            <w:tcBorders>
              <w:top w:val="nil"/>
              <w:bottom w:val="nil"/>
            </w:tcBorders>
          </w:tcPr>
          <w:p w14:paraId="0C471446" w14:textId="44A3800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1DE18A90" w14:textId="55775720"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08D7493" w14:textId="02F4067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采样周期</w:t>
            </w:r>
          </w:p>
        </w:tc>
        <w:tc>
          <w:tcPr>
            <w:tcW w:w="2690" w:type="dxa"/>
            <w:tcBorders>
              <w:top w:val="nil"/>
              <w:bottom w:val="nil"/>
            </w:tcBorders>
          </w:tcPr>
          <w:p w14:paraId="7DBE296E" w14:textId="5E0E541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71D555F2" w14:textId="77777777" w:rsidTr="00D81E5F">
        <w:trPr>
          <w:trHeight w:val="474"/>
        </w:trPr>
        <w:tc>
          <w:tcPr>
            <w:tcW w:w="1791" w:type="dxa"/>
            <w:tcBorders>
              <w:top w:val="nil"/>
              <w:bottom w:val="nil"/>
            </w:tcBorders>
          </w:tcPr>
          <w:p w14:paraId="79165E3A" w14:textId="63C40EB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6A29C417" w14:textId="3026428B"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5F548B48" w14:textId="617ACDAA"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数据发送周期</w:t>
            </w:r>
          </w:p>
        </w:tc>
        <w:tc>
          <w:tcPr>
            <w:tcW w:w="2690" w:type="dxa"/>
            <w:tcBorders>
              <w:top w:val="nil"/>
              <w:bottom w:val="nil"/>
            </w:tcBorders>
          </w:tcPr>
          <w:p w14:paraId="49703CB2" w14:textId="4146D8E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030DF39D" w14:textId="77777777" w:rsidTr="00A62CB1">
        <w:trPr>
          <w:trHeight w:val="474"/>
        </w:trPr>
        <w:tc>
          <w:tcPr>
            <w:tcW w:w="1791" w:type="dxa"/>
            <w:tcBorders>
              <w:top w:val="nil"/>
            </w:tcBorders>
          </w:tcPr>
          <w:p w14:paraId="3F7E1821" w14:textId="609A5A82"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02</w:t>
            </w:r>
          </w:p>
        </w:tc>
        <w:tc>
          <w:tcPr>
            <w:tcW w:w="2173" w:type="dxa"/>
            <w:tcBorders>
              <w:top w:val="nil"/>
            </w:tcBorders>
          </w:tcPr>
          <w:p w14:paraId="63706DF2" w14:textId="4A83BD2F"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tcBorders>
          </w:tcPr>
          <w:p w14:paraId="6B36D373" w14:textId="09A89FB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保留</w:t>
            </w:r>
          </w:p>
        </w:tc>
        <w:tc>
          <w:tcPr>
            <w:tcW w:w="2690" w:type="dxa"/>
            <w:tcBorders>
              <w:top w:val="nil"/>
            </w:tcBorders>
          </w:tcPr>
          <w:p w14:paraId="315ACA41" w14:textId="77777777" w:rsidR="00DA12DD" w:rsidRDefault="00DA12DD" w:rsidP="00DA12DD">
            <w:pPr>
              <w:spacing w:line="360" w:lineRule="auto"/>
              <w:ind w:firstLine="360"/>
              <w:jc w:val="center"/>
              <w:rPr>
                <w:rFonts w:asciiTheme="minorEastAsia" w:hAnsiTheme="minorEastAsia"/>
                <w:szCs w:val="21"/>
              </w:rPr>
            </w:pPr>
          </w:p>
        </w:tc>
      </w:tr>
    </w:tbl>
    <w:p w14:paraId="24F28E0B" w14:textId="1A524F7E" w:rsidR="008748CE" w:rsidDel="0000511F" w:rsidRDefault="008748CE" w:rsidP="008A319E">
      <w:pPr>
        <w:spacing w:line="360" w:lineRule="auto"/>
        <w:rPr>
          <w:del w:id="866" w:author="Archimboldi Garcia" w:date="2021-05-28T09:05:00Z"/>
          <w:rFonts w:asciiTheme="minorEastAsia" w:hAnsiTheme="minorEastAsia"/>
          <w:sz w:val="24"/>
        </w:rPr>
      </w:pPr>
    </w:p>
    <w:p w14:paraId="62C06385" w14:textId="5BF6429D" w:rsidR="009F706A" w:rsidDel="004B46CC" w:rsidRDefault="009F706A" w:rsidP="008A319E">
      <w:pPr>
        <w:spacing w:line="360" w:lineRule="auto"/>
        <w:rPr>
          <w:del w:id="867" w:author="Garcia" w:date="2021-05-14T13:22:00Z"/>
          <w:rFonts w:asciiTheme="minorEastAsia" w:hAnsiTheme="minorEastAsia"/>
          <w:sz w:val="24"/>
        </w:rPr>
      </w:pPr>
    </w:p>
    <w:p w14:paraId="11667673" w14:textId="22DAE575" w:rsidR="004B46CC" w:rsidRDefault="004B46CC" w:rsidP="002963DE">
      <w:pPr>
        <w:spacing w:line="360" w:lineRule="auto"/>
        <w:rPr>
          <w:ins w:id="868" w:author="Garcia" w:date="2021-05-14T13:22:00Z"/>
          <w:rFonts w:asciiTheme="minorEastAsia" w:hAnsiTheme="minorEastAsia"/>
          <w:sz w:val="24"/>
        </w:rPr>
      </w:pPr>
    </w:p>
    <w:p w14:paraId="446868F0" w14:textId="3054844E" w:rsidR="005D301B" w:rsidRDefault="005D301B" w:rsidP="005D301B">
      <w:pPr>
        <w:pStyle w:val="af3"/>
        <w:rPr>
          <w:ins w:id="869" w:author="Archimboldi Garcia" w:date="2021-05-24T16:28:00Z"/>
        </w:rPr>
      </w:pPr>
      <w:ins w:id="870" w:author="Archimboldi Garcia" w:date="2021-05-24T16:28:00Z">
        <w:r>
          <w:rPr>
            <w:rFonts w:ascii="黑体" w:eastAsia="黑体" w:hAnsi="黑体" w:hint="eastAsia"/>
            <w:b w:val="0"/>
          </w:rPr>
          <w:t>2</w:t>
        </w:r>
        <w:r>
          <w:rPr>
            <w:rFonts w:ascii="黑体" w:eastAsia="黑体" w:hAnsi="黑体"/>
            <w:b w:val="0"/>
          </w:rPr>
          <w:t>.</w:t>
        </w:r>
      </w:ins>
      <w:ins w:id="871" w:author="Archimboldi Garcia" w:date="2021-05-24T16:29:00Z">
        <w:r>
          <w:rPr>
            <w:rFonts w:ascii="黑体" w:eastAsia="黑体" w:hAnsi="黑体"/>
            <w:b w:val="0"/>
          </w:rPr>
          <w:t>6</w:t>
        </w:r>
      </w:ins>
      <w:ins w:id="872" w:author="Archimboldi Garcia" w:date="2021-05-24T16:28:00Z">
        <w:r>
          <w:rPr>
            <w:rFonts w:ascii="黑体" w:eastAsia="黑体" w:hAnsi="黑体" w:hint="eastAsia"/>
            <w:b w:val="0"/>
          </w:rPr>
          <w:t xml:space="preserve"> </w:t>
        </w:r>
      </w:ins>
      <w:ins w:id="873" w:author="Archimboldi Garcia" w:date="2021-05-24T16:30:00Z">
        <w:r>
          <w:rPr>
            <w:rFonts w:ascii="黑体" w:eastAsia="黑体" w:hAnsi="黑体" w:hint="eastAsia"/>
            <w:b w:val="0"/>
          </w:rPr>
          <w:t>成品设计</w:t>
        </w:r>
      </w:ins>
    </w:p>
    <w:p w14:paraId="748E9F9E" w14:textId="1846DDF2" w:rsidR="005D301B" w:rsidRDefault="005D301B" w:rsidP="005D301B">
      <w:pPr>
        <w:spacing w:line="360" w:lineRule="auto"/>
        <w:rPr>
          <w:ins w:id="874" w:author="Archimboldi Garcia" w:date="2021-05-24T16:28:00Z"/>
          <w:rFonts w:asciiTheme="minorEastAsia" w:hAnsiTheme="minorEastAsia"/>
          <w:b/>
          <w:sz w:val="24"/>
        </w:rPr>
      </w:pPr>
      <w:ins w:id="875" w:author="Archimboldi Garcia" w:date="2021-05-24T16:28:00Z">
        <w:r>
          <w:rPr>
            <w:rFonts w:ascii="黑体" w:eastAsia="黑体" w:hAnsi="黑体"/>
            <w:sz w:val="24"/>
          </w:rPr>
          <w:t>2</w:t>
        </w:r>
        <w:r>
          <w:rPr>
            <w:rFonts w:ascii="黑体" w:eastAsia="黑体" w:hAnsi="黑体" w:hint="eastAsia"/>
            <w:sz w:val="24"/>
          </w:rPr>
          <w:t>.</w:t>
        </w:r>
      </w:ins>
      <w:ins w:id="876" w:author="Archimboldi Garcia" w:date="2021-05-24T16:30:00Z">
        <w:r>
          <w:rPr>
            <w:rFonts w:ascii="黑体" w:eastAsia="黑体" w:hAnsi="黑体"/>
            <w:sz w:val="24"/>
          </w:rPr>
          <w:t>6</w:t>
        </w:r>
      </w:ins>
      <w:ins w:id="877" w:author="Archimboldi Garcia" w:date="2021-05-24T16:28:00Z">
        <w:r>
          <w:rPr>
            <w:rFonts w:ascii="黑体" w:eastAsia="黑体" w:hAnsi="黑体" w:hint="eastAsia"/>
            <w:sz w:val="24"/>
          </w:rPr>
          <w:t>.1</w:t>
        </w:r>
      </w:ins>
      <w:ins w:id="878" w:author="Archimboldi Garcia" w:date="2021-05-24T16:30:00Z">
        <w:r>
          <w:rPr>
            <w:rFonts w:ascii="黑体" w:eastAsia="黑体" w:hAnsi="黑体" w:hint="eastAsia"/>
            <w:sz w:val="24"/>
          </w:rPr>
          <w:t>印刷电路板设计</w:t>
        </w:r>
      </w:ins>
      <w:ins w:id="879" w:author="Archimboldi Garcia" w:date="2021-05-24T16:28:00Z">
        <w:r>
          <w:rPr>
            <w:rFonts w:ascii="黑体" w:eastAsia="黑体" w:hAnsi="黑体" w:hint="eastAsia"/>
            <w:sz w:val="24"/>
          </w:rPr>
          <w:t xml:space="preserve"> </w:t>
        </w:r>
        <w:r>
          <w:rPr>
            <w:rFonts w:ascii="黑体" w:eastAsia="黑体" w:hAnsi="黑体"/>
            <w:sz w:val="24"/>
          </w:rPr>
          <w:t xml:space="preserve"> </w:t>
        </w:r>
      </w:ins>
    </w:p>
    <w:p w14:paraId="42A17E83" w14:textId="3FC33790" w:rsidR="004B46CC" w:rsidRDefault="001F4A0B" w:rsidP="005D301B">
      <w:pPr>
        <w:spacing w:line="360" w:lineRule="auto"/>
        <w:rPr>
          <w:ins w:id="880" w:author="Archimboldi Garcia" w:date="2021-05-24T17:15:00Z"/>
          <w:rFonts w:asciiTheme="minorEastAsia" w:hAnsiTheme="minorEastAsia"/>
          <w:sz w:val="24"/>
        </w:rPr>
      </w:pPr>
      <w:ins w:id="881" w:author="Archimboldi Garcia" w:date="2021-05-24T16:32:00Z">
        <w:r>
          <w:rPr>
            <w:rFonts w:asciiTheme="minorEastAsia" w:hAnsiTheme="minorEastAsia"/>
            <w:sz w:val="24"/>
          </w:rPr>
          <w:t xml:space="preserve">   </w:t>
        </w:r>
      </w:ins>
      <w:ins w:id="882" w:author="Archimboldi Garcia" w:date="2021-05-24T16:40:00Z">
        <w:r>
          <w:rPr>
            <w:rFonts w:asciiTheme="minorEastAsia" w:hAnsiTheme="minorEastAsia" w:hint="eastAsia"/>
            <w:sz w:val="24"/>
          </w:rPr>
          <w:t>电路</w:t>
        </w:r>
      </w:ins>
      <w:ins w:id="883" w:author="Archimboldi Garcia" w:date="2021-05-24T16:39:00Z">
        <w:r>
          <w:rPr>
            <w:rFonts w:asciiTheme="minorEastAsia" w:hAnsiTheme="minorEastAsia" w:hint="eastAsia"/>
            <w:sz w:val="24"/>
          </w:rPr>
          <w:t>原理图仅</w:t>
        </w:r>
      </w:ins>
      <w:ins w:id="884" w:author="Archimboldi Garcia" w:date="2021-05-24T17:42:00Z">
        <w:r w:rsidR="00A50476">
          <w:rPr>
            <w:rFonts w:asciiTheme="minorEastAsia" w:hAnsiTheme="minorEastAsia" w:hint="eastAsia"/>
            <w:sz w:val="24"/>
          </w:rPr>
          <w:t>能</w:t>
        </w:r>
      </w:ins>
      <w:ins w:id="885" w:author="Archimboldi Garcia" w:date="2021-05-24T16:39:00Z">
        <w:r>
          <w:rPr>
            <w:rFonts w:asciiTheme="minorEastAsia" w:hAnsiTheme="minorEastAsia" w:hint="eastAsia"/>
            <w:sz w:val="24"/>
          </w:rPr>
          <w:t>确定了电路的逻辑连接，要想得到可以使用</w:t>
        </w:r>
      </w:ins>
      <w:ins w:id="886" w:author="Archimboldi Garcia" w:date="2021-05-24T16:41:00Z">
        <w:r>
          <w:rPr>
            <w:rFonts w:asciiTheme="minorEastAsia" w:hAnsiTheme="minorEastAsia" w:hint="eastAsia"/>
            <w:sz w:val="24"/>
          </w:rPr>
          <w:t>的实物电路</w:t>
        </w:r>
      </w:ins>
      <w:ins w:id="887" w:author="Archimboldi Garcia" w:date="2021-05-24T16:40:00Z">
        <w:r>
          <w:rPr>
            <w:rFonts w:asciiTheme="minorEastAsia" w:hAnsiTheme="minorEastAsia" w:hint="eastAsia"/>
            <w:sz w:val="24"/>
          </w:rPr>
          <w:t>，需要继续进行</w:t>
        </w:r>
      </w:ins>
      <w:ins w:id="888" w:author="Archimboldi Garcia" w:date="2021-05-24T16:36:00Z">
        <w:r>
          <w:rPr>
            <w:rFonts w:asciiTheme="minorEastAsia" w:hAnsiTheme="minorEastAsia" w:hint="eastAsia"/>
            <w:sz w:val="24"/>
          </w:rPr>
          <w:t>印刷电路板（PCB）设计</w:t>
        </w:r>
      </w:ins>
      <w:ins w:id="889" w:author="Archimboldi Garcia" w:date="2021-05-24T16:37:00Z">
        <w:r>
          <w:rPr>
            <w:rFonts w:asciiTheme="minorEastAsia" w:hAnsiTheme="minorEastAsia" w:hint="eastAsia"/>
            <w:sz w:val="24"/>
          </w:rPr>
          <w:t>。</w:t>
        </w:r>
      </w:ins>
      <w:ins w:id="890" w:author="Archimboldi Garcia" w:date="2021-05-24T16:42:00Z">
        <w:r>
          <w:rPr>
            <w:rFonts w:asciiTheme="minorEastAsia" w:hAnsiTheme="minorEastAsia" w:hint="eastAsia"/>
            <w:sz w:val="24"/>
          </w:rPr>
          <w:t>数据采集终端的PCB过程主要依靠电子设计自动化（EDA）软件Altium</w:t>
        </w:r>
        <w:r>
          <w:rPr>
            <w:rFonts w:asciiTheme="minorEastAsia" w:hAnsiTheme="minorEastAsia"/>
            <w:sz w:val="24"/>
          </w:rPr>
          <w:t xml:space="preserve"> </w:t>
        </w:r>
        <w:r>
          <w:rPr>
            <w:rFonts w:asciiTheme="minorEastAsia" w:hAnsiTheme="minorEastAsia" w:hint="eastAsia"/>
            <w:sz w:val="24"/>
          </w:rPr>
          <w:t>Designer</w:t>
        </w:r>
        <w:r w:rsidR="00B46746">
          <w:rPr>
            <w:rFonts w:asciiTheme="minorEastAsia" w:hAnsiTheme="minorEastAsia"/>
            <w:sz w:val="24"/>
          </w:rPr>
          <w:t xml:space="preserve"> </w:t>
        </w:r>
        <w:r>
          <w:rPr>
            <w:rFonts w:asciiTheme="minorEastAsia" w:hAnsiTheme="minorEastAsia"/>
            <w:sz w:val="24"/>
          </w:rPr>
          <w:t>18</w:t>
        </w:r>
        <w:r>
          <w:rPr>
            <w:rFonts w:asciiTheme="minorEastAsia" w:hAnsiTheme="minorEastAsia" w:hint="eastAsia"/>
            <w:sz w:val="24"/>
          </w:rPr>
          <w:t>完成。</w:t>
        </w:r>
      </w:ins>
      <w:ins w:id="891" w:author="Archimboldi Garcia" w:date="2021-05-24T17:11:00Z">
        <w:r w:rsidR="00E73DC2">
          <w:rPr>
            <w:rFonts w:asciiTheme="minorEastAsia" w:hAnsiTheme="minorEastAsia" w:hint="eastAsia"/>
            <w:sz w:val="24"/>
          </w:rPr>
          <w:t>借助成熟的制板和表面贴装（SMT）技术，</w:t>
        </w:r>
      </w:ins>
      <w:ins w:id="892" w:author="Archimboldi Garcia" w:date="2021-05-24T17:12:00Z">
        <w:r w:rsidR="00E73DC2">
          <w:rPr>
            <w:rFonts w:asciiTheme="minorEastAsia" w:hAnsiTheme="minorEastAsia" w:hint="eastAsia"/>
            <w:sz w:val="24"/>
          </w:rPr>
          <w:t>庞大复杂的电路都可以在很小面积的电路板上实现，为尽可能的</w:t>
        </w:r>
      </w:ins>
      <w:ins w:id="893" w:author="Archimboldi Garcia" w:date="2021-05-24T17:13:00Z">
        <w:r w:rsidR="00E73DC2">
          <w:rPr>
            <w:rFonts w:asciiTheme="minorEastAsia" w:hAnsiTheme="minorEastAsia" w:hint="eastAsia"/>
            <w:sz w:val="24"/>
          </w:rPr>
          <w:t>减小产品体积，节省宝贵的板上空间，</w:t>
        </w:r>
      </w:ins>
      <w:ins w:id="894" w:author="Archimboldi Garcia" w:date="2021-05-24T17:14:00Z">
        <w:r w:rsidR="00E73DC2">
          <w:rPr>
            <w:rFonts w:asciiTheme="minorEastAsia" w:hAnsiTheme="minorEastAsia" w:hint="eastAsia"/>
            <w:sz w:val="24"/>
          </w:rPr>
          <w:t>在元件选型时</w:t>
        </w:r>
      </w:ins>
      <w:ins w:id="895" w:author="Archimboldi Garcia" w:date="2021-05-24T17:13:00Z">
        <w:r w:rsidR="00E73DC2">
          <w:rPr>
            <w:rFonts w:asciiTheme="minorEastAsia" w:hAnsiTheme="minorEastAsia" w:hint="eastAsia"/>
            <w:sz w:val="24"/>
          </w:rPr>
          <w:t>全部</w:t>
        </w:r>
      </w:ins>
      <w:ins w:id="896" w:author="Archimboldi Garcia" w:date="2021-05-24T17:14:00Z">
        <w:r w:rsidR="00E73DC2">
          <w:rPr>
            <w:rFonts w:asciiTheme="minorEastAsia" w:hAnsiTheme="minorEastAsia" w:hint="eastAsia"/>
            <w:sz w:val="24"/>
          </w:rPr>
          <w:t>选</w:t>
        </w:r>
      </w:ins>
      <w:ins w:id="897" w:author="Archimboldi Garcia" w:date="2021-05-24T17:13:00Z">
        <w:r w:rsidR="00E73DC2">
          <w:rPr>
            <w:rFonts w:asciiTheme="minorEastAsia" w:hAnsiTheme="minorEastAsia" w:hint="eastAsia"/>
            <w:sz w:val="24"/>
          </w:rPr>
          <w:t>用</w:t>
        </w:r>
      </w:ins>
      <w:ins w:id="898" w:author="Archimboldi Garcia" w:date="2021-05-24T17:14:00Z">
        <w:r w:rsidR="00E73DC2">
          <w:rPr>
            <w:rFonts w:asciiTheme="minorEastAsia" w:hAnsiTheme="minorEastAsia" w:hint="eastAsia"/>
            <w:sz w:val="24"/>
          </w:rPr>
          <w:t>SMT贴片元件，</w:t>
        </w:r>
      </w:ins>
      <w:ins w:id="899" w:author="Archimboldi Garcia" w:date="2021-05-24T17:15:00Z">
        <w:r w:rsidR="00E73DC2">
          <w:rPr>
            <w:rFonts w:asciiTheme="minorEastAsia" w:hAnsiTheme="minorEastAsia" w:hint="eastAsia"/>
            <w:sz w:val="24"/>
          </w:rPr>
          <w:t>并使用了4层板作为板体，可以更加灵活的布局板上线路。</w:t>
        </w:r>
      </w:ins>
      <w:ins w:id="900" w:author="Archimboldi Garcia" w:date="2021-05-24T17:35:00Z">
        <w:r w:rsidR="004F461C">
          <w:rPr>
            <w:rFonts w:asciiTheme="minorEastAsia" w:hAnsiTheme="minorEastAsia" w:hint="eastAsia"/>
            <w:sz w:val="24"/>
          </w:rPr>
          <w:t>使用SMT技术的不足之处是在缺乏专业</w:t>
        </w:r>
      </w:ins>
      <w:ins w:id="901" w:author="Archimboldi Garcia" w:date="2021-05-24T17:36:00Z">
        <w:r w:rsidR="004F461C">
          <w:rPr>
            <w:rFonts w:asciiTheme="minorEastAsia" w:hAnsiTheme="minorEastAsia" w:hint="eastAsia"/>
            <w:sz w:val="24"/>
          </w:rPr>
          <w:t>贴片设备的情况下，很难使用普通工具</w:t>
        </w:r>
      </w:ins>
      <w:ins w:id="902" w:author="Archimboldi Garcia" w:date="2021-05-24T17:35:00Z">
        <w:r w:rsidR="004F461C">
          <w:rPr>
            <w:rFonts w:asciiTheme="minorEastAsia" w:hAnsiTheme="minorEastAsia" w:hint="eastAsia"/>
            <w:sz w:val="24"/>
          </w:rPr>
          <w:t>手工焊接元器件，</w:t>
        </w:r>
      </w:ins>
      <w:ins w:id="903" w:author="Archimboldi Garcia" w:date="2021-05-24T17:36:00Z">
        <w:r w:rsidR="004F461C">
          <w:rPr>
            <w:rFonts w:asciiTheme="minorEastAsia" w:hAnsiTheme="minorEastAsia" w:hint="eastAsia"/>
            <w:sz w:val="24"/>
          </w:rPr>
          <w:t>这</w:t>
        </w:r>
      </w:ins>
      <w:ins w:id="904" w:author="Archimboldi Garcia" w:date="2021-05-24T17:37:00Z">
        <w:r w:rsidR="004F461C">
          <w:rPr>
            <w:rFonts w:asciiTheme="minorEastAsia" w:hAnsiTheme="minorEastAsia" w:hint="eastAsia"/>
            <w:sz w:val="24"/>
          </w:rPr>
          <w:t>大大增加了制造的难度。</w:t>
        </w:r>
      </w:ins>
    </w:p>
    <w:p w14:paraId="27CEAA69" w14:textId="212A7E8A" w:rsidR="004F461C" w:rsidRDefault="00E73DC2" w:rsidP="005D301B">
      <w:pPr>
        <w:spacing w:line="360" w:lineRule="auto"/>
        <w:rPr>
          <w:ins w:id="905" w:author="Archimboldi Garcia" w:date="2021-05-24T17:31:00Z"/>
          <w:rFonts w:asciiTheme="minorEastAsia" w:hAnsiTheme="minorEastAsia"/>
          <w:sz w:val="24"/>
        </w:rPr>
      </w:pPr>
      <w:ins w:id="906" w:author="Archimboldi Garcia" w:date="2021-05-24T17:15:00Z">
        <w:r>
          <w:rPr>
            <w:rFonts w:asciiTheme="minorEastAsia" w:hAnsiTheme="minorEastAsia"/>
            <w:sz w:val="24"/>
          </w:rPr>
          <w:tab/>
        </w:r>
        <w:r>
          <w:rPr>
            <w:rFonts w:asciiTheme="minorEastAsia" w:hAnsiTheme="minorEastAsia" w:hint="eastAsia"/>
            <w:sz w:val="24"/>
          </w:rPr>
          <w:t>图</w:t>
        </w:r>
      </w:ins>
      <w:ins w:id="907" w:author="Archimboldi Garcia" w:date="2021-05-28T09:06:00Z">
        <w:r w:rsidR="0000511F">
          <w:rPr>
            <w:rFonts w:asciiTheme="minorEastAsia" w:hAnsiTheme="minorEastAsia"/>
            <w:sz w:val="24"/>
          </w:rPr>
          <w:t>13</w:t>
        </w:r>
      </w:ins>
      <w:ins w:id="908" w:author="Archimboldi Garcia" w:date="2021-05-24T17:15:00Z">
        <w:r>
          <w:rPr>
            <w:rFonts w:asciiTheme="minorEastAsia" w:hAnsiTheme="minorEastAsia" w:hint="eastAsia"/>
            <w:sz w:val="24"/>
          </w:rPr>
          <w:t>为</w:t>
        </w:r>
      </w:ins>
      <w:ins w:id="909" w:author="Archimboldi Garcia" w:date="2021-05-24T17:16:00Z">
        <w:r>
          <w:rPr>
            <w:rFonts w:asciiTheme="minorEastAsia" w:hAnsiTheme="minorEastAsia" w:hint="eastAsia"/>
            <w:sz w:val="24"/>
          </w:rPr>
          <w:t>数据采集终端的PCB板图</w:t>
        </w:r>
      </w:ins>
      <w:ins w:id="910" w:author="Archimboldi Garcia" w:date="2021-05-24T17:31:00Z">
        <w:r w:rsidR="004F461C">
          <w:rPr>
            <w:rFonts w:asciiTheme="minorEastAsia" w:hAnsiTheme="minorEastAsia" w:hint="eastAsia"/>
            <w:sz w:val="24"/>
          </w:rPr>
          <w:t>,其中</w:t>
        </w:r>
      </w:ins>
      <w:ins w:id="911" w:author="Archimboldi Garcia" w:date="2021-05-24T17:32:00Z">
        <w:r w:rsidR="004F461C">
          <w:rPr>
            <w:rFonts w:asciiTheme="minorEastAsia" w:hAnsiTheme="minorEastAsia" w:hint="eastAsia"/>
            <w:sz w:val="24"/>
          </w:rPr>
          <w:t>各个子模块分区放置，以最大程度降低干扰。</w:t>
        </w:r>
      </w:ins>
    </w:p>
    <w:p w14:paraId="564F4511" w14:textId="3C1EB1AF" w:rsidR="00E73DC2" w:rsidRDefault="0050745A" w:rsidP="005D301B">
      <w:pPr>
        <w:spacing w:line="360" w:lineRule="auto"/>
        <w:rPr>
          <w:ins w:id="912" w:author="Archimboldi Garcia" w:date="2021-05-24T17:10:00Z"/>
          <w:rFonts w:asciiTheme="minorEastAsia" w:hAnsiTheme="minorEastAsia"/>
          <w:sz w:val="24"/>
        </w:rPr>
      </w:pPr>
      <w:ins w:id="913" w:author="Archimboldi Garcia" w:date="2021-05-24T17:27:00Z">
        <w:r>
          <w:rPr>
            <w:rFonts w:asciiTheme="minorEastAsia" w:hAnsiTheme="minorEastAsia" w:hint="eastAsia"/>
            <w:sz w:val="24"/>
          </w:rPr>
          <w:t>电路板尺寸为5</w:t>
        </w:r>
        <w:r>
          <w:rPr>
            <w:rFonts w:asciiTheme="minorEastAsia" w:hAnsiTheme="minorEastAsia"/>
            <w:sz w:val="24"/>
          </w:rPr>
          <w:t>460</w:t>
        </w:r>
      </w:ins>
      <w:ins w:id="914" w:author="Archimboldi Garcia" w:date="2021-05-24T17:31:00Z">
        <w:r w:rsidR="004F461C">
          <w:rPr>
            <w:rFonts w:asciiTheme="minorEastAsia" w:hAnsiTheme="minorEastAsia"/>
            <w:sz w:val="24"/>
          </w:rPr>
          <w:t>mil</w:t>
        </w:r>
      </w:ins>
      <m:oMath>
        <m:r>
          <w:ins w:id="915" w:author="Archimboldi Garcia" w:date="2021-05-24T17:30:00Z">
            <w:rPr>
              <w:rFonts w:ascii="Cambria Math" w:hAnsi="Cambria Math"/>
              <w:sz w:val="24"/>
            </w:rPr>
            <m:t>×</m:t>
          </w:ins>
        </m:r>
      </m:oMath>
      <w:ins w:id="916" w:author="Archimboldi Garcia" w:date="2021-05-24T17:27:00Z">
        <w:r>
          <w:rPr>
            <w:rFonts w:asciiTheme="minorEastAsia" w:hAnsiTheme="minorEastAsia"/>
            <w:sz w:val="24"/>
          </w:rPr>
          <w:t>3030</w:t>
        </w:r>
      </w:ins>
      <w:ins w:id="917" w:author="Archimboldi Garcia" w:date="2021-05-24T17:28:00Z">
        <w:r>
          <w:rPr>
            <w:rFonts w:asciiTheme="minorEastAsia" w:hAnsiTheme="minorEastAsia"/>
            <w:sz w:val="24"/>
          </w:rPr>
          <w:t>mil</w:t>
        </w:r>
      </w:ins>
      <w:ins w:id="918" w:author="Archimboldi Garcia" w:date="2021-05-24T17:31:00Z">
        <w:r w:rsidR="004F461C">
          <w:rPr>
            <w:rFonts w:asciiTheme="minorEastAsia" w:hAnsiTheme="minorEastAsia"/>
            <w:sz w:val="24"/>
          </w:rPr>
          <w:t>(13.87cm</w:t>
        </w:r>
      </w:ins>
      <m:oMath>
        <m:r>
          <w:ins w:id="919" w:author="Archimboldi Garcia" w:date="2021-05-24T17:31:00Z">
            <w:rPr>
              <w:rFonts w:ascii="Cambria Math" w:hAnsi="Cambria Math"/>
              <w:sz w:val="24"/>
            </w:rPr>
            <m:t>×</m:t>
          </w:ins>
        </m:r>
      </m:oMath>
      <w:ins w:id="920" w:author="Archimboldi Garcia" w:date="2021-05-24T17:31:00Z">
        <w:r w:rsidR="004F461C">
          <w:rPr>
            <w:rFonts w:asciiTheme="minorEastAsia" w:hAnsiTheme="minorEastAsia" w:hint="eastAsia"/>
            <w:sz w:val="24"/>
          </w:rPr>
          <w:t>7</w:t>
        </w:r>
        <w:r w:rsidR="004F461C">
          <w:rPr>
            <w:rFonts w:asciiTheme="minorEastAsia" w:hAnsiTheme="minorEastAsia"/>
            <w:sz w:val="24"/>
          </w:rPr>
          <w:t>.70cm)</w:t>
        </w:r>
      </w:ins>
      <w:ins w:id="921" w:author="Archimboldi Garcia" w:date="2021-05-24T17:32:00Z">
        <w:r w:rsidR="004F461C">
          <w:rPr>
            <w:rFonts w:asciiTheme="minorEastAsia" w:hAnsiTheme="minorEastAsia" w:hint="eastAsia"/>
            <w:sz w:val="24"/>
          </w:rPr>
          <w:t>，</w:t>
        </w:r>
      </w:ins>
      <w:ins w:id="922" w:author="Archimboldi Garcia" w:date="2021-05-24T17:16:00Z">
        <w:r w:rsidR="00E73DC2">
          <w:rPr>
            <w:rFonts w:asciiTheme="minorEastAsia" w:hAnsiTheme="minorEastAsia" w:hint="eastAsia"/>
            <w:sz w:val="24"/>
          </w:rPr>
          <w:t>共</w:t>
        </w:r>
      </w:ins>
      <w:ins w:id="923" w:author="Archimboldi Garcia" w:date="2021-05-24T17:21:00Z">
        <w:r>
          <w:rPr>
            <w:rFonts w:asciiTheme="minorEastAsia" w:hAnsiTheme="minorEastAsia" w:hint="eastAsia"/>
            <w:sz w:val="24"/>
          </w:rPr>
          <w:t>设计有4层</w:t>
        </w:r>
      </w:ins>
      <w:ins w:id="924" w:author="Archimboldi Garcia" w:date="2021-05-24T17:17:00Z">
        <w:r w:rsidR="00E73DC2">
          <w:rPr>
            <w:rFonts w:asciiTheme="minorEastAsia" w:hAnsiTheme="minorEastAsia" w:hint="eastAsia"/>
            <w:sz w:val="24"/>
          </w:rPr>
          <w:t>导电层，其中顶层</w:t>
        </w:r>
        <w:r w:rsidR="00E73DC2">
          <w:rPr>
            <w:rFonts w:asciiTheme="minorEastAsia" w:hAnsiTheme="minorEastAsia" w:hint="eastAsia"/>
            <w:sz w:val="24"/>
          </w:rPr>
          <w:lastRenderedPageBreak/>
          <w:t>（top</w:t>
        </w:r>
        <w:r w:rsidR="00E73DC2">
          <w:rPr>
            <w:rFonts w:asciiTheme="minorEastAsia" w:hAnsiTheme="minorEastAsia"/>
            <w:sz w:val="24"/>
          </w:rPr>
          <w:t xml:space="preserve"> layer, </w:t>
        </w:r>
        <w:r w:rsidR="00E73DC2">
          <w:rPr>
            <w:rFonts w:asciiTheme="minorEastAsia" w:hAnsiTheme="minorEastAsia" w:hint="eastAsia"/>
            <w:sz w:val="24"/>
          </w:rPr>
          <w:t>图中红色线路）和底层（b</w:t>
        </w:r>
        <w:r w:rsidR="00E73DC2">
          <w:rPr>
            <w:rFonts w:asciiTheme="minorEastAsia" w:hAnsiTheme="minorEastAsia"/>
            <w:sz w:val="24"/>
          </w:rPr>
          <w:t>ottom layer</w:t>
        </w:r>
        <w:r w:rsidR="00E73DC2">
          <w:rPr>
            <w:rFonts w:asciiTheme="minorEastAsia" w:hAnsiTheme="minorEastAsia" w:hint="eastAsia"/>
            <w:sz w:val="24"/>
          </w:rPr>
          <w:t>，</w:t>
        </w:r>
      </w:ins>
      <w:ins w:id="925" w:author="Archimboldi Garcia" w:date="2021-05-24T17:18:00Z">
        <w:r w:rsidR="00E73DC2">
          <w:rPr>
            <w:rFonts w:asciiTheme="minorEastAsia" w:hAnsiTheme="minorEastAsia" w:hint="eastAsia"/>
            <w:sz w:val="24"/>
          </w:rPr>
          <w:t>图中深蓝色线路）为主要布线层，</w:t>
        </w:r>
      </w:ins>
      <w:ins w:id="926" w:author="Archimboldi Garcia" w:date="2021-05-24T17:19:00Z">
        <w:r w:rsidR="00E73DC2">
          <w:rPr>
            <w:rFonts w:asciiTheme="minorEastAsia" w:hAnsiTheme="minorEastAsia" w:hint="eastAsia"/>
            <w:sz w:val="24"/>
          </w:rPr>
          <w:t>此外还设计了两层内电源层，分别为GND层（图中浅蓝色线路）和SOURCE层（图中</w:t>
        </w:r>
        <w:r>
          <w:rPr>
            <w:rFonts w:asciiTheme="minorEastAsia" w:hAnsiTheme="minorEastAsia" w:hint="eastAsia"/>
            <w:sz w:val="24"/>
          </w:rPr>
          <w:t>土黄色线路）</w:t>
        </w:r>
      </w:ins>
      <w:ins w:id="927" w:author="Archimboldi Garcia" w:date="2021-05-24T17:20:00Z">
        <w:r>
          <w:rPr>
            <w:rFonts w:asciiTheme="minorEastAsia" w:hAnsiTheme="minorEastAsia" w:hint="eastAsia"/>
            <w:sz w:val="24"/>
          </w:rPr>
          <w:t>用于布置地线和电源。</w:t>
        </w:r>
      </w:ins>
      <w:ins w:id="928" w:author="Archimboldi Garcia" w:date="2021-05-24T17:33:00Z">
        <w:r w:rsidR="004F461C">
          <w:rPr>
            <w:rFonts w:asciiTheme="minorEastAsia" w:hAnsiTheme="minorEastAsia" w:hint="eastAsia"/>
            <w:sz w:val="24"/>
          </w:rPr>
          <w:t>为</w:t>
        </w:r>
      </w:ins>
      <w:ins w:id="929" w:author="Archimboldi Garcia" w:date="2021-05-24T17:34:00Z">
        <w:r w:rsidR="004F461C">
          <w:rPr>
            <w:rFonts w:asciiTheme="minorEastAsia" w:hAnsiTheme="minorEastAsia" w:hint="eastAsia"/>
            <w:sz w:val="24"/>
          </w:rPr>
          <w:t>呈现线路细节，图</w:t>
        </w:r>
      </w:ins>
      <w:ins w:id="930" w:author="Archimboldi Garcia" w:date="2021-05-28T09:06:00Z">
        <w:r w:rsidR="0000511F">
          <w:rPr>
            <w:rFonts w:asciiTheme="minorEastAsia" w:hAnsiTheme="minorEastAsia"/>
            <w:sz w:val="24"/>
          </w:rPr>
          <w:t>13</w:t>
        </w:r>
      </w:ins>
      <w:ins w:id="931" w:author="Archimboldi Garcia" w:date="2021-05-24T17:34:00Z">
        <w:r w:rsidR="004F461C">
          <w:rPr>
            <w:rFonts w:asciiTheme="minorEastAsia" w:hAnsiTheme="minorEastAsia" w:hint="eastAsia"/>
            <w:sz w:val="24"/>
          </w:rPr>
          <w:t>已将铺铜层隐去，实际电路板在每一层都做了铺铜处理以降低板内噪声。</w:t>
        </w:r>
      </w:ins>
    </w:p>
    <w:p w14:paraId="37C271F7" w14:textId="399AECAB" w:rsidR="00E73DC2" w:rsidRDefault="00E73DC2" w:rsidP="005D301B">
      <w:pPr>
        <w:spacing w:line="360" w:lineRule="auto"/>
        <w:rPr>
          <w:ins w:id="932" w:author="Archimboldi Garcia" w:date="2021-05-24T17:10:00Z"/>
          <w:rFonts w:asciiTheme="minorEastAsia" w:hAnsiTheme="minorEastAsia"/>
          <w:sz w:val="24"/>
        </w:rPr>
      </w:pPr>
    </w:p>
    <w:p w14:paraId="07763118" w14:textId="2EDD5F3D" w:rsidR="00E73DC2" w:rsidRDefault="0050745A">
      <w:pPr>
        <w:spacing w:line="360" w:lineRule="auto"/>
        <w:jc w:val="center"/>
        <w:rPr>
          <w:ins w:id="933" w:author="Garcia" w:date="2021-05-14T13:22:00Z"/>
          <w:rFonts w:asciiTheme="minorEastAsia" w:hAnsiTheme="minorEastAsia"/>
          <w:sz w:val="24"/>
        </w:rPr>
        <w:pPrChange w:id="934" w:author="Archimboldi Garcia" w:date="2021-05-24T17:42:00Z">
          <w:pPr>
            <w:spacing w:line="360" w:lineRule="auto"/>
          </w:pPr>
        </w:pPrChange>
      </w:pPr>
      <w:ins w:id="935" w:author="Archimboldi Garcia" w:date="2021-05-24T17:26:00Z">
        <w:r>
          <w:rPr>
            <w:noProof/>
          </w:rPr>
          <w:drawing>
            <wp:inline distT="0" distB="0" distL="0" distR="0" wp14:anchorId="7D9B6A98" wp14:editId="25367A32">
              <wp:extent cx="5114322" cy="2825861"/>
              <wp:effectExtent l="19050" t="19050" r="1016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953" cy="2831735"/>
                      </a:xfrm>
                      <a:prstGeom prst="rect">
                        <a:avLst/>
                      </a:prstGeom>
                      <a:ln>
                        <a:solidFill>
                          <a:schemeClr val="tx1"/>
                        </a:solidFill>
                      </a:ln>
                    </pic:spPr>
                  </pic:pic>
                </a:graphicData>
              </a:graphic>
            </wp:inline>
          </w:drawing>
        </w:r>
      </w:ins>
    </w:p>
    <w:p w14:paraId="2C5D20EF" w14:textId="1AB6662B" w:rsidR="003E5298" w:rsidRPr="005E148A" w:rsidRDefault="003E5298" w:rsidP="003E5298">
      <w:pPr>
        <w:spacing w:line="360" w:lineRule="auto"/>
        <w:jc w:val="center"/>
        <w:rPr>
          <w:ins w:id="936" w:author="Archimboldi Garcia" w:date="2021-05-24T17:37:00Z"/>
          <w:rFonts w:ascii="黑体" w:eastAsia="黑体" w:hAnsi="黑体"/>
          <w:b/>
          <w:color w:val="FF0000"/>
          <w:szCs w:val="21"/>
        </w:rPr>
      </w:pPr>
      <w:ins w:id="937" w:author="Archimboldi Garcia" w:date="2021-05-24T17:37:00Z">
        <w:r>
          <w:rPr>
            <w:rFonts w:ascii="黑体" w:eastAsia="黑体" w:hAnsi="黑体" w:hint="eastAsia"/>
            <w:b/>
            <w:szCs w:val="21"/>
          </w:rPr>
          <w:t>图</w:t>
        </w:r>
        <w:r>
          <w:rPr>
            <w:rFonts w:ascii="黑体" w:eastAsia="黑体" w:hAnsi="黑体"/>
            <w:b/>
            <w:szCs w:val="21"/>
          </w:rPr>
          <w:t>1</w:t>
        </w:r>
      </w:ins>
      <w:ins w:id="938" w:author="Archimboldi Garcia" w:date="2021-05-28T09:06:00Z">
        <w:r w:rsidR="0000511F">
          <w:rPr>
            <w:rFonts w:ascii="黑体" w:eastAsia="黑体" w:hAnsi="黑体"/>
            <w:b/>
            <w:szCs w:val="21"/>
          </w:rPr>
          <w:t>3</w:t>
        </w:r>
      </w:ins>
      <w:ins w:id="939" w:author="Archimboldi Garcia" w:date="2021-05-24T17:37:00Z">
        <w:r>
          <w:rPr>
            <w:rFonts w:ascii="黑体" w:eastAsia="黑体" w:hAnsi="黑体" w:hint="eastAsia"/>
            <w:b/>
            <w:szCs w:val="21"/>
          </w:rPr>
          <w:t>数据采集终端PCB板图</w:t>
        </w:r>
      </w:ins>
    </w:p>
    <w:p w14:paraId="0BC53D8E" w14:textId="77777777" w:rsidR="003E5298" w:rsidRPr="00D449D1" w:rsidRDefault="003E5298" w:rsidP="003E5298">
      <w:pPr>
        <w:spacing w:line="360" w:lineRule="auto"/>
        <w:ind w:firstLineChars="200" w:firstLine="480"/>
        <w:jc w:val="center"/>
        <w:rPr>
          <w:ins w:id="940" w:author="Archimboldi Garcia" w:date="2021-05-24T17:37:00Z"/>
          <w:rFonts w:asciiTheme="minorEastAsia" w:hAnsiTheme="minorEastAsia"/>
          <w:sz w:val="24"/>
        </w:rPr>
      </w:pPr>
    </w:p>
    <w:p w14:paraId="213FB5C5" w14:textId="155F0B41" w:rsidR="00E73DC2" w:rsidRDefault="003E5298">
      <w:pPr>
        <w:spacing w:line="360" w:lineRule="auto"/>
        <w:rPr>
          <w:ins w:id="941" w:author="Archimboldi Garcia" w:date="2021-05-24T17:10:00Z"/>
          <w:rFonts w:asciiTheme="minorEastAsia" w:hAnsiTheme="minorEastAsia"/>
          <w:sz w:val="24"/>
        </w:rPr>
        <w:pPrChange w:id="942" w:author="Archimboldi Garcia" w:date="2021-05-28T09:07:00Z">
          <w:pPr>
            <w:spacing w:line="360" w:lineRule="auto"/>
            <w:jc w:val="center"/>
          </w:pPr>
        </w:pPrChange>
      </w:pPr>
      <w:ins w:id="943" w:author="Archimboldi Garcia" w:date="2021-05-24T17:38:00Z">
        <w:r>
          <w:rPr>
            <w:rFonts w:asciiTheme="minorEastAsia" w:hAnsiTheme="minorEastAsia"/>
            <w:sz w:val="24"/>
          </w:rPr>
          <w:tab/>
        </w:r>
        <w:r>
          <w:rPr>
            <w:rFonts w:asciiTheme="minorEastAsia" w:hAnsiTheme="minorEastAsia" w:hint="eastAsia"/>
            <w:sz w:val="24"/>
          </w:rPr>
          <w:t>图</w:t>
        </w:r>
      </w:ins>
      <w:ins w:id="944" w:author="Archimboldi Garcia" w:date="2021-05-28T09:06:00Z">
        <w:r w:rsidR="0000511F">
          <w:rPr>
            <w:rFonts w:asciiTheme="minorEastAsia" w:hAnsiTheme="minorEastAsia" w:hint="eastAsia"/>
            <w:sz w:val="24"/>
          </w:rPr>
          <w:t>1</w:t>
        </w:r>
        <w:r w:rsidR="0000511F">
          <w:rPr>
            <w:rFonts w:asciiTheme="minorEastAsia" w:hAnsiTheme="minorEastAsia"/>
            <w:sz w:val="24"/>
          </w:rPr>
          <w:t>4</w:t>
        </w:r>
      </w:ins>
      <w:ins w:id="945" w:author="Archimboldi Garcia" w:date="2021-05-24T17:38:00Z">
        <w:r>
          <w:rPr>
            <w:rFonts w:asciiTheme="minorEastAsia" w:hAnsiTheme="minorEastAsia" w:hint="eastAsia"/>
            <w:sz w:val="24"/>
          </w:rPr>
          <w:t>为数据采集终端PCB的渲染图，由于部分元件的3D</w:t>
        </w:r>
      </w:ins>
      <w:ins w:id="946" w:author="Archimboldi Garcia" w:date="2021-05-24T17:39:00Z">
        <w:r>
          <w:rPr>
            <w:rFonts w:asciiTheme="minorEastAsia" w:hAnsiTheme="minorEastAsia" w:hint="eastAsia"/>
            <w:sz w:val="24"/>
          </w:rPr>
          <w:t>模型缺失</w:t>
        </w:r>
      </w:ins>
      <w:ins w:id="947" w:author="Archimboldi Garcia" w:date="2021-05-24T17:40:00Z">
        <w:r w:rsidR="00552B87">
          <w:rPr>
            <w:rFonts w:asciiTheme="minorEastAsia" w:hAnsiTheme="minorEastAsia" w:hint="eastAsia"/>
            <w:sz w:val="24"/>
          </w:rPr>
          <w:t>（如</w:t>
        </w:r>
      </w:ins>
      <w:ins w:id="948" w:author="Archimboldi Garcia" w:date="2021-05-24T17:41:00Z">
        <w:r w:rsidR="00552B87">
          <w:rPr>
            <w:rFonts w:asciiTheme="minorEastAsia" w:hAnsiTheme="minorEastAsia" w:hint="eastAsia"/>
            <w:sz w:val="24"/>
          </w:rPr>
          <w:t>OLED，BC</w:t>
        </w:r>
        <w:r w:rsidR="00552B87">
          <w:rPr>
            <w:rFonts w:asciiTheme="minorEastAsia" w:hAnsiTheme="minorEastAsia"/>
            <w:sz w:val="24"/>
          </w:rPr>
          <w:t>35</w:t>
        </w:r>
        <w:r w:rsidR="00552B87">
          <w:rPr>
            <w:rFonts w:asciiTheme="minorEastAsia" w:hAnsiTheme="minorEastAsia" w:hint="eastAsia"/>
            <w:sz w:val="24"/>
          </w:rPr>
          <w:t>G模块等</w:t>
        </w:r>
      </w:ins>
      <w:ins w:id="949" w:author="Archimboldi Garcia" w:date="2021-05-24T17:40:00Z">
        <w:r w:rsidR="00552B87">
          <w:rPr>
            <w:rFonts w:asciiTheme="minorEastAsia" w:hAnsiTheme="minorEastAsia" w:hint="eastAsia"/>
            <w:sz w:val="24"/>
          </w:rPr>
          <w:t>）</w:t>
        </w:r>
      </w:ins>
      <w:ins w:id="950" w:author="Archimboldi Garcia" w:date="2021-05-24T17:39:00Z">
        <w:r>
          <w:rPr>
            <w:rFonts w:asciiTheme="minorEastAsia" w:hAnsiTheme="minorEastAsia" w:hint="eastAsia"/>
            <w:sz w:val="24"/>
          </w:rPr>
          <w:t>，所以在图中只能以裸露的焊盘呈现，但</w:t>
        </w:r>
      </w:ins>
      <w:ins w:id="951" w:author="Archimboldi Garcia" w:date="2021-05-24T17:40:00Z">
        <w:r>
          <w:rPr>
            <w:rFonts w:asciiTheme="minorEastAsia" w:hAnsiTheme="minorEastAsia" w:hint="eastAsia"/>
            <w:sz w:val="24"/>
          </w:rPr>
          <w:t>仍可以较为</w:t>
        </w:r>
      </w:ins>
      <w:ins w:id="952" w:author="Archimboldi Garcia" w:date="2021-05-24T17:39:00Z">
        <w:r>
          <w:rPr>
            <w:rFonts w:asciiTheme="minorEastAsia" w:hAnsiTheme="minorEastAsia" w:hint="eastAsia"/>
            <w:sz w:val="24"/>
          </w:rPr>
          <w:t>直观的了解PCB的具体设计细节</w:t>
        </w:r>
      </w:ins>
      <w:ins w:id="953" w:author="Archimboldi Garcia" w:date="2021-05-24T17:40:00Z">
        <w:r w:rsidR="00552B87">
          <w:rPr>
            <w:rFonts w:asciiTheme="minorEastAsia" w:hAnsiTheme="minorEastAsia" w:hint="eastAsia"/>
            <w:sz w:val="24"/>
          </w:rPr>
          <w:t>。</w:t>
        </w:r>
      </w:ins>
    </w:p>
    <w:p w14:paraId="12A6D256" w14:textId="24DFF001" w:rsidR="00E73DC2" w:rsidRDefault="00E73DC2">
      <w:pPr>
        <w:spacing w:line="360" w:lineRule="auto"/>
        <w:jc w:val="center"/>
        <w:rPr>
          <w:ins w:id="954" w:author="Archimboldi Garcia" w:date="2021-05-24T16:30:00Z"/>
          <w:rFonts w:asciiTheme="minorEastAsia" w:hAnsiTheme="minorEastAsia"/>
          <w:sz w:val="24"/>
        </w:rPr>
        <w:pPrChange w:id="955" w:author="Archimboldi Garcia" w:date="2021-05-24T17:10:00Z">
          <w:pPr>
            <w:spacing w:line="360" w:lineRule="auto"/>
          </w:pPr>
        </w:pPrChange>
      </w:pPr>
      <w:ins w:id="956" w:author="Archimboldi Garcia" w:date="2021-05-24T17:10:00Z">
        <w:r>
          <w:rPr>
            <w:noProof/>
          </w:rPr>
          <w:drawing>
            <wp:inline distT="0" distB="0" distL="0" distR="0" wp14:anchorId="3E072A22" wp14:editId="05807088">
              <wp:extent cx="4714996" cy="2695250"/>
              <wp:effectExtent l="19050" t="19050" r="9525"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3775" cy="2711701"/>
                      </a:xfrm>
                      <a:prstGeom prst="rect">
                        <a:avLst/>
                      </a:prstGeom>
                      <a:ln>
                        <a:solidFill>
                          <a:schemeClr val="tx1"/>
                        </a:solidFill>
                      </a:ln>
                    </pic:spPr>
                  </pic:pic>
                </a:graphicData>
              </a:graphic>
            </wp:inline>
          </w:drawing>
        </w:r>
      </w:ins>
    </w:p>
    <w:p w14:paraId="2248CAAA" w14:textId="2B69CA6E" w:rsidR="003029A9" w:rsidRPr="004634F6" w:rsidRDefault="003E5298">
      <w:pPr>
        <w:spacing w:line="360" w:lineRule="auto"/>
        <w:jc w:val="center"/>
        <w:rPr>
          <w:ins w:id="957" w:author="Archimboldi Garcia" w:date="2021-05-24T16:30:00Z"/>
          <w:rFonts w:ascii="黑体" w:eastAsia="黑体" w:hAnsi="黑体"/>
          <w:b/>
          <w:color w:val="FF0000"/>
          <w:szCs w:val="21"/>
          <w:rPrChange w:id="958" w:author="Archimboldi Garcia" w:date="2021-05-28T09:07:00Z">
            <w:rPr>
              <w:ins w:id="959" w:author="Archimboldi Garcia" w:date="2021-05-24T16:30:00Z"/>
              <w:rFonts w:asciiTheme="minorEastAsia" w:hAnsiTheme="minorEastAsia"/>
              <w:sz w:val="24"/>
            </w:rPr>
          </w:rPrChange>
        </w:rPr>
        <w:pPrChange w:id="960" w:author="Archimboldi Garcia" w:date="2021-05-28T09:07:00Z">
          <w:pPr>
            <w:spacing w:line="360" w:lineRule="auto"/>
          </w:pPr>
        </w:pPrChange>
      </w:pPr>
      <w:ins w:id="961" w:author="Archimboldi Garcia" w:date="2021-05-24T17:38:00Z">
        <w:r>
          <w:rPr>
            <w:rFonts w:ascii="黑体" w:eastAsia="黑体" w:hAnsi="黑体" w:hint="eastAsia"/>
            <w:b/>
            <w:szCs w:val="21"/>
          </w:rPr>
          <w:t>图</w:t>
        </w:r>
        <w:r>
          <w:rPr>
            <w:rFonts w:ascii="黑体" w:eastAsia="黑体" w:hAnsi="黑体"/>
            <w:b/>
            <w:szCs w:val="21"/>
          </w:rPr>
          <w:t>1</w:t>
        </w:r>
      </w:ins>
      <w:ins w:id="962" w:author="Archimboldi Garcia" w:date="2021-05-28T09:06:00Z">
        <w:r w:rsidR="0000511F">
          <w:rPr>
            <w:rFonts w:ascii="黑体" w:eastAsia="黑体" w:hAnsi="黑体"/>
            <w:b/>
            <w:szCs w:val="21"/>
          </w:rPr>
          <w:t>4</w:t>
        </w:r>
      </w:ins>
      <w:ins w:id="963" w:author="Archimboldi Garcia" w:date="2021-05-24T17:38:00Z">
        <w:r>
          <w:rPr>
            <w:rFonts w:ascii="黑体" w:eastAsia="黑体" w:hAnsi="黑体"/>
            <w:b/>
            <w:szCs w:val="21"/>
          </w:rPr>
          <w:t xml:space="preserve"> </w:t>
        </w:r>
        <w:r>
          <w:rPr>
            <w:rFonts w:ascii="黑体" w:eastAsia="黑体" w:hAnsi="黑体" w:hint="eastAsia"/>
            <w:b/>
            <w:szCs w:val="21"/>
          </w:rPr>
          <w:t>数据采集终端PCB渲染图</w:t>
        </w:r>
      </w:ins>
    </w:p>
    <w:p w14:paraId="1145DCD9" w14:textId="667F4469" w:rsidR="003029A9" w:rsidRDefault="003029A9" w:rsidP="003029A9">
      <w:pPr>
        <w:spacing w:line="360" w:lineRule="auto"/>
        <w:rPr>
          <w:ins w:id="964" w:author="Archimboldi Garcia" w:date="2021-05-24T16:30:00Z"/>
          <w:rFonts w:asciiTheme="minorEastAsia" w:hAnsiTheme="minorEastAsia"/>
          <w:b/>
          <w:sz w:val="24"/>
        </w:rPr>
      </w:pPr>
      <w:ins w:id="965" w:author="Archimboldi Garcia" w:date="2021-05-24T16:30:00Z">
        <w:r>
          <w:rPr>
            <w:rFonts w:ascii="黑体" w:eastAsia="黑体" w:hAnsi="黑体"/>
            <w:sz w:val="24"/>
          </w:rPr>
          <w:lastRenderedPageBreak/>
          <w:t>2</w:t>
        </w:r>
        <w:r>
          <w:rPr>
            <w:rFonts w:ascii="黑体" w:eastAsia="黑体" w:hAnsi="黑体" w:hint="eastAsia"/>
            <w:sz w:val="24"/>
          </w:rPr>
          <w:t>.</w:t>
        </w:r>
        <w:r>
          <w:rPr>
            <w:rFonts w:ascii="黑体" w:eastAsia="黑体" w:hAnsi="黑体"/>
            <w:sz w:val="24"/>
          </w:rPr>
          <w:t>6</w:t>
        </w:r>
        <w:r>
          <w:rPr>
            <w:rFonts w:ascii="黑体" w:eastAsia="黑体" w:hAnsi="黑体" w:hint="eastAsia"/>
            <w:sz w:val="24"/>
          </w:rPr>
          <w:t>.</w:t>
        </w:r>
        <w:r>
          <w:rPr>
            <w:rFonts w:ascii="黑体" w:eastAsia="黑体" w:hAnsi="黑体"/>
            <w:sz w:val="24"/>
          </w:rPr>
          <w:t>2</w:t>
        </w:r>
        <w:r>
          <w:rPr>
            <w:rFonts w:ascii="黑体" w:eastAsia="黑体" w:hAnsi="黑体" w:hint="eastAsia"/>
            <w:sz w:val="24"/>
          </w:rPr>
          <w:t>成品</w:t>
        </w:r>
      </w:ins>
      <w:ins w:id="966" w:author="Archimboldi Garcia" w:date="2021-05-24T17:48:00Z">
        <w:r w:rsidR="003C71F3">
          <w:rPr>
            <w:rFonts w:ascii="黑体" w:eastAsia="黑体" w:hAnsi="黑体" w:hint="eastAsia"/>
            <w:sz w:val="24"/>
          </w:rPr>
          <w:t>实物</w:t>
        </w:r>
      </w:ins>
      <w:ins w:id="967" w:author="Archimboldi Garcia" w:date="2021-05-24T16:30:00Z">
        <w:r>
          <w:rPr>
            <w:rFonts w:ascii="黑体" w:eastAsia="黑体" w:hAnsi="黑体" w:hint="eastAsia"/>
            <w:sz w:val="24"/>
          </w:rPr>
          <w:t xml:space="preserve">图 </w:t>
        </w:r>
        <w:r>
          <w:rPr>
            <w:rFonts w:ascii="黑体" w:eastAsia="黑体" w:hAnsi="黑体"/>
            <w:sz w:val="24"/>
          </w:rPr>
          <w:t xml:space="preserve"> </w:t>
        </w:r>
      </w:ins>
    </w:p>
    <w:p w14:paraId="05A7CBE6" w14:textId="14879A35" w:rsidR="003029A9" w:rsidRDefault="00582267" w:rsidP="008A319E">
      <w:pPr>
        <w:spacing w:line="360" w:lineRule="auto"/>
        <w:rPr>
          <w:ins w:id="968" w:author="Archimboldi Garcia" w:date="2021-05-28T09:07:00Z"/>
          <w:rFonts w:asciiTheme="minorEastAsia" w:hAnsiTheme="minorEastAsia"/>
          <w:sz w:val="24"/>
        </w:rPr>
      </w:pPr>
      <w:ins w:id="969" w:author="Archimboldi Garcia" w:date="2021-05-24T17:48:00Z">
        <w:r>
          <w:rPr>
            <w:rFonts w:asciiTheme="minorEastAsia" w:hAnsiTheme="minorEastAsia"/>
            <w:sz w:val="24"/>
          </w:rPr>
          <w:t xml:space="preserve">   </w:t>
        </w:r>
        <w:r>
          <w:rPr>
            <w:rFonts w:asciiTheme="minorEastAsia" w:hAnsiTheme="minorEastAsia" w:hint="eastAsia"/>
            <w:sz w:val="24"/>
          </w:rPr>
          <w:t>在数据采集终端开发</w:t>
        </w:r>
      </w:ins>
      <w:ins w:id="970" w:author="Archimboldi Garcia" w:date="2021-05-24T17:49:00Z">
        <w:r>
          <w:rPr>
            <w:rFonts w:asciiTheme="minorEastAsia" w:hAnsiTheme="minorEastAsia" w:hint="eastAsia"/>
            <w:sz w:val="24"/>
          </w:rPr>
          <w:t>过程的前期</w:t>
        </w:r>
      </w:ins>
      <w:ins w:id="971" w:author="Archimboldi Garcia" w:date="2021-05-24T17:51:00Z">
        <w:r>
          <w:rPr>
            <w:rFonts w:asciiTheme="minorEastAsia" w:hAnsiTheme="minorEastAsia" w:hint="eastAsia"/>
            <w:sz w:val="24"/>
          </w:rPr>
          <w:t>，我们</w:t>
        </w:r>
      </w:ins>
      <w:ins w:id="972" w:author="Archimboldi Garcia" w:date="2021-05-24T17:50:00Z">
        <w:r>
          <w:rPr>
            <w:rFonts w:asciiTheme="minorEastAsia" w:hAnsiTheme="minorEastAsia" w:hint="eastAsia"/>
            <w:sz w:val="24"/>
          </w:rPr>
          <w:t>使用BearPi开发板</w:t>
        </w:r>
      </w:ins>
      <w:ins w:id="973" w:author="Archimboldi Garcia" w:date="2021-05-24T17:51:00Z">
        <w:r>
          <w:rPr>
            <w:rFonts w:asciiTheme="minorEastAsia" w:hAnsiTheme="minorEastAsia" w:hint="eastAsia"/>
            <w:sz w:val="24"/>
          </w:rPr>
          <w:t>来进行算法调试和电路验证。BearPi</w:t>
        </w:r>
      </w:ins>
      <w:ins w:id="974" w:author="Archimboldi Garcia" w:date="2021-05-24T17:52:00Z">
        <w:r>
          <w:rPr>
            <w:rFonts w:asciiTheme="minorEastAsia" w:hAnsiTheme="minorEastAsia" w:hint="eastAsia"/>
            <w:sz w:val="24"/>
          </w:rPr>
          <w:t>开发板搭载了与本设计同款的MCU，并配备有丰富的接口用于连接外部设备。图</w:t>
        </w:r>
      </w:ins>
      <w:ins w:id="975" w:author="Archimboldi Garcia" w:date="2021-05-28T09:07:00Z">
        <w:r w:rsidR="0000511F">
          <w:rPr>
            <w:rFonts w:asciiTheme="minorEastAsia" w:hAnsiTheme="minorEastAsia" w:hint="eastAsia"/>
            <w:sz w:val="24"/>
          </w:rPr>
          <w:t>1</w:t>
        </w:r>
        <w:r w:rsidR="0000511F">
          <w:rPr>
            <w:rFonts w:asciiTheme="minorEastAsia" w:hAnsiTheme="minorEastAsia"/>
            <w:sz w:val="24"/>
          </w:rPr>
          <w:t>5</w:t>
        </w:r>
      </w:ins>
      <w:ins w:id="976" w:author="Archimboldi Garcia" w:date="2021-05-24T17:52:00Z">
        <w:r>
          <w:rPr>
            <w:rFonts w:asciiTheme="minorEastAsia" w:hAnsiTheme="minorEastAsia" w:hint="eastAsia"/>
            <w:sz w:val="24"/>
          </w:rPr>
          <w:t>为BearPi</w:t>
        </w:r>
      </w:ins>
      <w:ins w:id="977" w:author="Archimboldi Garcia" w:date="2021-05-24T17:53:00Z">
        <w:r>
          <w:rPr>
            <w:rFonts w:asciiTheme="minorEastAsia" w:hAnsiTheme="minorEastAsia" w:hint="eastAsia"/>
            <w:sz w:val="24"/>
          </w:rPr>
          <w:t>开发板形式的工程机示意图，其中左侧为自行设计的ADC电路PCB板，通过M</w:t>
        </w:r>
        <w:r>
          <w:rPr>
            <w:rFonts w:asciiTheme="minorEastAsia" w:hAnsiTheme="minorEastAsia"/>
            <w:sz w:val="24"/>
          </w:rPr>
          <w:t>53</w:t>
        </w:r>
        <w:r>
          <w:rPr>
            <w:rFonts w:asciiTheme="minorEastAsia" w:hAnsiTheme="minorEastAsia" w:hint="eastAsia"/>
            <w:sz w:val="24"/>
          </w:rPr>
          <w:t>接口与BearPi开发板连接，右侧为BearPi</w:t>
        </w:r>
      </w:ins>
      <w:ins w:id="978" w:author="Archimboldi Garcia" w:date="2021-05-24T17:54:00Z">
        <w:r>
          <w:rPr>
            <w:rFonts w:asciiTheme="minorEastAsia" w:hAnsiTheme="minorEastAsia" w:hint="eastAsia"/>
            <w:sz w:val="24"/>
          </w:rPr>
          <w:t>开发板配套的NB</w:t>
        </w:r>
        <w:r>
          <w:rPr>
            <w:rFonts w:asciiTheme="minorEastAsia" w:hAnsiTheme="minorEastAsia"/>
            <w:sz w:val="24"/>
          </w:rPr>
          <w:t>-</w:t>
        </w:r>
        <w:r>
          <w:rPr>
            <w:rFonts w:asciiTheme="minorEastAsia" w:hAnsiTheme="minorEastAsia" w:hint="eastAsia"/>
            <w:sz w:val="24"/>
          </w:rPr>
          <w:t>IoT模块，用于通信算法的验证。</w:t>
        </w:r>
      </w:ins>
    </w:p>
    <w:p w14:paraId="3133983B" w14:textId="77777777" w:rsidR="004634F6" w:rsidRPr="003029A9" w:rsidRDefault="004634F6" w:rsidP="008A319E">
      <w:pPr>
        <w:spacing w:line="360" w:lineRule="auto"/>
        <w:rPr>
          <w:rFonts w:asciiTheme="minorEastAsia" w:hAnsiTheme="minorEastAsia"/>
          <w:sz w:val="24"/>
        </w:rPr>
      </w:pPr>
    </w:p>
    <w:p w14:paraId="31134543" w14:textId="14ECD13E" w:rsidR="009F706A" w:rsidRDefault="005D301B" w:rsidP="00582267">
      <w:pPr>
        <w:spacing w:line="360" w:lineRule="auto"/>
        <w:jc w:val="center"/>
        <w:rPr>
          <w:ins w:id="979" w:author="Archimboldi Garcia" w:date="2021-05-24T17:54:00Z"/>
          <w:rFonts w:asciiTheme="minorEastAsia" w:hAnsiTheme="minorEastAsia"/>
          <w:sz w:val="24"/>
        </w:rPr>
      </w:pPr>
      <w:ins w:id="980" w:author="Archimboldi Garcia" w:date="2021-05-24T16:28:00Z">
        <w:r>
          <w:rPr>
            <w:noProof/>
          </w:rPr>
          <w:drawing>
            <wp:inline distT="0" distB="0" distL="0" distR="0" wp14:anchorId="28F32EB7" wp14:editId="21583CC3">
              <wp:extent cx="3657600" cy="2947879"/>
              <wp:effectExtent l="19050" t="19050" r="19050" b="241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3176" cy="2992671"/>
                      </a:xfrm>
                      <a:prstGeom prst="rect">
                        <a:avLst/>
                      </a:prstGeom>
                      <a:ln>
                        <a:solidFill>
                          <a:schemeClr val="tx1"/>
                        </a:solidFill>
                      </a:ln>
                    </pic:spPr>
                  </pic:pic>
                </a:graphicData>
              </a:graphic>
            </wp:inline>
          </w:drawing>
        </w:r>
      </w:ins>
    </w:p>
    <w:p w14:paraId="6C5C69BE" w14:textId="561AEDFC" w:rsidR="00582267" w:rsidRPr="005E148A" w:rsidRDefault="00582267" w:rsidP="00582267">
      <w:pPr>
        <w:spacing w:line="360" w:lineRule="auto"/>
        <w:jc w:val="center"/>
        <w:rPr>
          <w:ins w:id="981" w:author="Archimboldi Garcia" w:date="2021-05-24T17:54:00Z"/>
          <w:rFonts w:ascii="黑体" w:eastAsia="黑体" w:hAnsi="黑体"/>
          <w:b/>
          <w:color w:val="FF0000"/>
          <w:szCs w:val="21"/>
        </w:rPr>
      </w:pPr>
      <w:ins w:id="982" w:author="Archimboldi Garcia" w:date="2021-05-24T17:54:00Z">
        <w:r>
          <w:rPr>
            <w:rFonts w:ascii="黑体" w:eastAsia="黑体" w:hAnsi="黑体" w:hint="eastAsia"/>
            <w:b/>
            <w:szCs w:val="21"/>
          </w:rPr>
          <w:t>图</w:t>
        </w:r>
        <w:r>
          <w:rPr>
            <w:rFonts w:ascii="黑体" w:eastAsia="黑体" w:hAnsi="黑体"/>
            <w:b/>
            <w:szCs w:val="21"/>
          </w:rPr>
          <w:t>1</w:t>
        </w:r>
      </w:ins>
      <w:ins w:id="983" w:author="Archimboldi Garcia" w:date="2021-05-28T09:07:00Z">
        <w:r w:rsidR="0000511F">
          <w:rPr>
            <w:rFonts w:ascii="黑体" w:eastAsia="黑体" w:hAnsi="黑体"/>
            <w:b/>
            <w:szCs w:val="21"/>
          </w:rPr>
          <w:t>5</w:t>
        </w:r>
      </w:ins>
      <w:ins w:id="984" w:author="Archimboldi Garcia" w:date="2021-05-24T17:54:00Z">
        <w:r>
          <w:rPr>
            <w:rFonts w:ascii="黑体" w:eastAsia="黑体" w:hAnsi="黑体"/>
            <w:b/>
            <w:szCs w:val="21"/>
          </w:rPr>
          <w:t xml:space="preserve"> </w:t>
        </w:r>
        <w:r>
          <w:rPr>
            <w:rFonts w:ascii="黑体" w:eastAsia="黑体" w:hAnsi="黑体" w:hint="eastAsia"/>
            <w:b/>
            <w:szCs w:val="21"/>
          </w:rPr>
          <w:t>数据采集终端工程机</w:t>
        </w:r>
      </w:ins>
    </w:p>
    <w:p w14:paraId="5C24018D" w14:textId="77777777" w:rsidR="00582267" w:rsidRPr="00582267" w:rsidRDefault="00582267">
      <w:pPr>
        <w:spacing w:line="360" w:lineRule="auto"/>
        <w:jc w:val="center"/>
        <w:rPr>
          <w:rFonts w:asciiTheme="minorEastAsia" w:hAnsiTheme="minorEastAsia"/>
          <w:sz w:val="24"/>
        </w:rPr>
        <w:pPrChange w:id="985" w:author="Archimboldi Garcia" w:date="2021-05-24T17:54:00Z">
          <w:pPr>
            <w:spacing w:line="360" w:lineRule="auto"/>
          </w:pPr>
        </w:pPrChange>
      </w:pPr>
    </w:p>
    <w:p w14:paraId="160F4EB9" w14:textId="40CAF479" w:rsidR="009F706A" w:rsidDel="00697B4C" w:rsidRDefault="004634F6" w:rsidP="008A319E">
      <w:pPr>
        <w:spacing w:line="360" w:lineRule="auto"/>
        <w:rPr>
          <w:del w:id="986" w:author="Garcia" w:date="2021-05-14T11:21:00Z"/>
          <w:rFonts w:asciiTheme="minorEastAsia" w:hAnsiTheme="minorEastAsia"/>
          <w:sz w:val="24"/>
        </w:rPr>
      </w:pPr>
      <w:ins w:id="987" w:author="Archimboldi Garcia" w:date="2021-05-28T09:08:00Z">
        <w:r>
          <w:rPr>
            <w:rFonts w:asciiTheme="minorEastAsia" w:hAnsiTheme="minorEastAsia"/>
            <w:sz w:val="24"/>
          </w:rPr>
          <w:tab/>
        </w:r>
        <w:r>
          <w:rPr>
            <w:rFonts w:asciiTheme="minorEastAsia" w:hAnsiTheme="minorEastAsia" w:hint="eastAsia"/>
            <w:sz w:val="24"/>
          </w:rPr>
          <w:t>完成印制后的PCB板实物图如图1</w:t>
        </w:r>
        <w:r>
          <w:rPr>
            <w:rFonts w:asciiTheme="minorEastAsia" w:hAnsiTheme="minorEastAsia"/>
            <w:sz w:val="24"/>
          </w:rPr>
          <w:t>6</w:t>
        </w:r>
        <w:r>
          <w:rPr>
            <w:rFonts w:asciiTheme="minorEastAsia" w:hAnsiTheme="minorEastAsia" w:hint="eastAsia"/>
            <w:sz w:val="24"/>
          </w:rPr>
          <w:t>所示，</w:t>
        </w:r>
      </w:ins>
      <w:ins w:id="988" w:author="Archimboldi Garcia" w:date="2021-05-28T09:51:00Z">
        <w:r w:rsidR="00EB5BE0">
          <w:rPr>
            <w:rFonts w:asciiTheme="minorEastAsia" w:hAnsiTheme="minorEastAsia" w:hint="eastAsia"/>
            <w:sz w:val="24"/>
          </w:rPr>
          <w:t>通过此图可以完整的看到NB</w:t>
        </w:r>
        <w:r w:rsidR="00EB5BE0">
          <w:rPr>
            <w:rFonts w:asciiTheme="minorEastAsia" w:hAnsiTheme="minorEastAsia"/>
            <w:sz w:val="24"/>
          </w:rPr>
          <w:t>-</w:t>
        </w:r>
        <w:r w:rsidR="00EB5BE0">
          <w:rPr>
            <w:rFonts w:asciiTheme="minorEastAsia" w:hAnsiTheme="minorEastAsia" w:hint="eastAsia"/>
            <w:sz w:val="24"/>
          </w:rPr>
          <w:t>IoT模块、天线、SIM卡槽、OLED屏幕</w:t>
        </w:r>
      </w:ins>
      <w:ins w:id="989" w:author="Archimboldi Garcia" w:date="2021-05-28T09:52:00Z">
        <w:r w:rsidR="00EB5BE0">
          <w:rPr>
            <w:rFonts w:asciiTheme="minorEastAsia" w:hAnsiTheme="minorEastAsia" w:hint="eastAsia"/>
            <w:sz w:val="24"/>
          </w:rPr>
          <w:t>等器件的安装位置。</w:t>
        </w:r>
      </w:ins>
      <w:ins w:id="990" w:author="Archimboldi Garcia" w:date="2021-05-28T09:53:00Z">
        <w:r w:rsidR="00EB5BE0">
          <w:rPr>
            <w:rFonts w:asciiTheme="minorEastAsia" w:hAnsiTheme="minorEastAsia" w:hint="eastAsia"/>
            <w:sz w:val="24"/>
          </w:rPr>
          <w:t>该板</w:t>
        </w:r>
      </w:ins>
      <w:ins w:id="991" w:author="Archimboldi Garcia" w:date="2021-05-28T09:52:00Z">
        <w:r w:rsidR="00EB5BE0">
          <w:rPr>
            <w:rFonts w:asciiTheme="minorEastAsia" w:hAnsiTheme="minorEastAsia" w:hint="eastAsia"/>
            <w:sz w:val="24"/>
          </w:rPr>
          <w:t>经测试</w:t>
        </w:r>
      </w:ins>
      <w:ins w:id="992" w:author="Archimboldi Garcia" w:date="2021-05-28T09:53:00Z">
        <w:r w:rsidR="00EB5BE0">
          <w:rPr>
            <w:rFonts w:asciiTheme="minorEastAsia" w:hAnsiTheme="minorEastAsia" w:hint="eastAsia"/>
            <w:sz w:val="24"/>
          </w:rPr>
          <w:t>确认可以正常工作。</w:t>
        </w:r>
      </w:ins>
    </w:p>
    <w:p w14:paraId="72DEAA98" w14:textId="63438D17" w:rsidR="00697B4C" w:rsidRPr="00EB5BE0" w:rsidRDefault="00697B4C" w:rsidP="008A319E">
      <w:pPr>
        <w:spacing w:line="360" w:lineRule="auto"/>
        <w:rPr>
          <w:ins w:id="993" w:author="Archimboldi Garcia" w:date="2021-05-26T12:12:00Z"/>
          <w:rFonts w:asciiTheme="minorEastAsia" w:hAnsiTheme="minorEastAsia"/>
          <w:sz w:val="24"/>
        </w:rPr>
      </w:pPr>
    </w:p>
    <w:p w14:paraId="31889F92" w14:textId="2E489800" w:rsidR="00697B4C" w:rsidRDefault="005529A1" w:rsidP="005529A1">
      <w:pPr>
        <w:spacing w:line="360" w:lineRule="auto"/>
        <w:jc w:val="center"/>
        <w:rPr>
          <w:ins w:id="994" w:author="Archimboldi Garcia" w:date="2021-05-28T09:50:00Z"/>
          <w:rFonts w:asciiTheme="minorEastAsia" w:hAnsiTheme="minorEastAsia"/>
          <w:sz w:val="24"/>
        </w:rPr>
      </w:pPr>
      <w:ins w:id="995" w:author="Archimboldi Garcia" w:date="2021-05-28T09:49:00Z">
        <w:r>
          <w:rPr>
            <w:noProof/>
          </w:rPr>
          <w:drawing>
            <wp:inline distT="0" distB="0" distL="0" distR="0" wp14:anchorId="3028CFF0" wp14:editId="35A3BCB9">
              <wp:extent cx="4269370" cy="2155420"/>
              <wp:effectExtent l="19050" t="19050" r="17145"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0032" cy="2165851"/>
                      </a:xfrm>
                      <a:prstGeom prst="rect">
                        <a:avLst/>
                      </a:prstGeom>
                      <a:ln>
                        <a:solidFill>
                          <a:schemeClr val="tx1"/>
                        </a:solidFill>
                      </a:ln>
                    </pic:spPr>
                  </pic:pic>
                </a:graphicData>
              </a:graphic>
            </wp:inline>
          </w:drawing>
        </w:r>
      </w:ins>
    </w:p>
    <w:p w14:paraId="4844F315" w14:textId="033850CC" w:rsidR="009F706A" w:rsidRPr="00EB5BE0" w:rsidDel="0039324C" w:rsidRDefault="00C80EC1" w:rsidP="00AD7486">
      <w:pPr>
        <w:spacing w:line="360" w:lineRule="auto"/>
        <w:jc w:val="center"/>
        <w:rPr>
          <w:del w:id="996" w:author="Garcia" w:date="2021-05-14T11:09:00Z"/>
          <w:rFonts w:ascii="黑体" w:eastAsia="黑体" w:hAnsi="黑体"/>
          <w:b/>
          <w:color w:val="FF0000"/>
          <w:szCs w:val="21"/>
          <w:rPrChange w:id="997" w:author="Archimboldi Garcia" w:date="2021-05-28T09:54:00Z">
            <w:rPr>
              <w:del w:id="998" w:author="Garcia" w:date="2021-05-14T11:09:00Z"/>
              <w:rFonts w:asciiTheme="minorEastAsia" w:hAnsiTheme="minorEastAsia"/>
              <w:sz w:val="24"/>
            </w:rPr>
          </w:rPrChange>
        </w:rPr>
        <w:pPrChange w:id="999" w:author="Archimboldi Garcia" w:date="2021-05-30T09:55:00Z">
          <w:pPr>
            <w:spacing w:line="360" w:lineRule="auto"/>
          </w:pPr>
        </w:pPrChange>
      </w:pPr>
      <w:ins w:id="1000" w:author="Archimboldi Garcia" w:date="2021-05-28T09:50:00Z">
        <w:r>
          <w:rPr>
            <w:rFonts w:ascii="黑体" w:eastAsia="黑体" w:hAnsi="黑体" w:hint="eastAsia"/>
            <w:b/>
            <w:szCs w:val="21"/>
          </w:rPr>
          <w:t>图</w:t>
        </w:r>
        <w:r>
          <w:rPr>
            <w:rFonts w:ascii="黑体" w:eastAsia="黑体" w:hAnsi="黑体"/>
            <w:b/>
            <w:szCs w:val="21"/>
          </w:rPr>
          <w:t xml:space="preserve">16 </w:t>
        </w:r>
        <w:r>
          <w:rPr>
            <w:rFonts w:ascii="黑体" w:eastAsia="黑体" w:hAnsi="黑体" w:hint="eastAsia"/>
            <w:b/>
            <w:szCs w:val="21"/>
          </w:rPr>
          <w:t>数据采集终端成品实物图</w:t>
        </w:r>
      </w:ins>
    </w:p>
    <w:p w14:paraId="45183B52" w14:textId="48A898D4" w:rsidR="009F706A" w:rsidDel="0039324C" w:rsidRDefault="009F706A" w:rsidP="00AD7486">
      <w:pPr>
        <w:spacing w:line="360" w:lineRule="auto"/>
        <w:jc w:val="center"/>
        <w:rPr>
          <w:del w:id="1001" w:author="Garcia" w:date="2021-05-14T11:09:00Z"/>
          <w:rFonts w:asciiTheme="minorEastAsia" w:hAnsiTheme="minorEastAsia"/>
          <w:sz w:val="24"/>
        </w:rPr>
        <w:pPrChange w:id="1002" w:author="Archimboldi Garcia" w:date="2021-05-30T09:55:00Z">
          <w:pPr>
            <w:spacing w:line="360" w:lineRule="auto"/>
          </w:pPr>
        </w:pPrChange>
      </w:pPr>
    </w:p>
    <w:p w14:paraId="59ABBE07" w14:textId="06FBDEF3" w:rsidR="009F706A" w:rsidDel="0039324C" w:rsidRDefault="009F706A" w:rsidP="00AD7486">
      <w:pPr>
        <w:spacing w:line="360" w:lineRule="auto"/>
        <w:jc w:val="center"/>
        <w:rPr>
          <w:del w:id="1003" w:author="Garcia" w:date="2021-05-14T11:09:00Z"/>
          <w:rFonts w:asciiTheme="minorEastAsia" w:hAnsiTheme="minorEastAsia"/>
          <w:sz w:val="24"/>
        </w:rPr>
        <w:pPrChange w:id="1004" w:author="Archimboldi Garcia" w:date="2021-05-30T09:55:00Z">
          <w:pPr>
            <w:spacing w:line="360" w:lineRule="auto"/>
          </w:pPr>
        </w:pPrChange>
      </w:pPr>
    </w:p>
    <w:p w14:paraId="742DDFFD" w14:textId="07A4D344" w:rsidR="009F706A" w:rsidDel="0039324C" w:rsidRDefault="009F706A" w:rsidP="00AD7486">
      <w:pPr>
        <w:spacing w:line="360" w:lineRule="auto"/>
        <w:jc w:val="center"/>
        <w:rPr>
          <w:del w:id="1005" w:author="Garcia" w:date="2021-05-14T11:09:00Z"/>
          <w:rFonts w:asciiTheme="minorEastAsia" w:hAnsiTheme="minorEastAsia"/>
          <w:sz w:val="24"/>
        </w:rPr>
        <w:pPrChange w:id="1006" w:author="Archimboldi Garcia" w:date="2021-05-30T09:55:00Z">
          <w:pPr>
            <w:spacing w:line="360" w:lineRule="auto"/>
          </w:pPr>
        </w:pPrChange>
      </w:pPr>
    </w:p>
    <w:p w14:paraId="7D9AD541" w14:textId="59499A03" w:rsidR="009F706A" w:rsidDel="0039324C" w:rsidRDefault="009F706A" w:rsidP="00AD7486">
      <w:pPr>
        <w:spacing w:line="360" w:lineRule="auto"/>
        <w:jc w:val="center"/>
        <w:rPr>
          <w:del w:id="1007" w:author="Garcia" w:date="2021-05-14T11:09:00Z"/>
          <w:rFonts w:asciiTheme="minorEastAsia" w:hAnsiTheme="minorEastAsia"/>
          <w:sz w:val="24"/>
        </w:rPr>
        <w:pPrChange w:id="1008" w:author="Archimboldi Garcia" w:date="2021-05-30T09:55:00Z">
          <w:pPr>
            <w:spacing w:line="360" w:lineRule="auto"/>
          </w:pPr>
        </w:pPrChange>
      </w:pPr>
    </w:p>
    <w:p w14:paraId="28C846D9" w14:textId="77A65BC6" w:rsidR="009F706A" w:rsidDel="0039324C" w:rsidRDefault="009F706A" w:rsidP="00AD7486">
      <w:pPr>
        <w:spacing w:line="360" w:lineRule="auto"/>
        <w:jc w:val="center"/>
        <w:rPr>
          <w:del w:id="1009" w:author="Garcia" w:date="2021-05-14T11:09:00Z"/>
          <w:rFonts w:asciiTheme="minorEastAsia" w:hAnsiTheme="minorEastAsia"/>
          <w:sz w:val="24"/>
        </w:rPr>
        <w:pPrChange w:id="1010" w:author="Archimboldi Garcia" w:date="2021-05-30T09:55:00Z">
          <w:pPr>
            <w:spacing w:line="360" w:lineRule="auto"/>
          </w:pPr>
        </w:pPrChange>
      </w:pPr>
    </w:p>
    <w:p w14:paraId="4EC273D7" w14:textId="77777777" w:rsidR="009F706A" w:rsidRDefault="009F706A" w:rsidP="00AD7486">
      <w:pPr>
        <w:spacing w:line="360" w:lineRule="auto"/>
        <w:jc w:val="center"/>
        <w:rPr>
          <w:rFonts w:asciiTheme="minorEastAsia" w:hAnsiTheme="minorEastAsia"/>
          <w:sz w:val="24"/>
        </w:rPr>
        <w:pPrChange w:id="1011" w:author="Archimboldi Garcia" w:date="2021-05-30T09:55:00Z">
          <w:pPr>
            <w:spacing w:line="360" w:lineRule="auto"/>
          </w:pPr>
        </w:pPrChange>
      </w:pPr>
    </w:p>
    <w:p w14:paraId="0FF306EF" w14:textId="7623C067" w:rsidR="00FC12CD" w:rsidRDefault="00FC12CD" w:rsidP="00FC12CD">
      <w:pPr>
        <w:pStyle w:val="af2"/>
        <w:numPr>
          <w:ilvl w:val="0"/>
          <w:numId w:val="1"/>
        </w:numPr>
      </w:pPr>
      <w:r>
        <w:rPr>
          <w:rFonts w:hint="eastAsia"/>
        </w:rPr>
        <w:lastRenderedPageBreak/>
        <w:t>联接管理系统</w:t>
      </w:r>
    </w:p>
    <w:p w14:paraId="0D8D2A56" w14:textId="77777777" w:rsidR="00EC6238" w:rsidRDefault="00EC6238" w:rsidP="004A4ACB">
      <w:pPr>
        <w:spacing w:line="360" w:lineRule="auto"/>
        <w:ind w:firstLine="420"/>
        <w:rPr>
          <w:ins w:id="1012" w:author="Archimboldi Garcia" w:date="2021-05-28T10:05:00Z"/>
          <w:rFonts w:asciiTheme="minorEastAsia" w:hAnsiTheme="minorEastAsia"/>
          <w:color w:val="000000" w:themeColor="text1"/>
          <w:sz w:val="24"/>
        </w:rPr>
      </w:pPr>
    </w:p>
    <w:p w14:paraId="0C19802F" w14:textId="4F97CC80" w:rsidR="0026079E" w:rsidRDefault="00924B8E" w:rsidP="004A4ACB">
      <w:pPr>
        <w:spacing w:line="360" w:lineRule="auto"/>
        <w:ind w:firstLine="420"/>
        <w:rPr>
          <w:rFonts w:asciiTheme="minorEastAsia" w:hAnsiTheme="minorEastAsia"/>
          <w:color w:val="000000" w:themeColor="text1"/>
          <w:sz w:val="24"/>
        </w:rPr>
      </w:pPr>
      <w:r w:rsidRPr="00924B8E">
        <w:rPr>
          <w:rFonts w:asciiTheme="minorEastAsia" w:hAnsiTheme="minorEastAsia" w:hint="eastAsia"/>
          <w:color w:val="000000" w:themeColor="text1"/>
          <w:sz w:val="24"/>
        </w:rPr>
        <w:t>联接管理系统是一个运行</w:t>
      </w:r>
      <w:r w:rsidR="004A4ACB">
        <w:rPr>
          <w:rFonts w:asciiTheme="minorEastAsia" w:hAnsiTheme="minorEastAsia" w:hint="eastAsia"/>
          <w:color w:val="000000" w:themeColor="text1"/>
          <w:sz w:val="24"/>
        </w:rPr>
        <w:t>在云服务器上的程序系统，提供虚拟网络接口供分布在各地的数据采集终端接入，并对其上传的数据进行分析和管理。</w:t>
      </w:r>
      <w:r w:rsidR="0026079E">
        <w:rPr>
          <w:rFonts w:asciiTheme="minorEastAsia" w:hAnsiTheme="minorEastAsia" w:hint="eastAsia"/>
          <w:color w:val="000000" w:themeColor="text1"/>
          <w:sz w:val="24"/>
        </w:rPr>
        <w:t>可以将联接管理系统视为一个</w:t>
      </w:r>
      <w:r w:rsidR="0026079E" w:rsidRPr="0026079E">
        <w:rPr>
          <w:rFonts w:asciiTheme="minorEastAsia" w:hAnsiTheme="minorEastAsia" w:hint="eastAsia"/>
          <w:color w:val="000000" w:themeColor="text1"/>
          <w:sz w:val="24"/>
        </w:rPr>
        <w:t>中间件</w:t>
      </w:r>
      <w:r w:rsidR="0026079E">
        <w:rPr>
          <w:rFonts w:asciiTheme="minorEastAsia" w:hAnsiTheme="minorEastAsia" w:hint="eastAsia"/>
          <w:color w:val="000000" w:themeColor="text1"/>
          <w:sz w:val="24"/>
        </w:rPr>
        <w:t>，即</w:t>
      </w:r>
      <w:r w:rsidR="0026079E" w:rsidRPr="0026079E">
        <w:rPr>
          <w:rFonts w:asciiTheme="minorEastAsia" w:hAnsiTheme="minorEastAsia" w:hint="eastAsia"/>
          <w:color w:val="000000" w:themeColor="text1"/>
          <w:sz w:val="24"/>
        </w:rPr>
        <w:t>一种独立的系统软件或服务程序，位于</w:t>
      </w:r>
      <w:r w:rsidR="0026079E">
        <w:rPr>
          <w:rFonts w:asciiTheme="minorEastAsia" w:hAnsiTheme="minorEastAsia" w:hint="eastAsia"/>
          <w:color w:val="000000" w:themeColor="text1"/>
          <w:sz w:val="24"/>
        </w:rPr>
        <w:t>终端硬件、基本网络服务和数据库之上，在应用软件之下，</w:t>
      </w:r>
      <w:r w:rsidR="0026079E" w:rsidRPr="0026079E">
        <w:rPr>
          <w:rFonts w:asciiTheme="minorEastAsia" w:hAnsiTheme="minorEastAsia" w:hint="eastAsia"/>
          <w:color w:val="000000" w:themeColor="text1"/>
          <w:sz w:val="24"/>
        </w:rPr>
        <w:t>衔接网络上应用系统的各个部分或不同的应用</w:t>
      </w:r>
      <w:r w:rsidR="00D12E27">
        <w:rPr>
          <w:rFonts w:asciiTheme="minorEastAsia" w:hAnsiTheme="minorEastAsia" w:hint="eastAsia"/>
          <w:color w:val="000000" w:themeColor="text1"/>
          <w:sz w:val="24"/>
        </w:rPr>
        <w:t>[</w:t>
      </w:r>
      <w:r w:rsidR="00D12E27">
        <w:rPr>
          <w:rFonts w:asciiTheme="minorEastAsia" w:hAnsiTheme="minorEastAsia"/>
          <w:color w:val="000000" w:themeColor="text1"/>
          <w:sz w:val="24"/>
        </w:rPr>
        <w:t>18]</w:t>
      </w:r>
      <w:r w:rsidR="0026079E">
        <w:rPr>
          <w:rFonts w:asciiTheme="minorEastAsia" w:hAnsiTheme="minorEastAsia" w:hint="eastAsia"/>
          <w:color w:val="000000" w:themeColor="text1"/>
          <w:sz w:val="24"/>
        </w:rPr>
        <w:t>。联接管理系统这一中间件承担了数据终端和客户端界面间的信息转发和处理工作，为数据终端硬件提供了通信支持，也为上层应用软件提供了获取信息的接口</w:t>
      </w:r>
      <w:r w:rsidR="008D5605">
        <w:rPr>
          <w:rFonts w:asciiTheme="minorEastAsia" w:hAnsiTheme="minorEastAsia" w:hint="eastAsia"/>
          <w:color w:val="000000" w:themeColor="text1"/>
          <w:sz w:val="24"/>
        </w:rPr>
        <w:t>（图</w:t>
      </w:r>
      <w:r w:rsidR="00616E20">
        <w:rPr>
          <w:rFonts w:asciiTheme="minorEastAsia" w:hAnsiTheme="minorEastAsia" w:hint="eastAsia"/>
          <w:color w:val="000000" w:themeColor="text1"/>
          <w:sz w:val="24"/>
        </w:rPr>
        <w:t>1</w:t>
      </w:r>
      <w:ins w:id="1013" w:author="Archimboldi Garcia" w:date="2021-05-28T09:54:00Z">
        <w:r w:rsidR="00EB5BE0">
          <w:rPr>
            <w:rFonts w:asciiTheme="minorEastAsia" w:hAnsiTheme="minorEastAsia"/>
            <w:color w:val="000000" w:themeColor="text1"/>
            <w:sz w:val="24"/>
          </w:rPr>
          <w:t>7</w:t>
        </w:r>
      </w:ins>
      <w:ins w:id="1014" w:author="Garcia" w:date="2021-05-14T11:59:00Z">
        <w:del w:id="1015" w:author="Archimboldi Garcia" w:date="2021-05-28T09:54:00Z">
          <w:r w:rsidR="003B451A" w:rsidDel="00EB5BE0">
            <w:rPr>
              <w:rFonts w:asciiTheme="minorEastAsia" w:hAnsiTheme="minorEastAsia"/>
              <w:color w:val="000000" w:themeColor="text1"/>
              <w:sz w:val="24"/>
            </w:rPr>
            <w:delText>5</w:delText>
          </w:r>
        </w:del>
      </w:ins>
      <w:del w:id="1016" w:author="Garcia" w:date="2021-05-14T11:59:00Z">
        <w:r w:rsidR="00616E20" w:rsidDel="003B451A">
          <w:rPr>
            <w:rFonts w:asciiTheme="minorEastAsia" w:hAnsiTheme="minorEastAsia"/>
            <w:color w:val="000000" w:themeColor="text1"/>
            <w:sz w:val="24"/>
          </w:rPr>
          <w:delText>3</w:delText>
        </w:r>
      </w:del>
      <w:r w:rsidR="008D5605">
        <w:rPr>
          <w:rFonts w:asciiTheme="minorEastAsia" w:hAnsiTheme="minorEastAsia" w:hint="eastAsia"/>
          <w:color w:val="000000" w:themeColor="text1"/>
          <w:sz w:val="24"/>
        </w:rPr>
        <w:t>）</w:t>
      </w:r>
      <w:r w:rsidR="0026079E">
        <w:rPr>
          <w:rFonts w:asciiTheme="minorEastAsia" w:hAnsiTheme="minorEastAsia" w:hint="eastAsia"/>
          <w:color w:val="000000" w:themeColor="text1"/>
          <w:sz w:val="24"/>
        </w:rPr>
        <w:t>，能使物联网数据的整合和分析任务在一个相对封闭和独立的</w:t>
      </w:r>
      <w:r w:rsidR="00031753">
        <w:rPr>
          <w:rFonts w:asciiTheme="minorEastAsia" w:hAnsiTheme="minorEastAsia" w:hint="eastAsia"/>
          <w:color w:val="000000" w:themeColor="text1"/>
          <w:sz w:val="24"/>
        </w:rPr>
        <w:t>且易于实现高性能的计算空间中完成。</w:t>
      </w:r>
    </w:p>
    <w:p w14:paraId="2A52D770" w14:textId="77777777" w:rsidR="00B640C6" w:rsidRDefault="00B640C6" w:rsidP="004A4ACB">
      <w:pPr>
        <w:spacing w:line="360" w:lineRule="auto"/>
        <w:ind w:firstLine="420"/>
        <w:rPr>
          <w:rFonts w:asciiTheme="minorEastAsia" w:hAnsiTheme="minorEastAsia"/>
          <w:color w:val="000000" w:themeColor="text1"/>
          <w:sz w:val="24"/>
        </w:rPr>
      </w:pPr>
    </w:p>
    <w:p w14:paraId="3324379A" w14:textId="26410687" w:rsidR="0026079E" w:rsidRDefault="008D71E0" w:rsidP="00031753">
      <w:pPr>
        <w:spacing w:line="360" w:lineRule="auto"/>
        <w:ind w:firstLine="420"/>
        <w:jc w:val="center"/>
        <w:rPr>
          <w:rFonts w:asciiTheme="minorEastAsia" w:hAnsiTheme="minorEastAsia"/>
          <w:color w:val="000000" w:themeColor="text1"/>
          <w:sz w:val="24"/>
        </w:rPr>
      </w:pPr>
      <w:r>
        <w:rPr>
          <w:noProof/>
        </w:rPr>
        <w:drawing>
          <wp:inline distT="0" distB="0" distL="0" distR="0" wp14:anchorId="3050025B" wp14:editId="304ACF7B">
            <wp:extent cx="4762177" cy="3445482"/>
            <wp:effectExtent l="19050" t="19050" r="19685"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8598" cy="3479068"/>
                    </a:xfrm>
                    <a:prstGeom prst="rect">
                      <a:avLst/>
                    </a:prstGeom>
                    <a:ln>
                      <a:solidFill>
                        <a:schemeClr val="tx1"/>
                      </a:solidFill>
                    </a:ln>
                  </pic:spPr>
                </pic:pic>
              </a:graphicData>
            </a:graphic>
          </wp:inline>
        </w:drawing>
      </w:r>
    </w:p>
    <w:p w14:paraId="6361ACE0" w14:textId="05DB1578" w:rsidR="00B640C6" w:rsidRDefault="00B640C6" w:rsidP="00B640C6">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017" w:author="Archimboldi Garcia" w:date="2021-05-28T09:54:00Z">
        <w:r w:rsidR="00EB5BE0">
          <w:rPr>
            <w:rFonts w:ascii="黑体" w:eastAsia="黑体" w:hAnsi="黑体"/>
            <w:b/>
            <w:szCs w:val="21"/>
          </w:rPr>
          <w:t>7</w:t>
        </w:r>
      </w:ins>
      <w:ins w:id="1018" w:author="Garcia" w:date="2021-05-14T11:59:00Z">
        <w:del w:id="1019" w:author="Archimboldi Garcia" w:date="2021-05-28T09:54:00Z">
          <w:r w:rsidR="003B451A" w:rsidDel="00EB5BE0">
            <w:rPr>
              <w:rFonts w:ascii="黑体" w:eastAsia="黑体" w:hAnsi="黑体"/>
              <w:b/>
              <w:szCs w:val="21"/>
            </w:rPr>
            <w:delText>5</w:delText>
          </w:r>
        </w:del>
      </w:ins>
      <w:del w:id="1020" w:author="Garcia" w:date="2021-05-14T11:59:00Z">
        <w:r w:rsidR="00616E20" w:rsidDel="003B451A">
          <w:rPr>
            <w:rFonts w:ascii="黑体" w:eastAsia="黑体" w:hAnsi="黑体"/>
            <w:b/>
            <w:szCs w:val="21"/>
          </w:rPr>
          <w:delText>3</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w:t>
      </w:r>
      <w:r w:rsidR="001556C9">
        <w:rPr>
          <w:rFonts w:ascii="黑体" w:eastAsia="黑体" w:hAnsi="黑体" w:hint="eastAsia"/>
          <w:b/>
          <w:bCs/>
          <w:szCs w:val="20"/>
        </w:rPr>
        <w:t>功能</w:t>
      </w:r>
      <w:r>
        <w:rPr>
          <w:rFonts w:ascii="黑体" w:eastAsia="黑体" w:hAnsi="黑体" w:hint="eastAsia"/>
          <w:b/>
          <w:bCs/>
          <w:szCs w:val="20"/>
        </w:rPr>
        <w:t>示意图</w:t>
      </w:r>
    </w:p>
    <w:p w14:paraId="6D36D638" w14:textId="39678ABA" w:rsidR="00373462" w:rsidRPr="00924B8E" w:rsidRDefault="00373462" w:rsidP="008D5605">
      <w:pPr>
        <w:spacing w:line="360" w:lineRule="auto"/>
        <w:rPr>
          <w:rFonts w:asciiTheme="minorEastAsia" w:hAnsiTheme="minorEastAsia"/>
          <w:color w:val="000000" w:themeColor="text1"/>
          <w:sz w:val="24"/>
        </w:rPr>
      </w:pPr>
    </w:p>
    <w:p w14:paraId="1A93C563" w14:textId="166BDBE4" w:rsidR="00FC12CD" w:rsidRDefault="00443AC6" w:rsidP="00FC12CD">
      <w:pPr>
        <w:pStyle w:val="af3"/>
      </w:pPr>
      <w:r>
        <w:rPr>
          <w:rFonts w:ascii="黑体" w:eastAsia="黑体" w:hAnsi="黑体" w:hint="eastAsia"/>
          <w:b w:val="0"/>
        </w:rPr>
        <w:t>3</w:t>
      </w:r>
      <w:r w:rsidR="00FC12CD">
        <w:rPr>
          <w:rFonts w:ascii="黑体" w:eastAsia="黑体" w:hAnsi="黑体"/>
          <w:b w:val="0"/>
        </w:rPr>
        <w:t>.1</w:t>
      </w:r>
      <w:r w:rsidR="00FC12CD">
        <w:rPr>
          <w:rFonts w:ascii="黑体" w:eastAsia="黑体" w:hAnsi="黑体" w:hint="eastAsia"/>
          <w:b w:val="0"/>
        </w:rPr>
        <w:t xml:space="preserve"> </w:t>
      </w:r>
      <w:r>
        <w:rPr>
          <w:rFonts w:ascii="黑体" w:eastAsia="黑体" w:hAnsi="黑体" w:hint="eastAsia"/>
          <w:b w:val="0"/>
        </w:rPr>
        <w:t>全局设计</w:t>
      </w:r>
    </w:p>
    <w:p w14:paraId="005D7F84" w14:textId="458F3C02" w:rsidR="00FC12CD" w:rsidRDefault="00443AC6"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.1.1</w:t>
      </w:r>
      <w:r>
        <w:rPr>
          <w:rFonts w:ascii="黑体" w:eastAsia="黑体" w:hAnsi="黑体" w:hint="eastAsia"/>
          <w:sz w:val="24"/>
        </w:rPr>
        <w:t>系统工作模式</w:t>
      </w:r>
    </w:p>
    <w:p w14:paraId="3093A994" w14:textId="4418C8AB" w:rsidR="001F6640" w:rsidRDefault="008D5605" w:rsidP="00633D21">
      <w:pPr>
        <w:spacing w:line="360" w:lineRule="auto"/>
        <w:ind w:firstLine="420"/>
        <w:rPr>
          <w:rFonts w:asciiTheme="minorEastAsia" w:hAnsiTheme="minorEastAsia"/>
          <w:sz w:val="24"/>
        </w:rPr>
      </w:pPr>
      <w:r w:rsidRPr="008D5605">
        <w:rPr>
          <w:rFonts w:asciiTheme="minorEastAsia" w:hAnsiTheme="minorEastAsia" w:hint="eastAsia"/>
          <w:sz w:val="24"/>
        </w:rPr>
        <w:t>联接管理系统所要实现的具体功能有如下：1、与运营商网络连接，定时下载转储数据采集终端上报的信息；2、对终端数据进行数据格式和协议的转换；3、按照一定规则对数据进行拆解和分块储存，并做双重备份；4、对物联网数据进行实时和非实时的分</w:t>
      </w:r>
      <w:r w:rsidRPr="008D5605">
        <w:rPr>
          <w:rFonts w:asciiTheme="minorEastAsia" w:hAnsiTheme="minorEastAsia" w:hint="eastAsia"/>
          <w:sz w:val="24"/>
        </w:rPr>
        <w:lastRenderedPageBreak/>
        <w:t>析。 5、提供面向应用侧的API接口，支持客户端应用程序在线获取信息。</w:t>
      </w:r>
      <w:r w:rsidR="00633D21">
        <w:rPr>
          <w:rFonts w:asciiTheme="minorEastAsia" w:hAnsiTheme="minorEastAsia" w:hint="eastAsia"/>
          <w:sz w:val="24"/>
        </w:rPr>
        <w:t>每一个功能都拥有其对应的工作模式，都涉及到多个软件的协同工作。</w:t>
      </w:r>
    </w:p>
    <w:p w14:paraId="147615DA" w14:textId="7B9DE4EE" w:rsidR="00EB5BE0" w:rsidRPr="00EB5BE0" w:rsidRDefault="001306D6">
      <w:pPr>
        <w:spacing w:line="360" w:lineRule="auto"/>
        <w:ind w:firstLineChars="200" w:firstLine="480"/>
        <w:rPr>
          <w:rFonts w:asciiTheme="minorEastAsia" w:hAnsiTheme="minorEastAsia"/>
          <w:sz w:val="24"/>
        </w:rPr>
      </w:pPr>
      <w:r>
        <w:rPr>
          <w:rFonts w:asciiTheme="minorEastAsia" w:hAnsiTheme="minorEastAsia" w:hint="eastAsia"/>
          <w:sz w:val="24"/>
        </w:rPr>
        <w:t>以上功能被拆分为三个主要程序，分别为接入管理程序，数据处理程序和客户端应用接口程序，三个主程序异步运行，互不干扰。图</w:t>
      </w:r>
      <w:r w:rsidR="00616E20">
        <w:rPr>
          <w:rFonts w:asciiTheme="minorEastAsia" w:hAnsiTheme="minorEastAsia"/>
          <w:sz w:val="24"/>
        </w:rPr>
        <w:t>1</w:t>
      </w:r>
      <w:ins w:id="1021" w:author="Archimboldi Garcia" w:date="2021-05-28T09:54:00Z">
        <w:r w:rsidR="00EB5BE0">
          <w:rPr>
            <w:rFonts w:asciiTheme="minorEastAsia" w:hAnsiTheme="minorEastAsia"/>
            <w:sz w:val="24"/>
          </w:rPr>
          <w:t>8</w:t>
        </w:r>
      </w:ins>
      <w:ins w:id="1022" w:author="Garcia" w:date="2021-05-14T11:59:00Z">
        <w:del w:id="1023" w:author="Archimboldi Garcia" w:date="2021-05-28T09:54:00Z">
          <w:r w:rsidR="003B451A" w:rsidDel="00EB5BE0">
            <w:rPr>
              <w:rFonts w:asciiTheme="minorEastAsia" w:hAnsiTheme="minorEastAsia"/>
              <w:sz w:val="24"/>
            </w:rPr>
            <w:delText>6</w:delText>
          </w:r>
        </w:del>
      </w:ins>
      <w:del w:id="1024" w:author="Garcia" w:date="2021-05-14T11:59:00Z">
        <w:r w:rsidR="00616E20" w:rsidDel="003B451A">
          <w:rPr>
            <w:rFonts w:asciiTheme="minorEastAsia" w:hAnsiTheme="minorEastAsia"/>
            <w:sz w:val="24"/>
          </w:rPr>
          <w:delText>4</w:delText>
        </w:r>
      </w:del>
      <w:r>
        <w:rPr>
          <w:rFonts w:asciiTheme="minorEastAsia" w:hAnsiTheme="minorEastAsia" w:hint="eastAsia"/>
          <w:sz w:val="24"/>
        </w:rPr>
        <w:t>描述了数据包在三个主程序之间的传递过程和程序内部的工作模式。</w:t>
      </w:r>
    </w:p>
    <w:p w14:paraId="05D72B68" w14:textId="056B20F7" w:rsidR="001306D6" w:rsidRDefault="001306D6" w:rsidP="00415671">
      <w:pPr>
        <w:spacing w:line="360" w:lineRule="auto"/>
        <w:jc w:val="center"/>
        <w:rPr>
          <w:rFonts w:asciiTheme="minorEastAsia" w:hAnsiTheme="minorEastAsia"/>
          <w:sz w:val="24"/>
        </w:rPr>
      </w:pPr>
      <w:r>
        <w:rPr>
          <w:noProof/>
        </w:rPr>
        <w:drawing>
          <wp:inline distT="0" distB="0" distL="0" distR="0" wp14:anchorId="1787FD3F" wp14:editId="15160299">
            <wp:extent cx="4693028" cy="2150712"/>
            <wp:effectExtent l="19050" t="19050" r="12700" b="215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3898" cy="2164859"/>
                    </a:xfrm>
                    <a:prstGeom prst="rect">
                      <a:avLst/>
                    </a:prstGeom>
                    <a:ln>
                      <a:solidFill>
                        <a:schemeClr val="tx1"/>
                      </a:solidFill>
                    </a:ln>
                  </pic:spPr>
                </pic:pic>
              </a:graphicData>
            </a:graphic>
          </wp:inline>
        </w:drawing>
      </w:r>
    </w:p>
    <w:p w14:paraId="79DC569B" w14:textId="113103A5" w:rsidR="008F6F68" w:rsidRPr="008F6F68" w:rsidRDefault="008F6F68" w:rsidP="008F6F68">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w:t>
      </w:r>
      <w:ins w:id="1025" w:author="Archimboldi Garcia" w:date="2021-05-28T09:54:00Z">
        <w:r w:rsidR="00EB5BE0">
          <w:rPr>
            <w:rFonts w:ascii="黑体" w:eastAsia="黑体" w:hAnsi="黑体"/>
            <w:b/>
            <w:szCs w:val="21"/>
          </w:rPr>
          <w:t>8</w:t>
        </w:r>
      </w:ins>
      <w:ins w:id="1026" w:author="Garcia" w:date="2021-05-14T11:59:00Z">
        <w:del w:id="1027" w:author="Archimboldi Garcia" w:date="2021-05-28T09:54:00Z">
          <w:r w:rsidR="003B451A" w:rsidDel="00EB5BE0">
            <w:rPr>
              <w:rFonts w:ascii="黑体" w:eastAsia="黑体" w:hAnsi="黑体"/>
              <w:b/>
              <w:szCs w:val="21"/>
            </w:rPr>
            <w:delText>6</w:delText>
          </w:r>
        </w:del>
      </w:ins>
      <w:del w:id="1028" w:author="Garcia" w:date="2021-05-14T11:59:00Z">
        <w:r w:rsidR="00616E20" w:rsidDel="003B451A">
          <w:rPr>
            <w:rFonts w:ascii="黑体" w:eastAsia="黑体" w:hAnsi="黑体"/>
            <w:b/>
            <w:szCs w:val="21"/>
          </w:rPr>
          <w:delText>4</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联接管理系统内部工作模式图</w:t>
      </w:r>
    </w:p>
    <w:p w14:paraId="578ED783" w14:textId="77777777" w:rsidR="008F6F68" w:rsidRPr="00EB5BE0" w:rsidRDefault="008F6F68" w:rsidP="00251CE6">
      <w:pPr>
        <w:spacing w:line="360" w:lineRule="auto"/>
        <w:jc w:val="left"/>
        <w:rPr>
          <w:rFonts w:asciiTheme="minorEastAsia" w:hAnsiTheme="minorEastAsia"/>
          <w:sz w:val="24"/>
        </w:rPr>
      </w:pPr>
    </w:p>
    <w:p w14:paraId="49FC5B24" w14:textId="647A9A71" w:rsidR="00543E2F" w:rsidRDefault="001306D6" w:rsidP="001306D6">
      <w:pPr>
        <w:spacing w:line="360" w:lineRule="auto"/>
        <w:ind w:firstLine="420"/>
        <w:rPr>
          <w:rFonts w:asciiTheme="minorEastAsia" w:hAnsiTheme="minorEastAsia"/>
          <w:sz w:val="24"/>
        </w:rPr>
      </w:pPr>
      <w:r>
        <w:rPr>
          <w:rFonts w:asciiTheme="minorEastAsia" w:hAnsiTheme="minorEastAsia" w:hint="eastAsia"/>
          <w:sz w:val="24"/>
        </w:rPr>
        <w:t>接入管理程序</w:t>
      </w:r>
      <w:r w:rsidR="00543E2F">
        <w:rPr>
          <w:rFonts w:asciiTheme="minorEastAsia" w:hAnsiTheme="minorEastAsia" w:hint="eastAsia"/>
          <w:sz w:val="24"/>
        </w:rPr>
        <w:t>通过监听一个特定的网络端口来获取数据采集终端定时上报的数据，数据采集终端通过NB-IoT网络与互联网连接，按照预设的上报周期向联接管理系统的设备接入端口发送按照Modbus协议编码的字符串，字符串中包含有数据值，设备识别码，数据类型，采集时间等参数，在被联接管理系统捕获后，按照一定规则将数据转储至云端缓存中。</w:t>
      </w:r>
      <w:r w:rsidR="004325B5">
        <w:rPr>
          <w:rFonts w:asciiTheme="minorEastAsia" w:hAnsiTheme="minorEastAsia" w:hint="eastAsia"/>
          <w:sz w:val="24"/>
        </w:rPr>
        <w:t>使用Modbus协议进行编码的好处是它</w:t>
      </w:r>
      <w:r w:rsidR="00F667E5">
        <w:rPr>
          <w:rFonts w:asciiTheme="minorEastAsia" w:hAnsiTheme="minorEastAsia" w:hint="eastAsia"/>
          <w:sz w:val="24"/>
        </w:rPr>
        <w:t>拥有较小的信息冗余，</w:t>
      </w:r>
      <w:r w:rsidR="004325B5">
        <w:rPr>
          <w:rFonts w:asciiTheme="minorEastAsia" w:hAnsiTheme="minorEastAsia" w:hint="eastAsia"/>
          <w:sz w:val="24"/>
        </w:rPr>
        <w:t>可以大幅减小</w:t>
      </w:r>
      <w:r w:rsidR="00F667E5">
        <w:rPr>
          <w:rFonts w:asciiTheme="minorEastAsia" w:hAnsiTheme="minorEastAsia" w:hint="eastAsia"/>
          <w:sz w:val="24"/>
        </w:rPr>
        <w:t>数据包的大小。</w:t>
      </w:r>
      <w:r>
        <w:rPr>
          <w:rFonts w:asciiTheme="minorEastAsia" w:hAnsiTheme="minorEastAsia" w:hint="eastAsia"/>
          <w:sz w:val="24"/>
        </w:rPr>
        <w:t>此外，接入管理程序</w:t>
      </w:r>
      <w:r w:rsidR="00543E2F">
        <w:rPr>
          <w:rFonts w:asciiTheme="minorEastAsia" w:hAnsiTheme="minorEastAsia" w:hint="eastAsia"/>
          <w:sz w:val="24"/>
        </w:rPr>
        <w:t>在接收数据时会</w:t>
      </w:r>
      <w:r w:rsidR="004325B5">
        <w:rPr>
          <w:rFonts w:asciiTheme="minorEastAsia" w:hAnsiTheme="minorEastAsia" w:hint="eastAsia"/>
          <w:sz w:val="24"/>
        </w:rPr>
        <w:t>对</w:t>
      </w:r>
      <w:r w:rsidR="00F667E5">
        <w:rPr>
          <w:rFonts w:asciiTheme="minorEastAsia" w:hAnsiTheme="minorEastAsia" w:hint="eastAsia"/>
          <w:sz w:val="24"/>
        </w:rPr>
        <w:t>Modbus字符串进行解析，并以json格式的字符串保存，使用json格式将有利于后期信息的处理，因为多数高级程序语言都有针对json格式开发的插件。</w:t>
      </w:r>
    </w:p>
    <w:p w14:paraId="7011595D" w14:textId="6D7134B4" w:rsidR="00AC6570" w:rsidRDefault="00FA0AB2" w:rsidP="00464948">
      <w:pPr>
        <w:spacing w:line="360" w:lineRule="auto"/>
        <w:ind w:firstLine="420"/>
        <w:rPr>
          <w:rFonts w:asciiTheme="minorEastAsia" w:hAnsiTheme="minorEastAsia"/>
          <w:sz w:val="24"/>
        </w:rPr>
      </w:pPr>
      <w:r>
        <w:rPr>
          <w:rFonts w:asciiTheme="minorEastAsia" w:hAnsiTheme="minorEastAsia" w:hint="eastAsia"/>
          <w:sz w:val="24"/>
        </w:rPr>
        <w:t>数据处理程序</w:t>
      </w:r>
      <w:r w:rsidR="008F6F68">
        <w:rPr>
          <w:rFonts w:asciiTheme="minorEastAsia" w:hAnsiTheme="minorEastAsia" w:hint="eastAsia"/>
          <w:sz w:val="24"/>
        </w:rPr>
        <w:t>将</w:t>
      </w:r>
      <w:r w:rsidR="00F667E5">
        <w:rPr>
          <w:rFonts w:asciiTheme="minorEastAsia" w:hAnsiTheme="minorEastAsia" w:hint="eastAsia"/>
          <w:sz w:val="24"/>
        </w:rPr>
        <w:t>定时的读取缓存中的json字符串，按照数据记录的发生时间和信息类型拆分数据包，并</w:t>
      </w:r>
      <w:r w:rsidR="00AC6570">
        <w:rPr>
          <w:rFonts w:asciiTheme="minorEastAsia" w:hAnsiTheme="minorEastAsia" w:hint="eastAsia"/>
          <w:sz w:val="24"/>
        </w:rPr>
        <w:t>储存至实时数据缓存中</w:t>
      </w:r>
      <w:r w:rsidR="00F667E5">
        <w:rPr>
          <w:rFonts w:asciiTheme="minorEastAsia" w:hAnsiTheme="minorEastAsia" w:hint="eastAsia"/>
          <w:sz w:val="24"/>
        </w:rPr>
        <w:t>。数据经过拆解和分类储存后，后期数据处理进程就可以直接按照类型索引在数据库中查找有关数据，而不用遍历原始的未拆解的json字符串来筛选信息，可以降低程序的复杂性并提升运行速度。</w:t>
      </w:r>
      <w:r>
        <w:rPr>
          <w:rFonts w:asciiTheme="minorEastAsia" w:hAnsiTheme="minorEastAsia" w:hint="eastAsia"/>
          <w:sz w:val="24"/>
        </w:rPr>
        <w:t>此外，数据处理程序亦可以对</w:t>
      </w:r>
      <w:r w:rsidR="00AC6570">
        <w:rPr>
          <w:rFonts w:asciiTheme="minorEastAsia" w:hAnsiTheme="minorEastAsia" w:hint="eastAsia"/>
          <w:sz w:val="24"/>
        </w:rPr>
        <w:t>物联网数据进行分析</w:t>
      </w:r>
      <w:r>
        <w:rPr>
          <w:rFonts w:asciiTheme="minorEastAsia" w:hAnsiTheme="minorEastAsia" w:hint="eastAsia"/>
          <w:sz w:val="24"/>
        </w:rPr>
        <w:t>，通过调用一个独立的数据分析模块来实现</w:t>
      </w:r>
      <w:r w:rsidR="00464948">
        <w:rPr>
          <w:rFonts w:asciiTheme="minorEastAsia" w:hAnsiTheme="minorEastAsia" w:hint="eastAsia"/>
          <w:sz w:val="24"/>
        </w:rPr>
        <w:t>，该模块可将json格式的数据转换为</w:t>
      </w:r>
      <w:ins w:id="1029" w:author="Archimboldi Garcia" w:date="2021-05-28T09:54:00Z">
        <w:r w:rsidR="00EB5BE0">
          <w:rPr>
            <w:rFonts w:asciiTheme="minorEastAsia" w:hAnsiTheme="minorEastAsia" w:hint="eastAsia"/>
            <w:sz w:val="24"/>
          </w:rPr>
          <w:t>N</w:t>
        </w:r>
      </w:ins>
      <w:del w:id="1030" w:author="Archimboldi Garcia" w:date="2021-05-28T09:54:00Z">
        <w:r w:rsidR="00464948" w:rsidDel="00EB5BE0">
          <w:rPr>
            <w:rFonts w:asciiTheme="minorEastAsia" w:hAnsiTheme="minorEastAsia" w:hint="eastAsia"/>
            <w:sz w:val="24"/>
          </w:rPr>
          <w:delText>n</w:delText>
        </w:r>
      </w:del>
      <w:r w:rsidR="00464948">
        <w:rPr>
          <w:rFonts w:asciiTheme="minorEastAsia" w:hAnsiTheme="minorEastAsia" w:hint="eastAsia"/>
          <w:sz w:val="24"/>
        </w:rPr>
        <w:t>umpy类型。</w:t>
      </w:r>
      <w:r>
        <w:rPr>
          <w:rFonts w:asciiTheme="minorEastAsia" w:hAnsiTheme="minorEastAsia" w:hint="eastAsia"/>
          <w:sz w:val="24"/>
        </w:rPr>
        <w:t>开发者</w:t>
      </w:r>
      <w:r w:rsidR="00464948">
        <w:rPr>
          <w:rFonts w:asciiTheme="minorEastAsia" w:hAnsiTheme="minorEastAsia" w:hint="eastAsia"/>
          <w:sz w:val="24"/>
        </w:rPr>
        <w:t>可以修改该部分的代码来实现各种自定义的数据分析算法，</w:t>
      </w:r>
      <w:r>
        <w:rPr>
          <w:rFonts w:asciiTheme="minorEastAsia" w:hAnsiTheme="minorEastAsia" w:hint="eastAsia"/>
          <w:sz w:val="24"/>
        </w:rPr>
        <w:t>经过</w:t>
      </w:r>
      <w:del w:id="1031" w:author="Archimboldi Garcia" w:date="2021-05-28T09:54:00Z">
        <w:r w:rsidDel="00695CE0">
          <w:rPr>
            <w:rFonts w:asciiTheme="minorEastAsia" w:hAnsiTheme="minorEastAsia" w:hint="eastAsia"/>
            <w:sz w:val="24"/>
          </w:rPr>
          <w:delText>分析</w:delText>
        </w:r>
      </w:del>
      <w:r>
        <w:rPr>
          <w:rFonts w:asciiTheme="minorEastAsia" w:hAnsiTheme="minorEastAsia" w:hint="eastAsia"/>
          <w:sz w:val="24"/>
        </w:rPr>
        <w:t>处理后的结果由数据处理程序</w:t>
      </w:r>
      <w:r w:rsidR="00AC6570">
        <w:rPr>
          <w:rFonts w:asciiTheme="minorEastAsia" w:hAnsiTheme="minorEastAsia" w:hint="eastAsia"/>
          <w:sz w:val="24"/>
        </w:rPr>
        <w:t>上传至</w:t>
      </w:r>
      <w:r w:rsidR="00B83662">
        <w:rPr>
          <w:rFonts w:asciiTheme="minorEastAsia" w:hAnsiTheme="minorEastAsia" w:hint="eastAsia"/>
          <w:sz w:val="24"/>
        </w:rPr>
        <w:t>云端储存器</w:t>
      </w:r>
      <w:r>
        <w:rPr>
          <w:rFonts w:asciiTheme="minorEastAsia" w:hAnsiTheme="minorEastAsia" w:hint="eastAsia"/>
          <w:sz w:val="24"/>
        </w:rPr>
        <w:t>长期</w:t>
      </w:r>
      <w:r w:rsidR="00AC6570">
        <w:rPr>
          <w:rFonts w:asciiTheme="minorEastAsia" w:hAnsiTheme="minorEastAsia" w:hint="eastAsia"/>
          <w:sz w:val="24"/>
        </w:rPr>
        <w:t>储存。</w:t>
      </w:r>
    </w:p>
    <w:p w14:paraId="12B5F219" w14:textId="5E22EC3B" w:rsidR="007320EF" w:rsidRDefault="00F57280" w:rsidP="00633D21">
      <w:pPr>
        <w:spacing w:line="360" w:lineRule="auto"/>
        <w:ind w:firstLine="420"/>
        <w:rPr>
          <w:rFonts w:asciiTheme="minorEastAsia" w:hAnsiTheme="minorEastAsia"/>
          <w:sz w:val="24"/>
        </w:rPr>
      </w:pPr>
      <w:r>
        <w:rPr>
          <w:rFonts w:asciiTheme="minorEastAsia" w:hAnsiTheme="minorEastAsia" w:hint="eastAsia"/>
          <w:sz w:val="24"/>
        </w:rPr>
        <w:lastRenderedPageBreak/>
        <w:t>客户端应用接口</w:t>
      </w:r>
      <w:r w:rsidR="00AC6570">
        <w:rPr>
          <w:rFonts w:asciiTheme="minorEastAsia" w:hAnsiTheme="minorEastAsia" w:hint="eastAsia"/>
          <w:sz w:val="24"/>
        </w:rPr>
        <w:t>部署于应用侧，拥有实时数据缓存和</w:t>
      </w:r>
      <w:r>
        <w:rPr>
          <w:rFonts w:asciiTheme="minorEastAsia" w:hAnsiTheme="minorEastAsia" w:hint="eastAsia"/>
          <w:sz w:val="24"/>
        </w:rPr>
        <w:t>云储存</w:t>
      </w:r>
      <w:r w:rsidR="00AC6570">
        <w:rPr>
          <w:rFonts w:asciiTheme="minorEastAsia" w:hAnsiTheme="minorEastAsia" w:hint="eastAsia"/>
          <w:sz w:val="24"/>
        </w:rPr>
        <w:t>的访问权限，可以根据客户端应用的需求调用所需数据资源</w:t>
      </w:r>
      <w:r w:rsidR="00464948">
        <w:rPr>
          <w:rFonts w:asciiTheme="minorEastAsia" w:hAnsiTheme="minorEastAsia" w:hint="eastAsia"/>
          <w:sz w:val="24"/>
        </w:rPr>
        <w:t>，用于联接管理系统和客户端应用间的数据交互。</w:t>
      </w:r>
    </w:p>
    <w:p w14:paraId="7704E3A8" w14:textId="77777777" w:rsidR="007320EF" w:rsidRPr="00633D21" w:rsidRDefault="007320EF" w:rsidP="00E910F9">
      <w:pPr>
        <w:spacing w:line="360" w:lineRule="auto"/>
        <w:rPr>
          <w:rFonts w:asciiTheme="minorEastAsia" w:hAnsiTheme="minorEastAsia"/>
          <w:sz w:val="24"/>
        </w:rPr>
      </w:pPr>
    </w:p>
    <w:p w14:paraId="562D181A" w14:textId="0000ABDA" w:rsidR="00FC12CD" w:rsidRDefault="004E2990"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.1.2</w:t>
      </w:r>
      <w:r>
        <w:rPr>
          <w:rFonts w:ascii="黑体" w:eastAsia="黑体" w:hAnsi="黑体" w:hint="eastAsia"/>
          <w:sz w:val="24"/>
        </w:rPr>
        <w:t>软件组成架构</w:t>
      </w:r>
    </w:p>
    <w:p w14:paraId="57AD9E4A" w14:textId="6BF0DC5D" w:rsidR="00F2216C" w:rsidRDefault="001306D6" w:rsidP="0055537B">
      <w:pPr>
        <w:spacing w:line="360" w:lineRule="auto"/>
        <w:rPr>
          <w:rFonts w:asciiTheme="minorEastAsia" w:hAnsiTheme="minorEastAsia"/>
          <w:sz w:val="24"/>
        </w:rPr>
      </w:pPr>
      <w:r>
        <w:rPr>
          <w:rFonts w:asciiTheme="minorEastAsia" w:hAnsiTheme="minorEastAsia"/>
          <w:sz w:val="24"/>
        </w:rPr>
        <w:tab/>
      </w:r>
      <w:r w:rsidR="001D5408">
        <w:rPr>
          <w:rFonts w:asciiTheme="minorEastAsia" w:hAnsiTheme="minorEastAsia" w:hint="eastAsia"/>
          <w:sz w:val="24"/>
        </w:rPr>
        <w:t>软件采用了一种扁平化、低耦合、低成本的架构设计方案。其中扁平化的特点体现在系统内各个模块都是以一种平等的方式协同工作，</w:t>
      </w:r>
      <w:r w:rsidR="003C160F">
        <w:rPr>
          <w:rFonts w:asciiTheme="minorEastAsia" w:hAnsiTheme="minorEastAsia" w:hint="eastAsia"/>
          <w:sz w:val="24"/>
        </w:rPr>
        <w:t>不存在中央控制机制。</w:t>
      </w:r>
      <w:r w:rsidR="00FB6833">
        <w:rPr>
          <w:rFonts w:asciiTheme="minorEastAsia" w:hAnsiTheme="minorEastAsia" w:hint="eastAsia"/>
          <w:sz w:val="24"/>
        </w:rPr>
        <w:t>这种平等协同工作方式的实现依赖于</w:t>
      </w:r>
      <w:r w:rsidR="003C160F">
        <w:rPr>
          <w:rFonts w:asciiTheme="minorEastAsia" w:hAnsiTheme="minorEastAsia" w:hint="eastAsia"/>
          <w:sz w:val="24"/>
        </w:rPr>
        <w:t>各个模块都设置了输入和输出的缓存机制，使得各个模块可以按照不同的工作周期独立工作，而不是等待上一步完成后再被</w:t>
      </w:r>
      <w:r w:rsidR="00FB6833">
        <w:rPr>
          <w:rFonts w:asciiTheme="minorEastAsia" w:hAnsiTheme="minorEastAsia" w:hint="eastAsia"/>
          <w:sz w:val="24"/>
        </w:rPr>
        <w:t>前一个进程</w:t>
      </w:r>
      <w:r w:rsidR="003C160F">
        <w:rPr>
          <w:rFonts w:asciiTheme="minorEastAsia" w:hAnsiTheme="minorEastAsia" w:hint="eastAsia"/>
          <w:sz w:val="24"/>
        </w:rPr>
        <w:t>调用。</w:t>
      </w:r>
      <w:r w:rsidR="00DE636E">
        <w:rPr>
          <w:rFonts w:asciiTheme="minorEastAsia" w:hAnsiTheme="minorEastAsia" w:hint="eastAsia"/>
          <w:sz w:val="24"/>
        </w:rPr>
        <w:t>因为其弱化了进程间的相互控制和依赖，所以</w:t>
      </w:r>
      <w:r w:rsidR="003C160F">
        <w:rPr>
          <w:rFonts w:asciiTheme="minorEastAsia" w:hAnsiTheme="minorEastAsia" w:hint="eastAsia"/>
          <w:sz w:val="24"/>
        </w:rPr>
        <w:t>这种方式</w:t>
      </w:r>
      <w:r w:rsidR="00685732">
        <w:rPr>
          <w:rFonts w:asciiTheme="minorEastAsia" w:hAnsiTheme="minorEastAsia" w:hint="eastAsia"/>
          <w:sz w:val="24"/>
        </w:rPr>
        <w:t>可以很大程度</w:t>
      </w:r>
      <w:r w:rsidR="003C160F">
        <w:rPr>
          <w:rFonts w:asciiTheme="minorEastAsia" w:hAnsiTheme="minorEastAsia" w:hint="eastAsia"/>
          <w:sz w:val="24"/>
        </w:rPr>
        <w:t>降低模块间的耦合度</w:t>
      </w:r>
      <w:r w:rsidR="001D5408">
        <w:rPr>
          <w:rFonts w:asciiTheme="minorEastAsia" w:hAnsiTheme="minorEastAsia" w:hint="eastAsia"/>
          <w:sz w:val="24"/>
        </w:rPr>
        <w:t>。</w:t>
      </w:r>
      <w:r w:rsidR="003C160F">
        <w:rPr>
          <w:rFonts w:asciiTheme="minorEastAsia" w:hAnsiTheme="minorEastAsia" w:hint="eastAsia"/>
          <w:sz w:val="24"/>
        </w:rPr>
        <w:t>这种扁平化、低耦合的架构</w:t>
      </w:r>
      <w:r w:rsidR="00DB3EB4">
        <w:rPr>
          <w:rFonts w:asciiTheme="minorEastAsia" w:hAnsiTheme="minorEastAsia" w:hint="eastAsia"/>
          <w:sz w:val="24"/>
        </w:rPr>
        <w:t>十分适合物联网数据处理，因为</w:t>
      </w:r>
      <w:r w:rsidR="008268A0">
        <w:rPr>
          <w:rFonts w:asciiTheme="minorEastAsia" w:hAnsiTheme="minorEastAsia" w:hint="eastAsia"/>
          <w:sz w:val="24"/>
        </w:rPr>
        <w:t>各个模块独立工作，每个模块的</w:t>
      </w:r>
      <w:r w:rsidR="003C160F">
        <w:rPr>
          <w:rFonts w:asciiTheme="minorEastAsia" w:hAnsiTheme="minorEastAsia" w:hint="eastAsia"/>
          <w:sz w:val="24"/>
        </w:rPr>
        <w:t>工作机制</w:t>
      </w:r>
      <w:r w:rsidR="008268A0">
        <w:rPr>
          <w:rFonts w:asciiTheme="minorEastAsia" w:hAnsiTheme="minorEastAsia" w:hint="eastAsia"/>
          <w:sz w:val="24"/>
        </w:rPr>
        <w:t>相对</w:t>
      </w:r>
      <w:r w:rsidR="003C160F">
        <w:rPr>
          <w:rFonts w:asciiTheme="minorEastAsia" w:hAnsiTheme="minorEastAsia" w:hint="eastAsia"/>
          <w:sz w:val="24"/>
        </w:rPr>
        <w:t>简单、</w:t>
      </w:r>
      <w:r w:rsidR="008268A0">
        <w:rPr>
          <w:rFonts w:asciiTheme="minorEastAsia" w:hAnsiTheme="minorEastAsia" w:hint="eastAsia"/>
          <w:sz w:val="24"/>
        </w:rPr>
        <w:t>易于实现高</w:t>
      </w:r>
      <w:r w:rsidR="003C160F">
        <w:rPr>
          <w:rFonts w:asciiTheme="minorEastAsia" w:hAnsiTheme="minorEastAsia" w:hint="eastAsia"/>
          <w:sz w:val="24"/>
        </w:rPr>
        <w:t>可靠性</w:t>
      </w:r>
      <w:r w:rsidR="00DB3EB4">
        <w:rPr>
          <w:rFonts w:asciiTheme="minorEastAsia" w:hAnsiTheme="minorEastAsia" w:hint="eastAsia"/>
          <w:sz w:val="24"/>
        </w:rPr>
        <w:t>，可以</w:t>
      </w:r>
      <w:r w:rsidR="001900C8">
        <w:rPr>
          <w:rFonts w:asciiTheme="minorEastAsia" w:hAnsiTheme="minorEastAsia" w:hint="eastAsia"/>
          <w:sz w:val="24"/>
        </w:rPr>
        <w:t>满足</w:t>
      </w:r>
      <w:r w:rsidR="00DD12EB">
        <w:rPr>
          <w:rFonts w:asciiTheme="minorEastAsia" w:hAnsiTheme="minorEastAsia" w:hint="eastAsia"/>
          <w:sz w:val="24"/>
        </w:rPr>
        <w:t>较</w:t>
      </w:r>
      <w:r w:rsidR="00DB3EB4">
        <w:rPr>
          <w:rFonts w:asciiTheme="minorEastAsia" w:hAnsiTheme="minorEastAsia" w:hint="eastAsia"/>
          <w:sz w:val="24"/>
        </w:rPr>
        <w:t>长时间的无托管运行</w:t>
      </w:r>
      <w:r w:rsidR="008268A0">
        <w:rPr>
          <w:rFonts w:asciiTheme="minorEastAsia" w:hAnsiTheme="minorEastAsia" w:hint="eastAsia"/>
          <w:sz w:val="24"/>
        </w:rPr>
        <w:t>。这种架构也存在缺点，即整个</w:t>
      </w:r>
      <w:r w:rsidR="00D83E2E">
        <w:rPr>
          <w:rFonts w:asciiTheme="minorEastAsia" w:hAnsiTheme="minorEastAsia" w:hint="eastAsia"/>
          <w:sz w:val="24"/>
        </w:rPr>
        <w:t>系统响应速度受</w:t>
      </w:r>
      <w:r w:rsidR="008268A0">
        <w:rPr>
          <w:rFonts w:asciiTheme="minorEastAsia" w:hAnsiTheme="minorEastAsia" w:hint="eastAsia"/>
          <w:sz w:val="24"/>
        </w:rPr>
        <w:t>模块间</w:t>
      </w:r>
      <w:r w:rsidR="00D83E2E">
        <w:rPr>
          <w:rFonts w:asciiTheme="minorEastAsia" w:hAnsiTheme="minorEastAsia" w:hint="eastAsia"/>
          <w:sz w:val="24"/>
        </w:rPr>
        <w:t>缓存影响较为缓慢，但由于</w:t>
      </w:r>
      <w:r w:rsidR="003C160F">
        <w:rPr>
          <w:rFonts w:asciiTheme="minorEastAsia" w:hAnsiTheme="minorEastAsia" w:hint="eastAsia"/>
          <w:sz w:val="24"/>
        </w:rPr>
        <w:t>物联网数据</w:t>
      </w:r>
      <w:r w:rsidR="00DB3EB4">
        <w:rPr>
          <w:rFonts w:asciiTheme="minorEastAsia" w:hAnsiTheme="minorEastAsia" w:hint="eastAsia"/>
          <w:sz w:val="24"/>
        </w:rPr>
        <w:t>更新周期</w:t>
      </w:r>
      <w:r w:rsidR="00D83E2E">
        <w:rPr>
          <w:rFonts w:asciiTheme="minorEastAsia" w:hAnsiTheme="minorEastAsia" w:hint="eastAsia"/>
          <w:sz w:val="24"/>
        </w:rPr>
        <w:t>长（秒级），对实时性要求不高，因此采用本架构并不会对软件综合性能产生较大的影响</w:t>
      </w:r>
      <w:r w:rsidR="008268A0">
        <w:rPr>
          <w:rFonts w:asciiTheme="minorEastAsia" w:hAnsiTheme="minorEastAsia" w:hint="eastAsia"/>
          <w:sz w:val="24"/>
        </w:rPr>
        <w:t>。</w:t>
      </w:r>
      <w:r w:rsidR="00445FF3">
        <w:rPr>
          <w:rFonts w:asciiTheme="minorEastAsia" w:hAnsiTheme="minorEastAsia" w:hint="eastAsia"/>
          <w:sz w:val="24"/>
        </w:rPr>
        <w:t>关于联接管理系统的主要源代码请参考附录B。</w:t>
      </w:r>
    </w:p>
    <w:p w14:paraId="3EF23EBB" w14:textId="39EC618A" w:rsidR="0049253C" w:rsidRDefault="000E7CB4" w:rsidP="003906CD">
      <w:pPr>
        <w:spacing w:line="360" w:lineRule="auto"/>
        <w:ind w:firstLineChars="200" w:firstLine="480"/>
        <w:rPr>
          <w:rFonts w:asciiTheme="minorEastAsia" w:hAnsiTheme="minorEastAsia"/>
          <w:sz w:val="24"/>
        </w:rPr>
      </w:pPr>
      <w:r>
        <w:rPr>
          <w:rFonts w:asciiTheme="minorEastAsia" w:hAnsiTheme="minorEastAsia" w:hint="eastAsia"/>
          <w:sz w:val="24"/>
        </w:rPr>
        <w:t>软件组成架构如</w:t>
      </w:r>
      <w:r w:rsidR="00D83E2E">
        <w:rPr>
          <w:rFonts w:asciiTheme="minorEastAsia" w:hAnsiTheme="minorEastAsia" w:hint="eastAsia"/>
          <w:sz w:val="24"/>
        </w:rPr>
        <w:t>图</w:t>
      </w:r>
      <w:r w:rsidR="00616E20">
        <w:rPr>
          <w:rFonts w:asciiTheme="minorEastAsia" w:hAnsiTheme="minorEastAsia"/>
          <w:sz w:val="24"/>
        </w:rPr>
        <w:t>1</w:t>
      </w:r>
      <w:ins w:id="1032" w:author="Archimboldi Garcia" w:date="2021-05-28T09:55:00Z">
        <w:r w:rsidR="00695CE0">
          <w:rPr>
            <w:rFonts w:asciiTheme="minorEastAsia" w:hAnsiTheme="minorEastAsia"/>
            <w:sz w:val="24"/>
          </w:rPr>
          <w:t>9</w:t>
        </w:r>
      </w:ins>
      <w:ins w:id="1033" w:author="Garcia" w:date="2021-05-14T11:59:00Z">
        <w:del w:id="1034" w:author="Archimboldi Garcia" w:date="2021-05-28T09:55:00Z">
          <w:r w:rsidR="003B451A" w:rsidDel="00695CE0">
            <w:rPr>
              <w:rFonts w:asciiTheme="minorEastAsia" w:hAnsiTheme="minorEastAsia"/>
              <w:sz w:val="24"/>
            </w:rPr>
            <w:delText>7</w:delText>
          </w:r>
        </w:del>
      </w:ins>
      <w:del w:id="1035" w:author="Garcia" w:date="2021-05-14T11:59:00Z">
        <w:r w:rsidR="00616E20" w:rsidDel="003B451A">
          <w:rPr>
            <w:rFonts w:asciiTheme="minorEastAsia" w:hAnsiTheme="minorEastAsia"/>
            <w:sz w:val="24"/>
          </w:rPr>
          <w:delText>5</w:delText>
        </w:r>
      </w:del>
      <w:r>
        <w:rPr>
          <w:rFonts w:asciiTheme="minorEastAsia" w:hAnsiTheme="minorEastAsia" w:hint="eastAsia"/>
          <w:sz w:val="24"/>
        </w:rPr>
        <w:t>所示，除去数据分析算法模块与主程序存在调用关系外，其他模块间都是以缓存的形式进行</w:t>
      </w:r>
      <w:r w:rsidR="00AE072A">
        <w:rPr>
          <w:rFonts w:asciiTheme="minorEastAsia" w:hAnsiTheme="minorEastAsia" w:hint="eastAsia"/>
          <w:sz w:val="24"/>
        </w:rPr>
        <w:t>异步的</w:t>
      </w:r>
      <w:r>
        <w:rPr>
          <w:rFonts w:asciiTheme="minorEastAsia" w:hAnsiTheme="minorEastAsia" w:hint="eastAsia"/>
          <w:sz w:val="24"/>
        </w:rPr>
        <w:t>数据交互。</w:t>
      </w:r>
      <w:r w:rsidR="00277C21">
        <w:rPr>
          <w:rFonts w:asciiTheme="minorEastAsia" w:hAnsiTheme="minorEastAsia" w:hint="eastAsia"/>
          <w:sz w:val="24"/>
        </w:rPr>
        <w:t>在具体实现方案中，我们使</w:t>
      </w:r>
      <w:r>
        <w:rPr>
          <w:rFonts w:asciiTheme="minorEastAsia" w:hAnsiTheme="minorEastAsia" w:hint="eastAsia"/>
          <w:sz w:val="24"/>
        </w:rPr>
        <w:t>用了多种商用技术，如开发接入管理程序使用的华为云IoTDA</w:t>
      </w:r>
      <w:r w:rsidR="00D12E27">
        <w:rPr>
          <w:rFonts w:asciiTheme="minorEastAsia" w:hAnsiTheme="minorEastAsia"/>
          <w:sz w:val="24"/>
        </w:rPr>
        <w:t>[19]</w:t>
      </w:r>
      <w:r>
        <w:rPr>
          <w:rFonts w:asciiTheme="minorEastAsia" w:hAnsiTheme="minorEastAsia" w:hint="eastAsia"/>
          <w:sz w:val="24"/>
        </w:rPr>
        <w:t>平台，</w:t>
      </w:r>
      <w:r w:rsidR="000346AF">
        <w:rPr>
          <w:rFonts w:asciiTheme="minorEastAsia" w:hAnsiTheme="minorEastAsia" w:hint="eastAsia"/>
          <w:sz w:val="24"/>
        </w:rPr>
        <w:t>华为云DIS</w:t>
      </w:r>
      <w:r w:rsidR="00D12E27">
        <w:rPr>
          <w:rFonts w:asciiTheme="minorEastAsia" w:hAnsiTheme="minorEastAsia" w:hint="eastAsia"/>
          <w:sz w:val="24"/>
        </w:rPr>
        <w:t>[</w:t>
      </w:r>
      <w:r w:rsidR="00D12E27">
        <w:rPr>
          <w:rFonts w:asciiTheme="minorEastAsia" w:hAnsiTheme="minorEastAsia"/>
          <w:sz w:val="24"/>
        </w:rPr>
        <w:t>20]</w:t>
      </w:r>
      <w:r w:rsidR="000346AF">
        <w:rPr>
          <w:rFonts w:asciiTheme="minorEastAsia" w:hAnsiTheme="minorEastAsia" w:hint="eastAsia"/>
          <w:sz w:val="24"/>
        </w:rPr>
        <w:t>和OBS</w:t>
      </w:r>
      <w:r w:rsidR="00D12E27">
        <w:rPr>
          <w:rFonts w:asciiTheme="minorEastAsia" w:hAnsiTheme="minorEastAsia" w:hint="eastAsia"/>
          <w:sz w:val="24"/>
        </w:rPr>
        <w:t>[</w:t>
      </w:r>
      <w:r w:rsidR="00D12E27">
        <w:rPr>
          <w:rFonts w:asciiTheme="minorEastAsia" w:hAnsiTheme="minorEastAsia"/>
          <w:sz w:val="24"/>
        </w:rPr>
        <w:t>21]</w:t>
      </w:r>
      <w:r w:rsidR="000346AF">
        <w:rPr>
          <w:rFonts w:asciiTheme="minorEastAsia" w:hAnsiTheme="minorEastAsia" w:hint="eastAsia"/>
          <w:sz w:val="24"/>
        </w:rPr>
        <w:t>储存服务等，</w:t>
      </w:r>
      <w:r w:rsidR="008D5AFB">
        <w:rPr>
          <w:rFonts w:asciiTheme="minorEastAsia" w:hAnsiTheme="minorEastAsia" w:hint="eastAsia"/>
          <w:sz w:val="24"/>
        </w:rPr>
        <w:t>关于它们的详细介绍将在下文给出。</w:t>
      </w:r>
      <w:r w:rsidR="00277C21">
        <w:rPr>
          <w:rFonts w:asciiTheme="minorEastAsia" w:hAnsiTheme="minorEastAsia" w:hint="eastAsia"/>
          <w:sz w:val="24"/>
        </w:rPr>
        <w:t>这些开发平台框架</w:t>
      </w:r>
      <w:r w:rsidR="003906CD">
        <w:rPr>
          <w:rFonts w:asciiTheme="minorEastAsia" w:hAnsiTheme="minorEastAsia" w:hint="eastAsia"/>
          <w:sz w:val="24"/>
        </w:rPr>
        <w:t>在</w:t>
      </w:r>
      <w:r w:rsidR="00277C21">
        <w:rPr>
          <w:rFonts w:asciiTheme="minorEastAsia" w:hAnsiTheme="minorEastAsia" w:hint="eastAsia"/>
          <w:sz w:val="24"/>
        </w:rPr>
        <w:t>很大程度上减轻</w:t>
      </w:r>
      <w:r w:rsidR="003906CD">
        <w:rPr>
          <w:rFonts w:asciiTheme="minorEastAsia" w:hAnsiTheme="minorEastAsia" w:hint="eastAsia"/>
          <w:sz w:val="24"/>
        </w:rPr>
        <w:t>了</w:t>
      </w:r>
      <w:r w:rsidR="00277C21">
        <w:rPr>
          <w:rFonts w:asciiTheme="minorEastAsia" w:hAnsiTheme="minorEastAsia" w:hint="eastAsia"/>
          <w:sz w:val="24"/>
        </w:rPr>
        <w:t>开发压力</w:t>
      </w:r>
      <w:r w:rsidR="003906CD">
        <w:rPr>
          <w:rFonts w:asciiTheme="minorEastAsia" w:hAnsiTheme="minorEastAsia" w:hint="eastAsia"/>
          <w:sz w:val="24"/>
        </w:rPr>
        <w:t>，同时具备较高的性能和稳定性</w:t>
      </w:r>
      <w:r w:rsidR="00277C21">
        <w:rPr>
          <w:rFonts w:asciiTheme="minorEastAsia" w:hAnsiTheme="minorEastAsia" w:hint="eastAsia"/>
          <w:sz w:val="24"/>
        </w:rPr>
        <w:t>，且</w:t>
      </w:r>
      <w:r w:rsidR="003906CD">
        <w:rPr>
          <w:rFonts w:asciiTheme="minorEastAsia" w:hAnsiTheme="minorEastAsia" w:hint="eastAsia"/>
          <w:sz w:val="24"/>
        </w:rPr>
        <w:t>商用数据接入接口和</w:t>
      </w:r>
      <w:r w:rsidR="00277C21">
        <w:rPr>
          <w:rFonts w:asciiTheme="minorEastAsia" w:hAnsiTheme="minorEastAsia" w:hint="eastAsia"/>
          <w:sz w:val="24"/>
        </w:rPr>
        <w:t>云储存服务相比自建服务器有着明显的成本优势。</w:t>
      </w:r>
    </w:p>
    <w:p w14:paraId="5129BCC0" w14:textId="77777777" w:rsidR="008F6F68" w:rsidRDefault="008F6F68" w:rsidP="003906CD">
      <w:pPr>
        <w:spacing w:line="360" w:lineRule="auto"/>
        <w:ind w:firstLineChars="200" w:firstLine="480"/>
        <w:rPr>
          <w:rFonts w:asciiTheme="minorEastAsia" w:hAnsiTheme="minorEastAsia"/>
          <w:sz w:val="24"/>
        </w:rPr>
      </w:pPr>
    </w:p>
    <w:p w14:paraId="65FBA739" w14:textId="493AEEE3" w:rsidR="00866F32" w:rsidRDefault="00744BFD" w:rsidP="00415671">
      <w:pPr>
        <w:spacing w:line="360" w:lineRule="auto"/>
        <w:ind w:firstLineChars="200" w:firstLine="420"/>
        <w:jc w:val="center"/>
        <w:rPr>
          <w:rFonts w:asciiTheme="minorEastAsia" w:hAnsiTheme="minorEastAsia"/>
          <w:sz w:val="24"/>
        </w:rPr>
      </w:pPr>
      <w:r>
        <w:rPr>
          <w:noProof/>
        </w:rPr>
        <w:drawing>
          <wp:inline distT="0" distB="0" distL="0" distR="0" wp14:anchorId="34EBCF36" wp14:editId="33149A12">
            <wp:extent cx="4933950" cy="2446279"/>
            <wp:effectExtent l="19050" t="19050" r="1905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2537" cy="2480285"/>
                    </a:xfrm>
                    <a:prstGeom prst="rect">
                      <a:avLst/>
                    </a:prstGeom>
                    <a:ln>
                      <a:solidFill>
                        <a:schemeClr val="tx1"/>
                      </a:solidFill>
                    </a:ln>
                  </pic:spPr>
                </pic:pic>
              </a:graphicData>
            </a:graphic>
          </wp:inline>
        </w:drawing>
      </w:r>
    </w:p>
    <w:p w14:paraId="14A9202F" w14:textId="3C66ABA6" w:rsidR="00371AE0" w:rsidDel="004B46CC" w:rsidRDefault="008F6F68" w:rsidP="003E6D70">
      <w:pPr>
        <w:spacing w:line="360" w:lineRule="auto"/>
        <w:jc w:val="center"/>
        <w:rPr>
          <w:del w:id="1036" w:author="Garcia" w:date="2021-05-14T13:22:00Z"/>
          <w:rFonts w:ascii="黑体" w:eastAsia="黑体" w:hAnsi="黑体"/>
          <w:b/>
          <w:bCs/>
          <w:szCs w:val="20"/>
        </w:rPr>
      </w:pPr>
      <w:r>
        <w:rPr>
          <w:rFonts w:ascii="黑体" w:eastAsia="黑体" w:hAnsi="黑体" w:hint="eastAsia"/>
          <w:b/>
          <w:szCs w:val="21"/>
        </w:rPr>
        <w:t>图</w:t>
      </w:r>
      <w:r w:rsidR="00616E20">
        <w:rPr>
          <w:rFonts w:ascii="黑体" w:eastAsia="黑体" w:hAnsi="黑体"/>
          <w:b/>
          <w:szCs w:val="21"/>
        </w:rPr>
        <w:t>1</w:t>
      </w:r>
      <w:ins w:id="1037" w:author="Archimboldi Garcia" w:date="2021-05-28T09:55:00Z">
        <w:r w:rsidR="00695CE0">
          <w:rPr>
            <w:rFonts w:ascii="黑体" w:eastAsia="黑体" w:hAnsi="黑体"/>
            <w:b/>
            <w:szCs w:val="21"/>
          </w:rPr>
          <w:t>9</w:t>
        </w:r>
      </w:ins>
      <w:ins w:id="1038" w:author="Garcia" w:date="2021-05-14T11:59:00Z">
        <w:del w:id="1039" w:author="Archimboldi Garcia" w:date="2021-05-28T09:55:00Z">
          <w:r w:rsidR="003B451A" w:rsidDel="00695CE0">
            <w:rPr>
              <w:rFonts w:ascii="黑体" w:eastAsia="黑体" w:hAnsi="黑体"/>
              <w:b/>
              <w:szCs w:val="21"/>
            </w:rPr>
            <w:delText>7</w:delText>
          </w:r>
        </w:del>
      </w:ins>
      <w:del w:id="1040" w:author="Garcia" w:date="2021-05-14T11:59:00Z">
        <w:r w:rsidR="00616E20" w:rsidDel="003B451A">
          <w:rPr>
            <w:rFonts w:ascii="黑体" w:eastAsia="黑体" w:hAnsi="黑体"/>
            <w:b/>
            <w:szCs w:val="21"/>
          </w:rPr>
          <w:delText>5</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联接管理系统软件架构示意图</w:t>
      </w:r>
    </w:p>
    <w:p w14:paraId="16A8C72F" w14:textId="77777777" w:rsidR="00BB4F9D" w:rsidRPr="003E6D70" w:rsidRDefault="00BB4F9D">
      <w:pPr>
        <w:spacing w:line="360" w:lineRule="auto"/>
        <w:jc w:val="center"/>
        <w:rPr>
          <w:b/>
          <w:szCs w:val="21"/>
        </w:rPr>
      </w:pPr>
    </w:p>
    <w:p w14:paraId="7875CBFF" w14:textId="2A3A61B8" w:rsidR="00EB06E0" w:rsidRDefault="004B46CC" w:rsidP="00FD2760">
      <w:pPr>
        <w:spacing w:line="360" w:lineRule="auto"/>
        <w:ind w:firstLineChars="200" w:firstLine="480"/>
        <w:rPr>
          <w:rFonts w:asciiTheme="minorEastAsia" w:hAnsiTheme="minorEastAsia"/>
          <w:sz w:val="24"/>
        </w:rPr>
      </w:pPr>
      <w:ins w:id="1041" w:author="Garcia" w:date="2021-05-14T13:22:00Z">
        <w:r>
          <w:rPr>
            <w:rFonts w:asciiTheme="minorEastAsia" w:hAnsiTheme="minorEastAsia" w:hint="eastAsia"/>
            <w:sz w:val="24"/>
          </w:rPr>
          <w:lastRenderedPageBreak/>
          <w:t>联接管理系统</w:t>
        </w:r>
      </w:ins>
      <w:del w:id="1042" w:author="Garcia" w:date="2021-05-14T13:22:00Z">
        <w:r w:rsidR="00EB06E0" w:rsidDel="004B46CC">
          <w:rPr>
            <w:rFonts w:asciiTheme="minorEastAsia" w:hAnsiTheme="minorEastAsia" w:hint="eastAsia"/>
            <w:sz w:val="24"/>
          </w:rPr>
          <w:delText>整套系统</w:delText>
        </w:r>
      </w:del>
      <w:r w:rsidR="00EB06E0">
        <w:rPr>
          <w:rFonts w:asciiTheme="minorEastAsia" w:hAnsiTheme="minorEastAsia" w:hint="eastAsia"/>
          <w:sz w:val="24"/>
        </w:rPr>
        <w:t>被部署于由华为云提供的远程服务器上，其中接入管理程序在华为云IoTDA</w:t>
      </w:r>
      <w:r w:rsidR="008D5AFB">
        <w:rPr>
          <w:rFonts w:asciiTheme="minorEastAsia" w:hAnsiTheme="minorEastAsia" w:hint="eastAsia"/>
          <w:sz w:val="24"/>
        </w:rPr>
        <w:t>的自有服务器</w:t>
      </w:r>
      <w:r w:rsidR="00EB06E0">
        <w:rPr>
          <w:rFonts w:asciiTheme="minorEastAsia" w:hAnsiTheme="minorEastAsia" w:hint="eastAsia"/>
          <w:sz w:val="24"/>
        </w:rPr>
        <w:t>运行</w:t>
      </w:r>
      <w:r w:rsidR="008D5AFB">
        <w:rPr>
          <w:rFonts w:asciiTheme="minorEastAsia" w:hAnsiTheme="minorEastAsia" w:hint="eastAsia"/>
          <w:sz w:val="24"/>
        </w:rPr>
        <w:t>并接受</w:t>
      </w:r>
      <w:ins w:id="1043" w:author="Garcia" w:date="2021-05-14T13:22:00Z">
        <w:r>
          <w:rPr>
            <w:rFonts w:asciiTheme="minorEastAsia" w:hAnsiTheme="minorEastAsia" w:hint="eastAsia"/>
            <w:sz w:val="24"/>
          </w:rPr>
          <w:t>其</w:t>
        </w:r>
      </w:ins>
      <w:r w:rsidR="008D5AFB">
        <w:rPr>
          <w:rFonts w:asciiTheme="minorEastAsia" w:hAnsiTheme="minorEastAsia" w:hint="eastAsia"/>
          <w:sz w:val="24"/>
        </w:rPr>
        <w:t>管理，python主程序与数据分析算法在</w:t>
      </w:r>
      <w:ins w:id="1044" w:author="Garcia" w:date="2021-05-14T13:22:00Z">
        <w:r w:rsidR="00AC057B">
          <w:rPr>
            <w:rFonts w:asciiTheme="minorEastAsia" w:hAnsiTheme="minorEastAsia" w:hint="eastAsia"/>
            <w:sz w:val="24"/>
          </w:rPr>
          <w:t>商用弹性</w:t>
        </w:r>
      </w:ins>
      <w:del w:id="1045" w:author="Garcia" w:date="2021-05-14T13:22:00Z">
        <w:r w:rsidR="008D5AFB" w:rsidDel="00AC057B">
          <w:rPr>
            <w:rFonts w:asciiTheme="minorEastAsia" w:hAnsiTheme="minorEastAsia" w:hint="eastAsia"/>
            <w:sz w:val="24"/>
          </w:rPr>
          <w:delText>一台单独的</w:delText>
        </w:r>
      </w:del>
      <w:r w:rsidR="008D5AFB">
        <w:rPr>
          <w:rFonts w:asciiTheme="minorEastAsia" w:hAnsiTheme="minorEastAsia" w:hint="eastAsia"/>
          <w:sz w:val="24"/>
        </w:rPr>
        <w:t>云服务器上运行。</w:t>
      </w:r>
      <w:r w:rsidR="00FD2760">
        <w:rPr>
          <w:rFonts w:asciiTheme="minorEastAsia" w:hAnsiTheme="minorEastAsia" w:hint="eastAsia"/>
          <w:sz w:val="24"/>
        </w:rPr>
        <w:t>根据前文所述的缓存耦合机制</w:t>
      </w:r>
      <w:r w:rsidR="00744BFD">
        <w:rPr>
          <w:rFonts w:asciiTheme="minorEastAsia" w:hAnsiTheme="minorEastAsia" w:hint="eastAsia"/>
          <w:sz w:val="24"/>
        </w:rPr>
        <w:t>，所有模块间的数据</w:t>
      </w:r>
      <w:r w:rsidR="00FD2760">
        <w:rPr>
          <w:rFonts w:asciiTheme="minorEastAsia" w:hAnsiTheme="minorEastAsia" w:hint="eastAsia"/>
          <w:sz w:val="24"/>
        </w:rPr>
        <w:t>交换</w:t>
      </w:r>
      <w:r w:rsidR="00744BFD">
        <w:rPr>
          <w:rFonts w:asciiTheme="minorEastAsia" w:hAnsiTheme="minorEastAsia" w:hint="eastAsia"/>
          <w:sz w:val="24"/>
        </w:rPr>
        <w:t>都</w:t>
      </w:r>
      <w:r w:rsidR="00FD2760">
        <w:rPr>
          <w:rFonts w:asciiTheme="minorEastAsia" w:hAnsiTheme="minorEastAsia" w:hint="eastAsia"/>
          <w:sz w:val="24"/>
        </w:rPr>
        <w:t>需要通过云储存介质，即模块输入和输出数据都是从云储存介质中提取，两个模块间无直接的数据传输通道，当其中一个模块出现故障时，其他模块仍能从云储存介质中提取数据保持自身的正常工作。如当python主程序阻塞时，</w:t>
      </w:r>
      <w:r w:rsidR="007A0BFA">
        <w:rPr>
          <w:rFonts w:asciiTheme="minorEastAsia" w:hAnsiTheme="minorEastAsia" w:hint="eastAsia"/>
          <w:sz w:val="24"/>
        </w:rPr>
        <w:t>接入管理程序</w:t>
      </w:r>
      <w:r w:rsidR="00744BFD">
        <w:rPr>
          <w:rFonts w:asciiTheme="minorEastAsia" w:hAnsiTheme="minorEastAsia" w:hint="eastAsia"/>
          <w:sz w:val="24"/>
        </w:rPr>
        <w:t>仍能正常转储设备上报的物联网数据</w:t>
      </w:r>
      <w:r w:rsidR="007A0BFA">
        <w:rPr>
          <w:rFonts w:asciiTheme="minorEastAsia" w:hAnsiTheme="minorEastAsia" w:hint="eastAsia"/>
          <w:sz w:val="24"/>
        </w:rPr>
        <w:t>，保证数据不</w:t>
      </w:r>
      <w:r w:rsidR="009454FB">
        <w:rPr>
          <w:rFonts w:asciiTheme="minorEastAsia" w:hAnsiTheme="minorEastAsia" w:hint="eastAsia"/>
          <w:sz w:val="24"/>
        </w:rPr>
        <w:t>会</w:t>
      </w:r>
      <w:r w:rsidR="007A0BFA">
        <w:rPr>
          <w:rFonts w:asciiTheme="minorEastAsia" w:hAnsiTheme="minorEastAsia" w:hint="eastAsia"/>
          <w:sz w:val="24"/>
        </w:rPr>
        <w:t>丢失。</w:t>
      </w:r>
    </w:p>
    <w:p w14:paraId="34452878" w14:textId="77777777" w:rsidR="00EB06E0" w:rsidRDefault="00EB06E0" w:rsidP="00371AE0">
      <w:pPr>
        <w:spacing w:line="360" w:lineRule="auto"/>
        <w:ind w:firstLineChars="200" w:firstLine="480"/>
        <w:rPr>
          <w:rFonts w:asciiTheme="minorEastAsia" w:hAnsiTheme="minorEastAsia"/>
          <w:sz w:val="24"/>
        </w:rPr>
      </w:pPr>
    </w:p>
    <w:p w14:paraId="4C6CD1BD" w14:textId="336C70AD" w:rsidR="00FC12CD" w:rsidRDefault="00FA5CD9"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.1.3</w:t>
      </w:r>
      <w:r w:rsidR="00B738E3">
        <w:rPr>
          <w:rFonts w:ascii="黑体" w:eastAsia="黑体" w:hAnsi="黑体" w:hint="eastAsia"/>
          <w:sz w:val="24"/>
        </w:rPr>
        <w:t>开发平台与</w:t>
      </w:r>
      <w:r w:rsidR="00865614">
        <w:rPr>
          <w:rFonts w:ascii="黑体" w:eastAsia="黑体" w:hAnsi="黑体" w:hint="eastAsia"/>
          <w:sz w:val="24"/>
        </w:rPr>
        <w:t>工具</w:t>
      </w:r>
    </w:p>
    <w:p w14:paraId="4464467F" w14:textId="3279DA4B" w:rsidR="00A97A96" w:rsidRDefault="00C44C4C" w:rsidP="00DD60E9">
      <w:pPr>
        <w:spacing w:line="360" w:lineRule="auto"/>
        <w:ind w:firstLineChars="200" w:firstLine="480"/>
        <w:rPr>
          <w:rFonts w:asciiTheme="minorEastAsia" w:hAnsiTheme="minorEastAsia"/>
          <w:sz w:val="24"/>
        </w:rPr>
      </w:pPr>
      <w:r>
        <w:rPr>
          <w:rFonts w:asciiTheme="minorEastAsia" w:hAnsiTheme="minorEastAsia" w:hint="eastAsia"/>
          <w:sz w:val="24"/>
        </w:rPr>
        <w:t>联接管理系统包括多个程序组件，分别实现设备接入、数据储存、数据分析等软件功能</w:t>
      </w:r>
      <w:r w:rsidR="005809BA">
        <w:rPr>
          <w:rFonts w:asciiTheme="minorEastAsia" w:hAnsiTheme="minorEastAsia" w:hint="eastAsia"/>
          <w:sz w:val="24"/>
        </w:rPr>
        <w:t>，实现这些功能依赖于一些</w:t>
      </w:r>
      <w:r w:rsidR="00DD0288">
        <w:rPr>
          <w:rFonts w:asciiTheme="minorEastAsia" w:hAnsiTheme="minorEastAsia" w:hint="eastAsia"/>
          <w:sz w:val="24"/>
        </w:rPr>
        <w:t>商用</w:t>
      </w:r>
      <w:r w:rsidR="00313708">
        <w:rPr>
          <w:rFonts w:asciiTheme="minorEastAsia" w:hAnsiTheme="minorEastAsia" w:hint="eastAsia"/>
          <w:sz w:val="24"/>
        </w:rPr>
        <w:t>软件开发平台和</w:t>
      </w:r>
      <w:r w:rsidR="00DD0288">
        <w:rPr>
          <w:rFonts w:asciiTheme="minorEastAsia" w:hAnsiTheme="minorEastAsia" w:hint="eastAsia"/>
          <w:sz w:val="24"/>
        </w:rPr>
        <w:t>工具</w:t>
      </w:r>
      <w:r>
        <w:rPr>
          <w:rFonts w:asciiTheme="minorEastAsia" w:hAnsiTheme="minorEastAsia" w:hint="eastAsia"/>
          <w:sz w:val="24"/>
        </w:rPr>
        <w:t>。</w:t>
      </w:r>
      <w:r w:rsidR="00DD60E9">
        <w:rPr>
          <w:rFonts w:asciiTheme="minorEastAsia" w:hAnsiTheme="minorEastAsia" w:hint="eastAsia"/>
          <w:sz w:val="24"/>
        </w:rPr>
        <w:t>其中具有代表性的，如华为云对象储存服务（OBS）与数据接入服务（DIS）在</w:t>
      </w:r>
      <w:r w:rsidR="00D64F2C">
        <w:rPr>
          <w:rFonts w:asciiTheme="minorEastAsia" w:hAnsiTheme="minorEastAsia" w:hint="eastAsia"/>
          <w:sz w:val="24"/>
        </w:rPr>
        <w:t>时序数据的</w:t>
      </w:r>
      <w:r w:rsidR="00A97A96">
        <w:rPr>
          <w:rFonts w:asciiTheme="minorEastAsia" w:hAnsiTheme="minorEastAsia" w:hint="eastAsia"/>
          <w:sz w:val="24"/>
        </w:rPr>
        <w:t>高效转储</w:t>
      </w:r>
      <w:r w:rsidR="00DD60E9">
        <w:rPr>
          <w:rFonts w:asciiTheme="minorEastAsia" w:hAnsiTheme="minorEastAsia" w:hint="eastAsia"/>
          <w:sz w:val="24"/>
        </w:rPr>
        <w:t>中发挥了主要作用，</w:t>
      </w:r>
      <w:r w:rsidR="00BC6E29">
        <w:rPr>
          <w:rFonts w:asciiTheme="minorEastAsia" w:hAnsiTheme="minorEastAsia" w:hint="eastAsia"/>
          <w:sz w:val="24"/>
        </w:rPr>
        <w:t>以下</w:t>
      </w:r>
      <w:r w:rsidR="00DD60E9">
        <w:rPr>
          <w:rFonts w:asciiTheme="minorEastAsia" w:hAnsiTheme="minorEastAsia" w:hint="eastAsia"/>
          <w:sz w:val="24"/>
        </w:rPr>
        <w:t>将进行简要介绍。</w:t>
      </w:r>
    </w:p>
    <w:p w14:paraId="2679C95B" w14:textId="49D3C1D7" w:rsidR="004631E8" w:rsidRDefault="00CB4CB5" w:rsidP="00A045D5">
      <w:pPr>
        <w:spacing w:line="360" w:lineRule="auto"/>
        <w:ind w:firstLineChars="200" w:firstLine="480"/>
        <w:rPr>
          <w:rFonts w:asciiTheme="minorEastAsia" w:hAnsiTheme="minorEastAsia"/>
          <w:sz w:val="24"/>
        </w:rPr>
      </w:pPr>
      <w:r>
        <w:rPr>
          <w:rFonts w:asciiTheme="minorEastAsia" w:hAnsiTheme="minorEastAsia" w:hint="eastAsia"/>
          <w:sz w:val="24"/>
        </w:rPr>
        <w:t>对象储存服务（Object</w:t>
      </w:r>
      <w:r>
        <w:rPr>
          <w:rFonts w:asciiTheme="minorEastAsia" w:hAnsiTheme="minorEastAsia"/>
          <w:sz w:val="24"/>
        </w:rPr>
        <w:t xml:space="preserve"> </w:t>
      </w:r>
      <w:r>
        <w:rPr>
          <w:rFonts w:asciiTheme="minorEastAsia" w:hAnsiTheme="minorEastAsia" w:hint="eastAsia"/>
          <w:sz w:val="24"/>
        </w:rPr>
        <w:t>Storage</w:t>
      </w:r>
      <w:r>
        <w:rPr>
          <w:rFonts w:asciiTheme="minorEastAsia" w:hAnsiTheme="minorEastAsia"/>
          <w:sz w:val="24"/>
        </w:rPr>
        <w:t xml:space="preserve"> </w:t>
      </w:r>
      <w:r>
        <w:rPr>
          <w:rFonts w:asciiTheme="minorEastAsia" w:hAnsiTheme="minorEastAsia" w:hint="eastAsia"/>
          <w:sz w:val="24"/>
        </w:rPr>
        <w:t>Service</w:t>
      </w:r>
      <w:r w:rsidR="00EC1F2A">
        <w:rPr>
          <w:rFonts w:asciiTheme="minorEastAsia" w:hAnsiTheme="minorEastAsia" w:hint="eastAsia"/>
          <w:sz w:val="24"/>
        </w:rPr>
        <w:t>，</w:t>
      </w:r>
      <w:r>
        <w:rPr>
          <w:rFonts w:asciiTheme="minorEastAsia" w:hAnsiTheme="minorEastAsia" w:hint="eastAsia"/>
          <w:sz w:val="24"/>
        </w:rPr>
        <w:t>简称OBS</w:t>
      </w:r>
      <w:r w:rsidR="00EC1F2A">
        <w:rPr>
          <w:rFonts w:asciiTheme="minorEastAsia" w:hAnsiTheme="minorEastAsia" w:hint="eastAsia"/>
          <w:sz w:val="24"/>
        </w:rPr>
        <w:t>）</w:t>
      </w:r>
      <w:r>
        <w:rPr>
          <w:rFonts w:asciiTheme="minorEastAsia" w:hAnsiTheme="minorEastAsia" w:hint="eastAsia"/>
          <w:sz w:val="24"/>
        </w:rPr>
        <w:t>，是华为技术有限公司开发的一款稳定、安全、高效、易用的云储存服务，其特性是可以储存任意数量和形式的非结构化数据</w:t>
      </w:r>
      <w:r w:rsidR="00D12E27">
        <w:rPr>
          <w:rFonts w:asciiTheme="minorEastAsia" w:hAnsiTheme="minorEastAsia" w:hint="eastAsia"/>
          <w:sz w:val="24"/>
        </w:rPr>
        <w:t>[</w:t>
      </w:r>
      <w:r w:rsidR="00D12E27">
        <w:rPr>
          <w:rFonts w:asciiTheme="minorEastAsia" w:hAnsiTheme="minorEastAsia"/>
          <w:sz w:val="24"/>
        </w:rPr>
        <w:t>21]</w:t>
      </w:r>
      <w:r>
        <w:rPr>
          <w:rFonts w:asciiTheme="minorEastAsia" w:hAnsiTheme="minorEastAsia" w:hint="eastAsia"/>
          <w:sz w:val="24"/>
        </w:rPr>
        <w:t>。</w:t>
      </w:r>
      <w:r w:rsidR="00A045D5">
        <w:rPr>
          <w:rFonts w:asciiTheme="minorEastAsia" w:hAnsiTheme="minorEastAsia" w:hint="eastAsia"/>
          <w:sz w:val="24"/>
        </w:rPr>
        <w:t>使用OBS服务来实现物联网数据的云储存相比于本地储存更为安全，且支持多协议访问。其安全性体现在于OBS中的特定数据由访问密钥（AK/</w:t>
      </w:r>
      <w:r w:rsidR="00A045D5">
        <w:rPr>
          <w:rFonts w:asciiTheme="minorEastAsia" w:hAnsiTheme="minorEastAsia"/>
          <w:sz w:val="24"/>
        </w:rPr>
        <w:t>SK</w:t>
      </w:r>
      <w:r w:rsidR="00A045D5">
        <w:rPr>
          <w:rFonts w:asciiTheme="minorEastAsia" w:hAnsiTheme="minorEastAsia" w:hint="eastAsia"/>
          <w:sz w:val="24"/>
        </w:rPr>
        <w:t>）保护，无关用户在未经管理员授权的情况下无OBS的访问权限。</w:t>
      </w:r>
      <w:r w:rsidR="00A60FD2">
        <w:rPr>
          <w:rFonts w:asciiTheme="minorEastAsia" w:hAnsiTheme="minorEastAsia" w:hint="eastAsia"/>
          <w:sz w:val="24"/>
        </w:rPr>
        <w:t>它</w:t>
      </w:r>
      <w:r w:rsidR="00A045D5">
        <w:rPr>
          <w:rFonts w:asciiTheme="minorEastAsia" w:hAnsiTheme="minorEastAsia" w:hint="eastAsia"/>
          <w:sz w:val="24"/>
        </w:rPr>
        <w:t>还</w:t>
      </w:r>
      <w:r w:rsidR="00A60FD2" w:rsidRPr="00A60FD2">
        <w:rPr>
          <w:rFonts w:asciiTheme="minorEastAsia" w:hAnsiTheme="minorEastAsia" w:hint="eastAsia"/>
          <w:sz w:val="24"/>
        </w:rPr>
        <w:t>提供了基于HTTP/HTTPS协议的Web服务接口，用户可以随时随地连接到Internet的电脑上，通过OBS管理控制台或各种OBS工具访问和管理存储在OBS中的数据。</w:t>
      </w:r>
      <w:r w:rsidR="00F75952">
        <w:rPr>
          <w:rFonts w:asciiTheme="minorEastAsia" w:hAnsiTheme="minorEastAsia" w:hint="eastAsia"/>
          <w:sz w:val="24"/>
        </w:rPr>
        <w:t>联接管理系统基于OBS服务实现物联网数据的长期储存，关于数据储存的机制将在</w:t>
      </w:r>
      <w:r w:rsidR="00423834">
        <w:rPr>
          <w:rFonts w:asciiTheme="minorEastAsia" w:hAnsiTheme="minorEastAsia" w:hint="eastAsia"/>
          <w:sz w:val="24"/>
        </w:rPr>
        <w:t>3.</w:t>
      </w:r>
      <w:r w:rsidR="003E6D70">
        <w:rPr>
          <w:rFonts w:asciiTheme="minorEastAsia" w:hAnsiTheme="minorEastAsia"/>
          <w:sz w:val="24"/>
        </w:rPr>
        <w:t>2</w:t>
      </w:r>
      <w:r w:rsidR="003E6D70">
        <w:rPr>
          <w:rFonts w:asciiTheme="minorEastAsia" w:hAnsiTheme="minorEastAsia" w:hint="eastAsia"/>
          <w:sz w:val="24"/>
        </w:rPr>
        <w:t>.</w:t>
      </w:r>
      <w:ins w:id="1046" w:author="Archimboldi Garcia" w:date="2021-05-28T09:55:00Z">
        <w:r w:rsidR="00695CE0">
          <w:rPr>
            <w:rFonts w:asciiTheme="minorEastAsia" w:hAnsiTheme="minorEastAsia"/>
            <w:sz w:val="24"/>
          </w:rPr>
          <w:t>2</w:t>
        </w:r>
      </w:ins>
      <w:del w:id="1047" w:author="Archimboldi Garcia" w:date="2021-05-28T09:55:00Z">
        <w:r w:rsidR="003E6D70" w:rsidDel="00695CE0">
          <w:rPr>
            <w:rFonts w:asciiTheme="minorEastAsia" w:hAnsiTheme="minorEastAsia"/>
            <w:sz w:val="24"/>
          </w:rPr>
          <w:delText>3</w:delText>
        </w:r>
      </w:del>
      <w:r w:rsidR="00423834">
        <w:rPr>
          <w:rFonts w:asciiTheme="minorEastAsia" w:hAnsiTheme="minorEastAsia" w:hint="eastAsia"/>
          <w:sz w:val="24"/>
        </w:rPr>
        <w:t>“数据储存”中</w:t>
      </w:r>
      <w:r w:rsidR="00F75952">
        <w:rPr>
          <w:rFonts w:asciiTheme="minorEastAsia" w:hAnsiTheme="minorEastAsia" w:hint="eastAsia"/>
          <w:sz w:val="24"/>
        </w:rPr>
        <w:t>详细</w:t>
      </w:r>
      <w:r w:rsidR="00F73187">
        <w:rPr>
          <w:rFonts w:asciiTheme="minorEastAsia" w:hAnsiTheme="minorEastAsia" w:hint="eastAsia"/>
          <w:sz w:val="24"/>
        </w:rPr>
        <w:t>说明</w:t>
      </w:r>
      <w:r w:rsidR="00F75952">
        <w:rPr>
          <w:rFonts w:asciiTheme="minorEastAsia" w:hAnsiTheme="minorEastAsia" w:hint="eastAsia"/>
          <w:sz w:val="24"/>
        </w:rPr>
        <w:t>。</w:t>
      </w:r>
    </w:p>
    <w:p w14:paraId="47475C1B" w14:textId="3C56D931" w:rsidR="00F75952" w:rsidRPr="00423834" w:rsidRDefault="00EC1F2A" w:rsidP="00423834">
      <w:pPr>
        <w:spacing w:line="360" w:lineRule="auto"/>
        <w:ind w:firstLineChars="200" w:firstLine="480"/>
        <w:rPr>
          <w:rFonts w:asciiTheme="minorEastAsia" w:hAnsiTheme="minorEastAsia"/>
          <w:sz w:val="24"/>
        </w:rPr>
      </w:pPr>
      <w:r>
        <w:rPr>
          <w:rFonts w:asciiTheme="minorEastAsia" w:hAnsiTheme="minorEastAsia" w:hint="eastAsia"/>
          <w:sz w:val="24"/>
        </w:rPr>
        <w:t>数据接入服务（Data</w:t>
      </w:r>
      <w:r>
        <w:rPr>
          <w:rFonts w:asciiTheme="minorEastAsia" w:hAnsiTheme="minorEastAsia"/>
          <w:sz w:val="24"/>
        </w:rPr>
        <w:t xml:space="preserve"> </w:t>
      </w:r>
      <w:r>
        <w:rPr>
          <w:rFonts w:asciiTheme="minorEastAsia" w:hAnsiTheme="minorEastAsia" w:hint="eastAsia"/>
          <w:sz w:val="24"/>
        </w:rPr>
        <w:t>Ingestion</w:t>
      </w:r>
      <w:r>
        <w:rPr>
          <w:rFonts w:asciiTheme="minorEastAsia" w:hAnsiTheme="minorEastAsia"/>
          <w:sz w:val="24"/>
        </w:rPr>
        <w:t xml:space="preserve"> </w:t>
      </w:r>
      <w:r>
        <w:rPr>
          <w:rFonts w:asciiTheme="minorEastAsia" w:hAnsiTheme="minorEastAsia" w:hint="eastAsia"/>
          <w:sz w:val="24"/>
        </w:rPr>
        <w:t>Service，简称DIS）</w:t>
      </w:r>
      <w:r w:rsidR="00D834F3">
        <w:rPr>
          <w:rFonts w:asciiTheme="minorEastAsia" w:hAnsiTheme="minorEastAsia" w:hint="eastAsia"/>
          <w:sz w:val="24"/>
        </w:rPr>
        <w:t>，是华为技术有限公司开发的一款云服务，为处理或分析数据流数据的自定义应用程序构建数据流管道，解决云服务外的数据实时传输到云服务内的问题</w:t>
      </w:r>
      <w:r w:rsidR="00D12E27">
        <w:rPr>
          <w:rFonts w:asciiTheme="minorEastAsia" w:hAnsiTheme="minorEastAsia" w:hint="eastAsia"/>
          <w:sz w:val="24"/>
        </w:rPr>
        <w:t>[</w:t>
      </w:r>
      <w:r w:rsidR="00D12E27">
        <w:rPr>
          <w:rFonts w:asciiTheme="minorEastAsia" w:hAnsiTheme="minorEastAsia"/>
          <w:sz w:val="24"/>
        </w:rPr>
        <w:t>20]</w:t>
      </w:r>
      <w:r w:rsidR="00D834F3">
        <w:rPr>
          <w:rFonts w:asciiTheme="minorEastAsia" w:hAnsiTheme="minorEastAsia" w:hint="eastAsia"/>
          <w:sz w:val="24"/>
        </w:rPr>
        <w:t>，可用于快速构建实时数据应用。联接管理系统的一个基本功能是物联网设备的接入</w:t>
      </w:r>
      <w:r w:rsidR="00423834">
        <w:rPr>
          <w:rFonts w:asciiTheme="minorEastAsia" w:hAnsiTheme="minorEastAsia" w:hint="eastAsia"/>
          <w:sz w:val="24"/>
        </w:rPr>
        <w:t>，通过DIS通道可将物联网设备上报的数据实时传输到云服务内，且联接管理系统的其他进程也可以实时的从DIS通道中读取数据。关于物联网设备通过DIS接入云服务的细节</w:t>
      </w:r>
      <w:r w:rsidR="00394814">
        <w:rPr>
          <w:rFonts w:asciiTheme="minorEastAsia" w:hAnsiTheme="minorEastAsia" w:hint="eastAsia"/>
          <w:sz w:val="24"/>
        </w:rPr>
        <w:t>可参阅</w:t>
      </w:r>
      <w:r w:rsidR="00423834">
        <w:rPr>
          <w:rFonts w:asciiTheme="minorEastAsia" w:hAnsiTheme="minorEastAsia" w:hint="eastAsia"/>
          <w:sz w:val="24"/>
        </w:rPr>
        <w:t>3.</w:t>
      </w:r>
      <w:r w:rsidR="00BB4F9D">
        <w:rPr>
          <w:rFonts w:asciiTheme="minorEastAsia" w:hAnsiTheme="minorEastAsia"/>
          <w:sz w:val="24"/>
        </w:rPr>
        <w:t>2</w:t>
      </w:r>
      <w:r w:rsidR="00BB4F9D">
        <w:rPr>
          <w:rFonts w:asciiTheme="minorEastAsia" w:hAnsiTheme="minorEastAsia" w:hint="eastAsia"/>
          <w:sz w:val="24"/>
        </w:rPr>
        <w:t>.</w:t>
      </w:r>
      <w:r w:rsidR="00BB4F9D">
        <w:rPr>
          <w:rFonts w:asciiTheme="minorEastAsia" w:hAnsiTheme="minorEastAsia"/>
          <w:sz w:val="24"/>
        </w:rPr>
        <w:t>1</w:t>
      </w:r>
      <w:r w:rsidR="00423834">
        <w:rPr>
          <w:rFonts w:asciiTheme="minorEastAsia" w:hAnsiTheme="minorEastAsia" w:hint="eastAsia"/>
          <w:sz w:val="24"/>
        </w:rPr>
        <w:t>“设备接入</w:t>
      </w:r>
      <w:r w:rsidR="00BB4F9D">
        <w:rPr>
          <w:rFonts w:asciiTheme="minorEastAsia" w:hAnsiTheme="minorEastAsia" w:hint="eastAsia"/>
          <w:sz w:val="24"/>
        </w:rPr>
        <w:t>原理</w:t>
      </w:r>
      <w:r w:rsidR="00423834">
        <w:rPr>
          <w:rFonts w:asciiTheme="minorEastAsia" w:hAnsiTheme="minorEastAsia" w:hint="eastAsia"/>
          <w:sz w:val="24"/>
        </w:rPr>
        <w:t>”。</w:t>
      </w:r>
    </w:p>
    <w:p w14:paraId="5BBEDC27" w14:textId="706E2E78" w:rsidR="00FC12CD" w:rsidRDefault="00FC12CD" w:rsidP="00FC12CD">
      <w:pPr>
        <w:spacing w:line="360" w:lineRule="auto"/>
        <w:ind w:firstLineChars="200" w:firstLine="480"/>
        <w:rPr>
          <w:rFonts w:asciiTheme="minorEastAsia" w:hAnsiTheme="minorEastAsia"/>
          <w:sz w:val="24"/>
        </w:rPr>
      </w:pPr>
    </w:p>
    <w:p w14:paraId="4DF9B0AC" w14:textId="1CC3923C" w:rsidR="00415671" w:rsidRDefault="00415671" w:rsidP="00FC12CD">
      <w:pPr>
        <w:spacing w:line="360" w:lineRule="auto"/>
        <w:ind w:firstLineChars="200" w:firstLine="480"/>
        <w:rPr>
          <w:ins w:id="1048" w:author="Garcia" w:date="2021-05-14T13:23:00Z"/>
          <w:rFonts w:asciiTheme="minorEastAsia" w:hAnsiTheme="minorEastAsia"/>
          <w:sz w:val="24"/>
        </w:rPr>
      </w:pPr>
    </w:p>
    <w:p w14:paraId="15CDB8BA" w14:textId="77777777" w:rsidR="00AC057B" w:rsidRDefault="00AC057B" w:rsidP="00FC12CD">
      <w:pPr>
        <w:spacing w:line="360" w:lineRule="auto"/>
        <w:ind w:firstLineChars="200" w:firstLine="480"/>
        <w:rPr>
          <w:rFonts w:asciiTheme="minorEastAsia" w:hAnsiTheme="minorEastAsia"/>
          <w:sz w:val="24"/>
        </w:rPr>
      </w:pPr>
    </w:p>
    <w:p w14:paraId="28F78C5F" w14:textId="3F57EDB9" w:rsidR="00127E6A" w:rsidRPr="00420D64" w:rsidRDefault="00844111" w:rsidP="00420D64">
      <w:pPr>
        <w:pStyle w:val="af3"/>
      </w:pPr>
      <w:r>
        <w:rPr>
          <w:rFonts w:ascii="黑体" w:eastAsia="黑体" w:hAnsi="黑体" w:hint="eastAsia"/>
          <w:b w:val="0"/>
        </w:rPr>
        <w:lastRenderedPageBreak/>
        <w:t>3</w:t>
      </w:r>
      <w:r w:rsidR="00FC12CD">
        <w:rPr>
          <w:rFonts w:ascii="黑体" w:eastAsia="黑体" w:hAnsi="黑体"/>
          <w:b w:val="0"/>
        </w:rPr>
        <w:t>.</w:t>
      </w:r>
      <w:r w:rsidR="00FC12CD">
        <w:rPr>
          <w:rFonts w:ascii="黑体" w:eastAsia="黑体" w:hAnsi="黑体" w:hint="eastAsia"/>
          <w:b w:val="0"/>
        </w:rPr>
        <w:t xml:space="preserve">2 </w:t>
      </w:r>
      <w:r w:rsidR="00BB4F9D">
        <w:rPr>
          <w:rFonts w:ascii="黑体" w:eastAsia="黑体" w:hAnsi="黑体" w:hint="eastAsia"/>
          <w:b w:val="0"/>
        </w:rPr>
        <w:t>数据转储机制</w:t>
      </w:r>
    </w:p>
    <w:p w14:paraId="00253247" w14:textId="3DDE2B6E" w:rsidR="00FC12CD" w:rsidRDefault="00844111"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.2.1</w:t>
      </w:r>
      <w:r w:rsidR="00760415">
        <w:rPr>
          <w:rFonts w:ascii="黑体" w:eastAsia="黑体" w:hAnsi="黑体" w:hint="eastAsia"/>
          <w:sz w:val="24"/>
        </w:rPr>
        <w:t>设备接入</w:t>
      </w:r>
      <w:r w:rsidR="007535A5">
        <w:rPr>
          <w:rFonts w:ascii="黑体" w:eastAsia="黑体" w:hAnsi="黑体" w:hint="eastAsia"/>
          <w:sz w:val="24"/>
        </w:rPr>
        <w:t>原理</w:t>
      </w:r>
    </w:p>
    <w:p w14:paraId="2E06738F" w14:textId="64F9D5BF" w:rsidR="00FC12CD" w:rsidRDefault="007138A2" w:rsidP="00FC12CD">
      <w:pPr>
        <w:spacing w:line="360" w:lineRule="auto"/>
        <w:ind w:firstLineChars="200" w:firstLine="480"/>
        <w:rPr>
          <w:rFonts w:asciiTheme="minorEastAsia" w:hAnsiTheme="minorEastAsia"/>
          <w:sz w:val="24"/>
        </w:rPr>
      </w:pPr>
      <w:r>
        <w:rPr>
          <w:rFonts w:asciiTheme="minorEastAsia" w:hAnsiTheme="minorEastAsia" w:hint="eastAsia"/>
          <w:sz w:val="24"/>
        </w:rPr>
        <w:t>数据采集终端通过NB-IoT技术接入</w:t>
      </w:r>
      <w:r w:rsidR="007535A5">
        <w:rPr>
          <w:rFonts w:asciiTheme="minorEastAsia" w:hAnsiTheme="minorEastAsia" w:hint="eastAsia"/>
          <w:sz w:val="24"/>
        </w:rPr>
        <w:t>联接管理系统，并使用</w:t>
      </w:r>
      <w:r w:rsidR="007535A5">
        <w:rPr>
          <w:rFonts w:asciiTheme="minorEastAsia" w:hAnsiTheme="minorEastAsia"/>
          <w:sz w:val="24"/>
        </w:rPr>
        <w:t>CoAP</w:t>
      </w:r>
      <w:r w:rsidR="007535A5">
        <w:rPr>
          <w:rFonts w:asciiTheme="minorEastAsia" w:hAnsiTheme="minorEastAsia" w:hint="eastAsia"/>
          <w:sz w:val="24"/>
        </w:rPr>
        <w:t>协议将业务数据上报到云端。</w:t>
      </w:r>
      <w:r w:rsidR="002C5F93">
        <w:rPr>
          <w:rFonts w:asciiTheme="minorEastAsia" w:hAnsiTheme="minorEastAsia" w:hint="eastAsia"/>
          <w:sz w:val="24"/>
        </w:rPr>
        <w:t>受限制的应用协议（C</w:t>
      </w:r>
      <w:r w:rsidR="002C5F93">
        <w:rPr>
          <w:rFonts w:asciiTheme="minorEastAsia" w:hAnsiTheme="minorEastAsia"/>
          <w:sz w:val="24"/>
        </w:rPr>
        <w:t>onstrained Application Protocol,</w:t>
      </w:r>
      <w:r w:rsidR="002C5F93">
        <w:rPr>
          <w:rFonts w:asciiTheme="minorEastAsia" w:hAnsiTheme="minorEastAsia" w:hint="eastAsia"/>
          <w:sz w:val="24"/>
        </w:rPr>
        <w:t>检测CoAP）协议是一种小巧的应用层协议</w:t>
      </w:r>
      <w:r w:rsidR="00D12E27">
        <w:rPr>
          <w:rFonts w:asciiTheme="minorEastAsia" w:hAnsiTheme="minorEastAsia" w:hint="eastAsia"/>
          <w:sz w:val="24"/>
        </w:rPr>
        <w:t>[</w:t>
      </w:r>
      <w:r w:rsidR="00D12E27">
        <w:rPr>
          <w:rFonts w:asciiTheme="minorEastAsia" w:hAnsiTheme="minorEastAsia"/>
          <w:sz w:val="24"/>
        </w:rPr>
        <w:t>22]</w:t>
      </w:r>
      <w:r w:rsidR="002C5F93">
        <w:rPr>
          <w:rFonts w:asciiTheme="minorEastAsia" w:hAnsiTheme="minorEastAsia" w:hint="eastAsia"/>
          <w:sz w:val="24"/>
        </w:rPr>
        <w:t>，多被运用于小型设备或物联网设备。CoAP物联网设备使用的CoAP协议与浏览器使用的HTTP协议类似，都用于网络应用层的信息交换。可以将CoAP协议看作为一种简化的HTTP协议，HTTP是一种较为复杂的应用层协议，运行于TCP之上，对硬件的要求较高，而CoAP协议运行于UDP之上，且数据包非常小巧，适合嵌入式设备运行。</w:t>
      </w:r>
      <w:r w:rsidR="002C5F93">
        <w:rPr>
          <w:rFonts w:asciiTheme="minorEastAsia" w:hAnsiTheme="minorEastAsia"/>
          <w:sz w:val="24"/>
        </w:rPr>
        <w:t xml:space="preserve"> </w:t>
      </w:r>
      <w:r w:rsidR="00B353F2">
        <w:rPr>
          <w:rFonts w:asciiTheme="minorEastAsia" w:hAnsiTheme="minorEastAsia" w:hint="eastAsia"/>
          <w:sz w:val="24"/>
        </w:rPr>
        <w:t>NB-IoT模组提供了一系列关于CoAP协议的AT指令，可以向特定服务器发送CoAP报文，</w:t>
      </w:r>
      <w:r w:rsidR="00E0135C">
        <w:rPr>
          <w:rFonts w:asciiTheme="minorEastAsia" w:hAnsiTheme="minorEastAsia" w:hint="eastAsia"/>
          <w:sz w:val="24"/>
        </w:rPr>
        <w:t>只需在运行联接管理系统的服务器中设定一个网络端口用于接收各个NB-IoT模组上报的CoAP报文，即可接收各数据采集终端上报的业务数据。</w:t>
      </w:r>
    </w:p>
    <w:p w14:paraId="11262B8D" w14:textId="788AB7ED" w:rsidR="00FD59B2" w:rsidRDefault="00063EB4" w:rsidP="00FD59B2">
      <w:pPr>
        <w:spacing w:line="360" w:lineRule="auto"/>
        <w:ind w:firstLineChars="200" w:firstLine="480"/>
        <w:rPr>
          <w:rFonts w:asciiTheme="minorEastAsia" w:hAnsiTheme="minorEastAsia"/>
          <w:sz w:val="24"/>
        </w:rPr>
      </w:pPr>
      <w:r>
        <w:rPr>
          <w:rFonts w:asciiTheme="minorEastAsia" w:hAnsiTheme="minorEastAsia" w:hint="eastAsia"/>
          <w:sz w:val="24"/>
        </w:rPr>
        <w:t>华为云针对这种典型的应用场景开发了“IoT设备接入云服务”，提供了一个稳定的供CoAP协议接入的</w:t>
      </w:r>
      <w:r w:rsidR="00EE4DA2">
        <w:rPr>
          <w:rFonts w:asciiTheme="minorEastAsia" w:hAnsiTheme="minorEastAsia" w:hint="eastAsia"/>
          <w:sz w:val="24"/>
        </w:rPr>
        <w:t>CDP</w:t>
      </w:r>
      <w:r w:rsidR="00EE4DA2">
        <w:rPr>
          <w:rFonts w:asciiTheme="minorEastAsia" w:hAnsiTheme="minorEastAsia"/>
          <w:sz w:val="24"/>
        </w:rPr>
        <w:t>(</w:t>
      </w:r>
      <w:r w:rsidR="00EE4DA2">
        <w:rPr>
          <w:rFonts w:asciiTheme="minorEastAsia" w:hAnsiTheme="minorEastAsia" w:hint="eastAsia"/>
          <w:sz w:val="24"/>
        </w:rPr>
        <w:t>客户数据平台</w:t>
      </w:r>
      <w:r w:rsidR="00EE4DA2">
        <w:rPr>
          <w:rFonts w:asciiTheme="minorEastAsia" w:hAnsiTheme="minorEastAsia"/>
          <w:sz w:val="24"/>
        </w:rPr>
        <w:t>)</w:t>
      </w:r>
      <w:r w:rsidR="00EE4DA2">
        <w:rPr>
          <w:rFonts w:asciiTheme="minorEastAsia" w:hAnsiTheme="minorEastAsia" w:hint="eastAsia"/>
          <w:sz w:val="24"/>
        </w:rPr>
        <w:t>服务器</w:t>
      </w:r>
      <w:r>
        <w:rPr>
          <w:rFonts w:asciiTheme="minorEastAsia" w:hAnsiTheme="minorEastAsia" w:hint="eastAsia"/>
          <w:sz w:val="24"/>
        </w:rPr>
        <w:t>端口，在接收到数据采集终端上报的CoAP报文后，会自动对其进行解码，并将其中的有效信息转储至DIS服务。联接管理系统的主进程只要访问DIS服务即可获得实时的业务数据。</w:t>
      </w:r>
      <w:r w:rsidR="00FD59B2">
        <w:rPr>
          <w:rFonts w:asciiTheme="minorEastAsia" w:hAnsiTheme="minorEastAsia" w:hint="eastAsia"/>
          <w:sz w:val="24"/>
        </w:rPr>
        <w:t>图</w:t>
      </w:r>
      <w:ins w:id="1049" w:author="Archimboldi Garcia" w:date="2021-05-28T09:55:00Z">
        <w:r w:rsidR="00695CE0">
          <w:rPr>
            <w:rFonts w:asciiTheme="minorEastAsia" w:hAnsiTheme="minorEastAsia"/>
            <w:sz w:val="24"/>
          </w:rPr>
          <w:t>20</w:t>
        </w:r>
      </w:ins>
      <w:del w:id="1050" w:author="Archimboldi Garcia" w:date="2021-05-28T09:55:00Z">
        <w:r w:rsidR="00616E20" w:rsidDel="00695CE0">
          <w:rPr>
            <w:rFonts w:asciiTheme="minorEastAsia" w:hAnsiTheme="minorEastAsia"/>
            <w:sz w:val="24"/>
          </w:rPr>
          <w:delText>1</w:delText>
        </w:r>
      </w:del>
      <w:ins w:id="1051" w:author="Garcia" w:date="2021-05-14T12:00:00Z">
        <w:del w:id="1052" w:author="Archimboldi Garcia" w:date="2021-05-28T09:55:00Z">
          <w:r w:rsidR="003B451A" w:rsidDel="00695CE0">
            <w:rPr>
              <w:rFonts w:asciiTheme="minorEastAsia" w:hAnsiTheme="minorEastAsia"/>
              <w:sz w:val="24"/>
            </w:rPr>
            <w:delText>8</w:delText>
          </w:r>
        </w:del>
      </w:ins>
      <w:del w:id="1053" w:author="Garcia" w:date="2021-05-14T12:00:00Z">
        <w:r w:rsidR="00616E20" w:rsidDel="003B451A">
          <w:rPr>
            <w:rFonts w:asciiTheme="minorEastAsia" w:hAnsiTheme="minorEastAsia"/>
            <w:sz w:val="24"/>
          </w:rPr>
          <w:delText>6</w:delText>
        </w:r>
      </w:del>
      <w:r w:rsidR="00FD59B2">
        <w:rPr>
          <w:rFonts w:asciiTheme="minorEastAsia" w:hAnsiTheme="minorEastAsia" w:hint="eastAsia"/>
          <w:sz w:val="24"/>
        </w:rPr>
        <w:t>为设备接入过程的示意图。</w:t>
      </w:r>
    </w:p>
    <w:p w14:paraId="0CD04516" w14:textId="3AA53078" w:rsidR="00474000" w:rsidRDefault="00474000" w:rsidP="00FD59B2">
      <w:pPr>
        <w:spacing w:line="360" w:lineRule="auto"/>
        <w:ind w:firstLineChars="200" w:firstLine="480"/>
        <w:rPr>
          <w:rFonts w:asciiTheme="minorEastAsia" w:hAnsiTheme="minorEastAsia"/>
          <w:sz w:val="24"/>
        </w:rPr>
      </w:pPr>
    </w:p>
    <w:p w14:paraId="6E412E81" w14:textId="3BAF8D7A" w:rsidR="002406CE" w:rsidRDefault="002406CE">
      <w:pPr>
        <w:spacing w:line="360" w:lineRule="auto"/>
        <w:jc w:val="center"/>
        <w:rPr>
          <w:rFonts w:asciiTheme="minorEastAsia" w:hAnsiTheme="minorEastAsia"/>
          <w:sz w:val="24"/>
        </w:rPr>
        <w:pPrChange w:id="1054" w:author="Garcia" w:date="2021-05-14T12:00:00Z">
          <w:pPr>
            <w:spacing w:line="360" w:lineRule="auto"/>
            <w:ind w:firstLineChars="200" w:firstLine="420"/>
            <w:jc w:val="center"/>
          </w:pPr>
        </w:pPrChange>
      </w:pPr>
      <w:r>
        <w:rPr>
          <w:noProof/>
        </w:rPr>
        <w:drawing>
          <wp:inline distT="0" distB="0" distL="0" distR="0" wp14:anchorId="352291C5" wp14:editId="24D63BB2">
            <wp:extent cx="4847418" cy="2259453"/>
            <wp:effectExtent l="19050" t="19050" r="10795" b="266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2823" cy="2280617"/>
                    </a:xfrm>
                    <a:prstGeom prst="rect">
                      <a:avLst/>
                    </a:prstGeom>
                    <a:ln>
                      <a:solidFill>
                        <a:schemeClr val="tx1"/>
                      </a:solidFill>
                    </a:ln>
                  </pic:spPr>
                </pic:pic>
              </a:graphicData>
            </a:graphic>
          </wp:inline>
        </w:drawing>
      </w:r>
    </w:p>
    <w:p w14:paraId="4070F927" w14:textId="4460D539" w:rsidR="00361029" w:rsidRDefault="00361029" w:rsidP="00361029">
      <w:pPr>
        <w:spacing w:line="360" w:lineRule="auto"/>
        <w:jc w:val="center"/>
        <w:rPr>
          <w:rFonts w:ascii="黑体" w:eastAsia="黑体" w:hAnsi="黑体"/>
          <w:b/>
          <w:bCs/>
          <w:szCs w:val="20"/>
        </w:rPr>
      </w:pPr>
      <w:r>
        <w:rPr>
          <w:rFonts w:ascii="黑体" w:eastAsia="黑体" w:hAnsi="黑体" w:hint="eastAsia"/>
          <w:b/>
          <w:szCs w:val="21"/>
        </w:rPr>
        <w:t>图</w:t>
      </w:r>
      <w:ins w:id="1055" w:author="Archimboldi Garcia" w:date="2021-05-28T09:56:00Z">
        <w:r w:rsidR="00695CE0">
          <w:rPr>
            <w:rFonts w:ascii="黑体" w:eastAsia="黑体" w:hAnsi="黑体"/>
            <w:b/>
            <w:szCs w:val="21"/>
          </w:rPr>
          <w:t>20</w:t>
        </w:r>
      </w:ins>
      <w:del w:id="1056" w:author="Archimboldi Garcia" w:date="2021-05-28T09:56:00Z">
        <w:r w:rsidR="00616E20" w:rsidDel="00695CE0">
          <w:rPr>
            <w:rFonts w:ascii="黑体" w:eastAsia="黑体" w:hAnsi="黑体"/>
            <w:b/>
            <w:szCs w:val="21"/>
          </w:rPr>
          <w:delText>1</w:delText>
        </w:r>
      </w:del>
      <w:ins w:id="1057" w:author="Garcia" w:date="2021-05-14T12:00:00Z">
        <w:del w:id="1058" w:author="Archimboldi Garcia" w:date="2021-05-28T09:56:00Z">
          <w:r w:rsidR="003B451A" w:rsidDel="00695CE0">
            <w:rPr>
              <w:rFonts w:ascii="黑体" w:eastAsia="黑体" w:hAnsi="黑体"/>
              <w:b/>
              <w:szCs w:val="21"/>
            </w:rPr>
            <w:delText>8</w:delText>
          </w:r>
        </w:del>
      </w:ins>
      <w:del w:id="1059" w:author="Garcia" w:date="2021-05-14T12:00:00Z">
        <w:r w:rsidR="00616E20" w:rsidDel="003B451A">
          <w:rPr>
            <w:rFonts w:ascii="黑体" w:eastAsia="黑体" w:hAnsi="黑体"/>
            <w:b/>
            <w:szCs w:val="21"/>
          </w:rPr>
          <w:delText>6</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设备接入原理示意图</w:t>
      </w:r>
    </w:p>
    <w:p w14:paraId="58D3625A" w14:textId="77777777" w:rsidR="00361029" w:rsidRPr="00361029" w:rsidRDefault="00361029" w:rsidP="00FD59B2">
      <w:pPr>
        <w:spacing w:line="360" w:lineRule="auto"/>
        <w:ind w:firstLineChars="200" w:firstLine="480"/>
        <w:rPr>
          <w:rFonts w:asciiTheme="minorEastAsia" w:hAnsiTheme="minorEastAsia"/>
          <w:sz w:val="24"/>
        </w:rPr>
      </w:pPr>
    </w:p>
    <w:p w14:paraId="6F03B32A" w14:textId="49BCD85B" w:rsidR="00E17043" w:rsidRDefault="00453AFB" w:rsidP="00415671">
      <w:pPr>
        <w:spacing w:line="360" w:lineRule="auto"/>
        <w:ind w:firstLineChars="200" w:firstLine="480"/>
        <w:rPr>
          <w:rFonts w:asciiTheme="minorEastAsia" w:hAnsiTheme="minorEastAsia"/>
          <w:sz w:val="24"/>
        </w:rPr>
      </w:pPr>
      <w:r>
        <w:rPr>
          <w:rFonts w:asciiTheme="minorEastAsia" w:hAnsiTheme="minorEastAsia" w:hint="eastAsia"/>
          <w:sz w:val="24"/>
        </w:rPr>
        <w:t>使用DIS实现设备接入无需自行搭建CDP服务器用于监听CoAP报文，也无需自行编写CoAP报文的解码程序来提取报文中的有效数据，大大减轻了开发难度。使用成熟稳定的商用CDP服务也有助于提升系统整体的可靠性。</w:t>
      </w:r>
      <w:r w:rsidR="0070566B">
        <w:rPr>
          <w:rFonts w:asciiTheme="minorEastAsia" w:hAnsiTheme="minorEastAsia" w:hint="eastAsia"/>
          <w:sz w:val="24"/>
        </w:rPr>
        <w:t>有关DIS接入的程序代码请参考附录B</w:t>
      </w:r>
      <w:r w:rsidR="0070566B">
        <w:rPr>
          <w:rFonts w:asciiTheme="minorEastAsia" w:hAnsiTheme="minorEastAsia"/>
          <w:sz w:val="24"/>
        </w:rPr>
        <w:t>3</w:t>
      </w:r>
      <w:r w:rsidR="00A56286">
        <w:rPr>
          <w:rFonts w:asciiTheme="minorEastAsia" w:hAnsiTheme="minorEastAsia" w:hint="eastAsia"/>
          <w:sz w:val="24"/>
        </w:rPr>
        <w:t>。</w:t>
      </w:r>
    </w:p>
    <w:p w14:paraId="5B135E8C" w14:textId="3BF03D0D" w:rsidR="007138A2" w:rsidRDefault="007138A2" w:rsidP="007138A2">
      <w:pPr>
        <w:spacing w:line="360" w:lineRule="auto"/>
        <w:rPr>
          <w:rFonts w:asciiTheme="minorEastAsia" w:hAnsiTheme="minorEastAsia"/>
          <w:b/>
          <w:sz w:val="24"/>
        </w:rPr>
      </w:pPr>
      <w:r>
        <w:rPr>
          <w:rFonts w:ascii="黑体" w:eastAsia="黑体" w:hAnsi="黑体" w:hint="eastAsia"/>
          <w:sz w:val="24"/>
        </w:rPr>
        <w:lastRenderedPageBreak/>
        <w:t>3.</w:t>
      </w:r>
      <w:r w:rsidR="003E6D70">
        <w:rPr>
          <w:rFonts w:ascii="黑体" w:eastAsia="黑体" w:hAnsi="黑体"/>
          <w:sz w:val="24"/>
        </w:rPr>
        <w:t>2</w:t>
      </w:r>
      <w:r>
        <w:rPr>
          <w:rFonts w:ascii="黑体" w:eastAsia="黑体" w:hAnsi="黑体" w:hint="eastAsia"/>
          <w:sz w:val="24"/>
        </w:rPr>
        <w:t>.</w:t>
      </w:r>
      <w:r w:rsidR="00E17043">
        <w:rPr>
          <w:rFonts w:ascii="黑体" w:eastAsia="黑体" w:hAnsi="黑体"/>
          <w:sz w:val="24"/>
        </w:rPr>
        <w:t>2</w:t>
      </w:r>
      <w:r>
        <w:rPr>
          <w:rFonts w:ascii="黑体" w:eastAsia="黑体" w:hAnsi="黑体" w:hint="eastAsia"/>
          <w:sz w:val="24"/>
        </w:rPr>
        <w:t>数据储存</w:t>
      </w:r>
    </w:p>
    <w:p w14:paraId="111EF4B5" w14:textId="3C210C7C" w:rsidR="007138A2" w:rsidRDefault="007138A2">
      <w:pPr>
        <w:spacing w:line="360" w:lineRule="auto"/>
        <w:ind w:firstLineChars="200" w:firstLine="480"/>
        <w:rPr>
          <w:rFonts w:asciiTheme="minorEastAsia" w:hAnsiTheme="minorEastAsia"/>
          <w:sz w:val="24"/>
        </w:rPr>
      </w:pPr>
      <w:r>
        <w:rPr>
          <w:rFonts w:asciiTheme="minorEastAsia" w:hAnsiTheme="minorEastAsia" w:hint="eastAsia"/>
          <w:sz w:val="24"/>
        </w:rPr>
        <w:t>物联网数据以json格式文件储存在OBS仓库中，使用文件方式储存相较于传统的关系数据库有其独特优势。由于物联网数据具有明显的时序特性，传统的关系数据库很难对这类数据实现高效的储存。如果使用关系数据库来储存物联网时序数据，数据的唯一性由其时间决定，这也就意味着数据表的主键必须设定为数据产生的时间，这样一来，数据表的行数就与记录数据的条数成正比。当数据条数随时间增长，数据表的行数会达到一个巨大的数量级，此时关系数据库的工作性能将大大降低。通过分析物联网时序数据的存储与读取特性，可以发现其储存行为是一次性的，即储存过后不会被更改；其读取行为多是根据一个确定的时间范围进行检索。使用文件可以很低成本的实现大量数据的储存，同时也可以按照数据产生的不同时间来构建文件系统，当使用时间范围检索数据时，可以很方便的定位到所需时间范围的文件，实现不亚于关系数据库的查询性能。</w:t>
      </w:r>
    </w:p>
    <w:p w14:paraId="428BAF82" w14:textId="03D8EC57" w:rsidR="001C5B61" w:rsidDel="00503E28" w:rsidRDefault="001C5B61" w:rsidP="00157DB9">
      <w:pPr>
        <w:spacing w:line="360" w:lineRule="auto"/>
        <w:rPr>
          <w:del w:id="1060" w:author="Archimboldi Garcia" w:date="2021-05-28T10:00:00Z"/>
          <w:rFonts w:ascii="黑体" w:eastAsia="黑体" w:hAnsi="黑体" w:cs="Times New Roman"/>
          <w:bCs/>
          <w:kern w:val="44"/>
          <w:sz w:val="28"/>
          <w:szCs w:val="28"/>
        </w:rPr>
      </w:pPr>
    </w:p>
    <w:p w14:paraId="33EF7E7A" w14:textId="30B5DEAA" w:rsidR="001C5B61" w:rsidDel="00503E28" w:rsidRDefault="001C5B61" w:rsidP="00157DB9">
      <w:pPr>
        <w:spacing w:line="360" w:lineRule="auto"/>
        <w:rPr>
          <w:del w:id="1061" w:author="Archimboldi Garcia" w:date="2021-05-28T10:00:00Z"/>
          <w:rFonts w:asciiTheme="minorEastAsia" w:hAnsiTheme="minorEastAsia"/>
          <w:sz w:val="24"/>
        </w:rPr>
      </w:pPr>
    </w:p>
    <w:p w14:paraId="4C2BE3F1" w14:textId="4AD479A1" w:rsidR="00415671" w:rsidDel="00503E28" w:rsidRDefault="00415671" w:rsidP="00157DB9">
      <w:pPr>
        <w:spacing w:line="360" w:lineRule="auto"/>
        <w:rPr>
          <w:del w:id="1062" w:author="Archimboldi Garcia" w:date="2021-05-28T10:00:00Z"/>
          <w:rFonts w:asciiTheme="minorEastAsia" w:hAnsiTheme="minorEastAsia"/>
          <w:sz w:val="24"/>
        </w:rPr>
      </w:pPr>
    </w:p>
    <w:p w14:paraId="544AF09A" w14:textId="59FD18FD" w:rsidR="00415671" w:rsidDel="00503E28" w:rsidRDefault="00415671" w:rsidP="00157DB9">
      <w:pPr>
        <w:spacing w:line="360" w:lineRule="auto"/>
        <w:rPr>
          <w:del w:id="1063" w:author="Archimboldi Garcia" w:date="2021-05-28T10:00:00Z"/>
          <w:rFonts w:asciiTheme="minorEastAsia" w:hAnsiTheme="minorEastAsia"/>
          <w:sz w:val="24"/>
        </w:rPr>
      </w:pPr>
    </w:p>
    <w:p w14:paraId="5DB481F7" w14:textId="70EADBAF" w:rsidR="00415671" w:rsidDel="00503E28" w:rsidRDefault="00415671" w:rsidP="00157DB9">
      <w:pPr>
        <w:spacing w:line="360" w:lineRule="auto"/>
        <w:rPr>
          <w:del w:id="1064" w:author="Archimboldi Garcia" w:date="2021-05-28T10:00:00Z"/>
          <w:rFonts w:asciiTheme="minorEastAsia" w:hAnsiTheme="minorEastAsia"/>
          <w:sz w:val="24"/>
        </w:rPr>
      </w:pPr>
    </w:p>
    <w:p w14:paraId="7CFACB8C" w14:textId="3C5FA72E" w:rsidR="00415671" w:rsidDel="00503E28" w:rsidRDefault="00415671" w:rsidP="00157DB9">
      <w:pPr>
        <w:spacing w:line="360" w:lineRule="auto"/>
        <w:rPr>
          <w:del w:id="1065" w:author="Archimboldi Garcia" w:date="2021-05-28T10:00:00Z"/>
          <w:rFonts w:asciiTheme="minorEastAsia" w:hAnsiTheme="minorEastAsia"/>
          <w:sz w:val="24"/>
        </w:rPr>
      </w:pPr>
    </w:p>
    <w:p w14:paraId="3C9D6A26" w14:textId="7DFE16DB" w:rsidR="00415671" w:rsidRDefault="00415671" w:rsidP="00157DB9">
      <w:pPr>
        <w:spacing w:line="360" w:lineRule="auto"/>
        <w:rPr>
          <w:rFonts w:asciiTheme="minorEastAsia" w:hAnsiTheme="minorEastAsia"/>
          <w:sz w:val="24"/>
        </w:rPr>
      </w:pPr>
    </w:p>
    <w:p w14:paraId="17BFD4B5" w14:textId="488CFC40" w:rsidR="00415671" w:rsidRDefault="00503E28">
      <w:pPr>
        <w:spacing w:line="360" w:lineRule="auto"/>
        <w:jc w:val="center"/>
        <w:rPr>
          <w:rFonts w:asciiTheme="minorEastAsia" w:hAnsiTheme="minorEastAsia"/>
          <w:sz w:val="24"/>
        </w:rPr>
        <w:pPrChange w:id="1066" w:author="Archimboldi Garcia" w:date="2021-05-28T10:00:00Z">
          <w:pPr>
            <w:spacing w:line="360" w:lineRule="auto"/>
          </w:pPr>
        </w:pPrChange>
      </w:pPr>
      <w:ins w:id="1067" w:author="Archimboldi Garcia" w:date="2021-05-28T10:00:00Z">
        <w:r w:rsidRPr="00503E28">
          <w:rPr>
            <w:noProof/>
          </w:rPr>
          <w:drawing>
            <wp:inline distT="0" distB="0" distL="0" distR="0" wp14:anchorId="4CC1518D" wp14:editId="57DFABC9">
              <wp:extent cx="4751408" cy="2737042"/>
              <wp:effectExtent l="19050" t="19050" r="11430" b="254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55622" cy="2739470"/>
                      </a:xfrm>
                      <a:prstGeom prst="rect">
                        <a:avLst/>
                      </a:prstGeom>
                      <a:noFill/>
                      <a:ln>
                        <a:solidFill>
                          <a:schemeClr val="tx1"/>
                        </a:solidFill>
                      </a:ln>
                    </pic:spPr>
                  </pic:pic>
                </a:graphicData>
              </a:graphic>
            </wp:inline>
          </w:drawing>
        </w:r>
      </w:ins>
    </w:p>
    <w:p w14:paraId="60988E70" w14:textId="440E50C5" w:rsidR="00503E28" w:rsidRDefault="00503E28" w:rsidP="00503E28">
      <w:pPr>
        <w:spacing w:line="360" w:lineRule="auto"/>
        <w:jc w:val="center"/>
        <w:rPr>
          <w:ins w:id="1068" w:author="Archimboldi Garcia" w:date="2021-05-28T10:01:00Z"/>
          <w:rFonts w:ascii="黑体" w:eastAsia="黑体" w:hAnsi="黑体"/>
          <w:b/>
          <w:bCs/>
          <w:szCs w:val="20"/>
        </w:rPr>
      </w:pPr>
      <w:ins w:id="1069" w:author="Archimboldi Garcia" w:date="2021-05-28T10:01:00Z">
        <w:r>
          <w:rPr>
            <w:rFonts w:ascii="黑体" w:eastAsia="黑体" w:hAnsi="黑体" w:hint="eastAsia"/>
            <w:b/>
            <w:szCs w:val="21"/>
          </w:rPr>
          <w:t>图</w:t>
        </w:r>
        <w:r>
          <w:rPr>
            <w:rFonts w:ascii="黑体" w:eastAsia="黑体" w:hAnsi="黑体"/>
            <w:b/>
            <w:szCs w:val="21"/>
          </w:rPr>
          <w:t>21</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记录文件</w:t>
        </w:r>
      </w:ins>
      <w:ins w:id="1070" w:author="Archimboldi Garcia" w:date="2021-05-28T10:02:00Z">
        <w:r w:rsidR="00C951DB">
          <w:rPr>
            <w:rFonts w:ascii="黑体" w:eastAsia="黑体" w:hAnsi="黑体" w:hint="eastAsia"/>
            <w:b/>
            <w:bCs/>
            <w:szCs w:val="20"/>
          </w:rPr>
          <w:t>在OBS中的存储形式</w:t>
        </w:r>
      </w:ins>
    </w:p>
    <w:p w14:paraId="5778D0A2" w14:textId="044F28CA" w:rsidR="00415671" w:rsidRPr="00503E28" w:rsidRDefault="00C951DB" w:rsidP="00157DB9">
      <w:pPr>
        <w:spacing w:line="360" w:lineRule="auto"/>
        <w:rPr>
          <w:rFonts w:asciiTheme="minorEastAsia" w:hAnsiTheme="minorEastAsia"/>
          <w:b/>
          <w:bCs/>
          <w:sz w:val="24"/>
          <w:rPrChange w:id="1071" w:author="Archimboldi Garcia" w:date="2021-05-28T10:01:00Z">
            <w:rPr>
              <w:rFonts w:asciiTheme="minorEastAsia" w:hAnsiTheme="minorEastAsia"/>
              <w:sz w:val="24"/>
            </w:rPr>
          </w:rPrChange>
        </w:rPr>
      </w:pPr>
      <w:ins w:id="1072" w:author="Archimboldi Garcia" w:date="2021-05-28T10:01:00Z">
        <w:r>
          <w:rPr>
            <w:rFonts w:asciiTheme="minorEastAsia" w:hAnsiTheme="minorEastAsia"/>
            <w:b/>
            <w:bCs/>
            <w:sz w:val="24"/>
          </w:rPr>
          <w:tab/>
        </w:r>
      </w:ins>
    </w:p>
    <w:p w14:paraId="0B283875" w14:textId="16FB2EA1" w:rsidR="00415671" w:rsidRDefault="00C951DB" w:rsidP="00157DB9">
      <w:pPr>
        <w:spacing w:line="360" w:lineRule="auto"/>
        <w:rPr>
          <w:rFonts w:asciiTheme="minorEastAsia" w:hAnsiTheme="minorEastAsia"/>
          <w:sz w:val="24"/>
        </w:rPr>
      </w:pPr>
      <w:ins w:id="1073" w:author="Archimboldi Garcia" w:date="2021-05-28T10:01:00Z">
        <w:r>
          <w:rPr>
            <w:rFonts w:asciiTheme="minorEastAsia" w:hAnsiTheme="minorEastAsia"/>
            <w:sz w:val="24"/>
          </w:rPr>
          <w:tab/>
        </w:r>
      </w:ins>
      <w:ins w:id="1074" w:author="Archimboldi Garcia" w:date="2021-05-28T10:02:00Z">
        <w:r>
          <w:rPr>
            <w:rFonts w:asciiTheme="minorEastAsia" w:hAnsiTheme="minorEastAsia" w:hint="eastAsia"/>
            <w:sz w:val="24"/>
          </w:rPr>
          <w:t>记录文件在OBS中的存储形式如图2</w:t>
        </w:r>
        <w:r>
          <w:rPr>
            <w:rFonts w:asciiTheme="minorEastAsia" w:hAnsiTheme="minorEastAsia"/>
            <w:sz w:val="24"/>
          </w:rPr>
          <w:t>1</w:t>
        </w:r>
        <w:r>
          <w:rPr>
            <w:rFonts w:asciiTheme="minorEastAsia" w:hAnsiTheme="minorEastAsia" w:hint="eastAsia"/>
            <w:sz w:val="24"/>
          </w:rPr>
          <w:t>所示，通过文件名的不同前缀来标记不同类型的数据</w:t>
        </w:r>
      </w:ins>
      <w:ins w:id="1075" w:author="Archimboldi Garcia" w:date="2021-05-28T10:03:00Z">
        <w:r>
          <w:rPr>
            <w:rFonts w:asciiTheme="minorEastAsia" w:hAnsiTheme="minorEastAsia" w:hint="eastAsia"/>
            <w:sz w:val="24"/>
          </w:rPr>
          <w:t>文件。如“FIN”前缀表示已经完成数据分析过程的数据文件，“ING”前缀表示该文件需要被频繁修改</w:t>
        </w:r>
      </w:ins>
      <w:ins w:id="1076" w:author="Archimboldi Garcia" w:date="2021-05-28T10:04:00Z">
        <w:r>
          <w:rPr>
            <w:rFonts w:asciiTheme="minorEastAsia" w:hAnsiTheme="minorEastAsia" w:hint="eastAsia"/>
            <w:sz w:val="24"/>
          </w:rPr>
          <w:t>。文件名中也包含了时间戳字段，以便系统按</w:t>
        </w:r>
      </w:ins>
      <w:ins w:id="1077" w:author="Archimboldi Garcia" w:date="2021-05-28T10:05:00Z">
        <w:r>
          <w:rPr>
            <w:rFonts w:asciiTheme="minorEastAsia" w:hAnsiTheme="minorEastAsia" w:hint="eastAsia"/>
            <w:sz w:val="24"/>
          </w:rPr>
          <w:t>时间索引查找信息。</w:t>
        </w:r>
      </w:ins>
    </w:p>
    <w:p w14:paraId="2E6B8F64" w14:textId="6F68BA7B" w:rsidR="00415671" w:rsidRDefault="00415671" w:rsidP="00157DB9">
      <w:pPr>
        <w:spacing w:line="360" w:lineRule="auto"/>
        <w:rPr>
          <w:rFonts w:asciiTheme="minorEastAsia" w:hAnsiTheme="minorEastAsia"/>
          <w:sz w:val="24"/>
        </w:rPr>
      </w:pPr>
    </w:p>
    <w:p w14:paraId="1FC6E1A5" w14:textId="2BCB2C38" w:rsidR="00415671" w:rsidRDefault="00415671" w:rsidP="00157DB9">
      <w:pPr>
        <w:spacing w:line="360" w:lineRule="auto"/>
        <w:rPr>
          <w:rFonts w:asciiTheme="minorEastAsia" w:hAnsiTheme="minorEastAsia"/>
          <w:sz w:val="24"/>
        </w:rPr>
      </w:pPr>
    </w:p>
    <w:p w14:paraId="2C6C1971" w14:textId="4A18C743" w:rsidR="00415671" w:rsidDel="00EC6238" w:rsidRDefault="00415671" w:rsidP="00157DB9">
      <w:pPr>
        <w:spacing w:line="360" w:lineRule="auto"/>
        <w:rPr>
          <w:del w:id="1078" w:author="Archimboldi Garcia" w:date="2021-05-28T10:05:00Z"/>
          <w:rFonts w:asciiTheme="minorEastAsia" w:hAnsiTheme="minorEastAsia"/>
          <w:sz w:val="24"/>
        </w:rPr>
      </w:pPr>
    </w:p>
    <w:p w14:paraId="33A12C8F" w14:textId="461CA016" w:rsidR="00415671" w:rsidDel="00EC6238" w:rsidRDefault="00415671" w:rsidP="00157DB9">
      <w:pPr>
        <w:spacing w:line="360" w:lineRule="auto"/>
        <w:rPr>
          <w:del w:id="1079" w:author="Archimboldi Garcia" w:date="2021-05-28T10:05:00Z"/>
          <w:rFonts w:asciiTheme="minorEastAsia" w:hAnsiTheme="minorEastAsia"/>
          <w:sz w:val="24"/>
        </w:rPr>
      </w:pPr>
    </w:p>
    <w:p w14:paraId="64E913D1" w14:textId="533650B2" w:rsidR="00415671" w:rsidDel="00EC6238" w:rsidRDefault="00415671" w:rsidP="00157DB9">
      <w:pPr>
        <w:spacing w:line="360" w:lineRule="auto"/>
        <w:rPr>
          <w:del w:id="1080" w:author="Archimboldi Garcia" w:date="2021-05-28T10:05:00Z"/>
          <w:rFonts w:asciiTheme="minorEastAsia" w:hAnsiTheme="minorEastAsia"/>
          <w:sz w:val="24"/>
        </w:rPr>
      </w:pPr>
    </w:p>
    <w:p w14:paraId="05A9E357" w14:textId="65C29B4C" w:rsidR="00415671" w:rsidDel="00EC6238" w:rsidRDefault="00415671" w:rsidP="00157DB9">
      <w:pPr>
        <w:spacing w:line="360" w:lineRule="auto"/>
        <w:rPr>
          <w:del w:id="1081" w:author="Archimboldi Garcia" w:date="2021-05-28T10:05:00Z"/>
          <w:rFonts w:asciiTheme="minorEastAsia" w:hAnsiTheme="minorEastAsia"/>
          <w:sz w:val="24"/>
        </w:rPr>
      </w:pPr>
    </w:p>
    <w:p w14:paraId="03F5BE56" w14:textId="75CC9C41" w:rsidR="00415671" w:rsidDel="00EC6238" w:rsidRDefault="00415671" w:rsidP="00157DB9">
      <w:pPr>
        <w:spacing w:line="360" w:lineRule="auto"/>
        <w:rPr>
          <w:del w:id="1082" w:author="Archimboldi Garcia" w:date="2021-05-28T10:05:00Z"/>
          <w:rFonts w:asciiTheme="minorEastAsia" w:hAnsiTheme="minorEastAsia"/>
          <w:sz w:val="24"/>
        </w:rPr>
      </w:pPr>
    </w:p>
    <w:p w14:paraId="0A82D56F" w14:textId="77777777" w:rsidR="00415671" w:rsidRDefault="00415671" w:rsidP="00157DB9">
      <w:pPr>
        <w:spacing w:line="360" w:lineRule="auto"/>
        <w:rPr>
          <w:rFonts w:asciiTheme="minorEastAsia" w:hAnsiTheme="minorEastAsia"/>
          <w:sz w:val="24"/>
        </w:rPr>
      </w:pPr>
    </w:p>
    <w:p w14:paraId="3EE6EC8B" w14:textId="0A85BB31" w:rsidR="00B3353E" w:rsidRPr="00171B99" w:rsidRDefault="00487592" w:rsidP="00B3353E">
      <w:pPr>
        <w:pStyle w:val="af2"/>
        <w:numPr>
          <w:ilvl w:val="0"/>
          <w:numId w:val="1"/>
        </w:numPr>
      </w:pPr>
      <w:r>
        <w:rPr>
          <w:rFonts w:hint="eastAsia"/>
        </w:rPr>
        <w:lastRenderedPageBreak/>
        <w:t>客户端应用软件</w:t>
      </w:r>
    </w:p>
    <w:p w14:paraId="43F6012C" w14:textId="77777777" w:rsidR="00EC6238" w:rsidRDefault="00EC6238" w:rsidP="00C45A96">
      <w:pPr>
        <w:spacing w:line="360" w:lineRule="auto"/>
        <w:ind w:firstLineChars="200" w:firstLine="480"/>
        <w:rPr>
          <w:ins w:id="1083" w:author="Archimboldi Garcia" w:date="2021-05-28T10:05:00Z"/>
          <w:rFonts w:asciiTheme="minorEastAsia" w:hAnsiTheme="minorEastAsia"/>
          <w:color w:val="000000" w:themeColor="text1"/>
          <w:sz w:val="24"/>
        </w:rPr>
      </w:pPr>
    </w:p>
    <w:p w14:paraId="31E842BB" w14:textId="45936E29" w:rsidR="00171B99" w:rsidRDefault="00D45BFC" w:rsidP="00C45A9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客户端应用软件基于物联网核心应用场景设计，将后台储存的物联网数据可视化，并提供控制接口供用户和设备管理人员使用。本客户端应用软件根据典型的工业物联网应用场景设计了多种类型的设备状态监控界面，可显示实时数据和历史数据曲线，同时可在此基础上开发多种数据分析界面。软件基于WEB技术实现，</w:t>
      </w:r>
      <w:r w:rsidR="00171B99">
        <w:rPr>
          <w:rFonts w:asciiTheme="minorEastAsia" w:hAnsiTheme="minorEastAsia" w:hint="eastAsia"/>
          <w:color w:val="000000" w:themeColor="text1"/>
          <w:sz w:val="24"/>
        </w:rPr>
        <w:t>在浏览器上运行，满足了</w:t>
      </w:r>
      <w:r>
        <w:rPr>
          <w:rFonts w:asciiTheme="minorEastAsia" w:hAnsiTheme="minorEastAsia" w:hint="eastAsia"/>
          <w:color w:val="000000" w:themeColor="text1"/>
          <w:sz w:val="24"/>
        </w:rPr>
        <w:t>PC、手机、PA</w:t>
      </w:r>
      <w:r w:rsidR="00171B99">
        <w:rPr>
          <w:rFonts w:asciiTheme="minorEastAsia" w:hAnsiTheme="minorEastAsia" w:hint="eastAsia"/>
          <w:color w:val="000000" w:themeColor="text1"/>
          <w:sz w:val="24"/>
        </w:rPr>
        <w:t>D</w:t>
      </w:r>
      <w:r>
        <w:rPr>
          <w:rFonts w:asciiTheme="minorEastAsia" w:hAnsiTheme="minorEastAsia" w:hint="eastAsia"/>
          <w:color w:val="000000" w:themeColor="text1"/>
          <w:sz w:val="24"/>
        </w:rPr>
        <w:t>多</w:t>
      </w:r>
      <w:r w:rsidR="00171B99">
        <w:rPr>
          <w:rFonts w:asciiTheme="minorEastAsia" w:hAnsiTheme="minorEastAsia" w:hint="eastAsia"/>
          <w:color w:val="000000" w:themeColor="text1"/>
          <w:sz w:val="24"/>
        </w:rPr>
        <w:t>种终端的使用需求。</w:t>
      </w:r>
    </w:p>
    <w:p w14:paraId="4EB23F5A" w14:textId="77777777" w:rsidR="00415671" w:rsidRDefault="00415671" w:rsidP="00C45A96">
      <w:pPr>
        <w:spacing w:line="360" w:lineRule="auto"/>
        <w:ind w:firstLineChars="200" w:firstLine="480"/>
        <w:rPr>
          <w:rFonts w:asciiTheme="minorEastAsia" w:hAnsiTheme="minorEastAsia"/>
          <w:color w:val="000000" w:themeColor="text1"/>
          <w:sz w:val="24"/>
        </w:rPr>
      </w:pPr>
    </w:p>
    <w:p w14:paraId="4231B451" w14:textId="07DF6C5C" w:rsidR="00415671" w:rsidRPr="00415671" w:rsidRDefault="00487592" w:rsidP="00B3353E">
      <w:pPr>
        <w:pStyle w:val="af3"/>
        <w:rPr>
          <w:rFonts w:ascii="黑体" w:eastAsia="黑体" w:hAnsi="黑体"/>
          <w:b w:val="0"/>
        </w:rPr>
      </w:pPr>
      <w:r>
        <w:rPr>
          <w:rFonts w:ascii="黑体" w:eastAsia="黑体" w:hAnsi="黑体" w:hint="eastAsia"/>
          <w:b w:val="0"/>
        </w:rPr>
        <w:t>4</w:t>
      </w:r>
      <w:r>
        <w:rPr>
          <w:rFonts w:ascii="黑体" w:eastAsia="黑体" w:hAnsi="黑体"/>
          <w:b w:val="0"/>
        </w:rPr>
        <w:t>.1</w:t>
      </w:r>
      <w:r>
        <w:rPr>
          <w:rFonts w:ascii="黑体" w:eastAsia="黑体" w:hAnsi="黑体" w:hint="eastAsia"/>
          <w:b w:val="0"/>
        </w:rPr>
        <w:t xml:space="preserve"> 全局设计</w:t>
      </w:r>
    </w:p>
    <w:p w14:paraId="3E3BAD56" w14:textId="2AC4B4E4" w:rsidR="00487592" w:rsidRDefault="00487592" w:rsidP="00487592">
      <w:pPr>
        <w:spacing w:line="360" w:lineRule="auto"/>
        <w:rPr>
          <w:rFonts w:asciiTheme="minorEastAsia" w:hAnsiTheme="minorEastAsia"/>
          <w:b/>
          <w:sz w:val="24"/>
        </w:rPr>
      </w:pPr>
      <w:r>
        <w:rPr>
          <w:rFonts w:ascii="黑体" w:eastAsia="黑体" w:hAnsi="黑体" w:hint="eastAsia"/>
          <w:sz w:val="24"/>
        </w:rPr>
        <w:t>4.1.1系统工作模式</w:t>
      </w:r>
    </w:p>
    <w:p w14:paraId="12C5F72F" w14:textId="7364676F" w:rsidR="003658F2" w:rsidRDefault="003658F2" w:rsidP="00191959">
      <w:pPr>
        <w:spacing w:line="360" w:lineRule="auto"/>
        <w:ind w:firstLine="482"/>
        <w:rPr>
          <w:ins w:id="1084" w:author="Archimboldi Garcia" w:date="2021-05-28T10:06:00Z"/>
          <w:rFonts w:asciiTheme="minorEastAsia" w:hAnsiTheme="minorEastAsia"/>
          <w:sz w:val="24"/>
        </w:rPr>
      </w:pPr>
      <w:r w:rsidRPr="003658F2">
        <w:rPr>
          <w:rFonts w:asciiTheme="minorEastAsia" w:hAnsiTheme="minorEastAsia" w:hint="eastAsia"/>
          <w:sz w:val="24"/>
        </w:rPr>
        <w:t>软件基于WEB技术开发，</w:t>
      </w:r>
      <w:r w:rsidR="00071F49">
        <w:rPr>
          <w:rFonts w:asciiTheme="minorEastAsia" w:hAnsiTheme="minorEastAsia" w:hint="eastAsia"/>
          <w:sz w:val="24"/>
        </w:rPr>
        <w:t>支持多平台运行</w:t>
      </w:r>
      <w:r w:rsidR="00DE0421">
        <w:rPr>
          <w:rFonts w:asciiTheme="minorEastAsia" w:hAnsiTheme="minorEastAsia" w:hint="eastAsia"/>
          <w:sz w:val="24"/>
        </w:rPr>
        <w:t>，</w:t>
      </w:r>
      <w:r w:rsidRPr="003658F2">
        <w:rPr>
          <w:rFonts w:asciiTheme="minorEastAsia" w:hAnsiTheme="minorEastAsia" w:hint="eastAsia"/>
          <w:sz w:val="24"/>
        </w:rPr>
        <w:t>拥有独立的后端</w:t>
      </w:r>
      <w:r w:rsidR="00BA21B4">
        <w:rPr>
          <w:rFonts w:asciiTheme="minorEastAsia" w:hAnsiTheme="minorEastAsia" w:hint="eastAsia"/>
          <w:sz w:val="24"/>
        </w:rPr>
        <w:t>（服务器端）</w:t>
      </w:r>
      <w:r w:rsidRPr="003658F2">
        <w:rPr>
          <w:rFonts w:asciiTheme="minorEastAsia" w:hAnsiTheme="minorEastAsia" w:hint="eastAsia"/>
          <w:sz w:val="24"/>
        </w:rPr>
        <w:t>和前端</w:t>
      </w:r>
      <w:r w:rsidR="00BA21B4">
        <w:rPr>
          <w:rFonts w:asciiTheme="minorEastAsia" w:hAnsiTheme="minorEastAsia" w:hint="eastAsia"/>
          <w:sz w:val="24"/>
        </w:rPr>
        <w:t>（客户端）</w:t>
      </w:r>
      <w:r w:rsidRPr="003658F2">
        <w:rPr>
          <w:rFonts w:asciiTheme="minorEastAsia" w:hAnsiTheme="minorEastAsia" w:hint="eastAsia"/>
          <w:sz w:val="24"/>
        </w:rPr>
        <w:t>进程，后端进程运行于远程服务器，负责与数据库对接，并响应前端进程的请求</w:t>
      </w:r>
      <w:r w:rsidR="00FE1327">
        <w:rPr>
          <w:rFonts w:asciiTheme="minorEastAsia" w:hAnsiTheme="minorEastAsia" w:hint="eastAsia"/>
          <w:sz w:val="24"/>
        </w:rPr>
        <w:t>。</w:t>
      </w:r>
      <w:r w:rsidRPr="003658F2">
        <w:rPr>
          <w:rFonts w:asciiTheme="minorEastAsia" w:hAnsiTheme="minorEastAsia" w:hint="eastAsia"/>
          <w:sz w:val="24"/>
        </w:rPr>
        <w:t>前端进程运行于客户浏览器端，负责在本地渲染网页效果，并将后端发回的数据布设在网站界面中。</w:t>
      </w:r>
      <w:r>
        <w:rPr>
          <w:rFonts w:asciiTheme="minorEastAsia" w:hAnsiTheme="minorEastAsia" w:hint="eastAsia"/>
          <w:sz w:val="24"/>
        </w:rPr>
        <w:t>这种工作模式的好处是，后端程序运行于较高性能的远程服务器，拥有更强的计算能力和更高的网络链路速度，可以更快速的从远程数据库中读取数据并进行预处理。预处理过程包括数据包的重组，压缩等，尽量减少数据中的冗余部分。前端程序仅需编写界面的交互逻辑，而不用考虑大流量数据的传输和处理，仅需接收后端程序缓存完成的数据包即可，减轻了浏览器的工作负担，同时简化了程序代码，使其能更快的加载和运行。</w:t>
      </w:r>
    </w:p>
    <w:p w14:paraId="6DE0F998" w14:textId="77777777" w:rsidR="00EC6238" w:rsidRPr="003658F2" w:rsidRDefault="00EC6238" w:rsidP="00191959">
      <w:pPr>
        <w:spacing w:line="360" w:lineRule="auto"/>
        <w:ind w:firstLine="482"/>
        <w:rPr>
          <w:rFonts w:asciiTheme="minorEastAsia" w:hAnsiTheme="minorEastAsia"/>
          <w:sz w:val="24"/>
        </w:rPr>
      </w:pPr>
    </w:p>
    <w:p w14:paraId="42060C94" w14:textId="35C9D5ED" w:rsidR="00487592" w:rsidRDefault="00487592" w:rsidP="00487592">
      <w:pPr>
        <w:spacing w:line="360" w:lineRule="auto"/>
        <w:rPr>
          <w:rFonts w:asciiTheme="minorEastAsia" w:hAnsiTheme="minorEastAsia"/>
          <w:b/>
          <w:sz w:val="24"/>
        </w:rPr>
      </w:pPr>
      <w:r>
        <w:rPr>
          <w:rFonts w:ascii="黑体" w:eastAsia="黑体" w:hAnsi="黑体" w:hint="eastAsia"/>
          <w:sz w:val="24"/>
        </w:rPr>
        <w:t>4.1.2软件架构</w:t>
      </w:r>
      <w:r w:rsidR="006F7071">
        <w:rPr>
          <w:rFonts w:ascii="黑体" w:eastAsia="黑体" w:hAnsi="黑体" w:hint="eastAsia"/>
          <w:sz w:val="24"/>
        </w:rPr>
        <w:t>和运行逻辑</w:t>
      </w:r>
    </w:p>
    <w:p w14:paraId="1131ED20" w14:textId="2DF30519" w:rsidR="0049497A" w:rsidRDefault="00BA21B4" w:rsidP="0049497A">
      <w:pPr>
        <w:spacing w:line="360" w:lineRule="auto"/>
        <w:ind w:firstLineChars="200" w:firstLine="480"/>
        <w:rPr>
          <w:rFonts w:asciiTheme="minorEastAsia" w:hAnsiTheme="minorEastAsia"/>
          <w:sz w:val="24"/>
        </w:rPr>
      </w:pPr>
      <w:r>
        <w:rPr>
          <w:rFonts w:asciiTheme="minorEastAsia" w:hAnsiTheme="minorEastAsia" w:hint="eastAsia"/>
          <w:sz w:val="24"/>
        </w:rPr>
        <w:t>整个软件系统拥有两个主进程，分别运行于服务器和客户端浏览器，每个主进程中包含若干子线程，共同维护软件的运作。</w:t>
      </w:r>
      <w:r w:rsidR="00635681">
        <w:rPr>
          <w:rFonts w:asciiTheme="minorEastAsia" w:hAnsiTheme="minorEastAsia" w:hint="eastAsia"/>
          <w:sz w:val="24"/>
        </w:rPr>
        <w:t>服务器进程需要拥有对接联接管理系统的上行接口，此处通过调用与联接管理系统共享信息的华为云OBS对象储存服务API来实现，这种方案的优势将在下文描述。服务器进程也需要对客户端进程发送的不同</w:t>
      </w:r>
      <w:r w:rsidR="0049497A">
        <w:rPr>
          <w:rFonts w:asciiTheme="minorEastAsia" w:hAnsiTheme="minorEastAsia" w:hint="eastAsia"/>
          <w:sz w:val="24"/>
        </w:rPr>
        <w:t>HTTP</w:t>
      </w:r>
      <w:r w:rsidR="00635681">
        <w:rPr>
          <w:rFonts w:asciiTheme="minorEastAsia" w:hAnsiTheme="minorEastAsia" w:hint="eastAsia"/>
          <w:sz w:val="24"/>
        </w:rPr>
        <w:t>请求进行监听，并返回对应的数据包，所以服务器进程也需要对来自上行接口的数据进行重新整理和压缩，降低数据包大小以节省网络带宽</w:t>
      </w:r>
      <w:r w:rsidR="00036277">
        <w:rPr>
          <w:rFonts w:asciiTheme="minorEastAsia" w:hAnsiTheme="minorEastAsia" w:hint="eastAsia"/>
          <w:sz w:val="24"/>
        </w:rPr>
        <w:t>。我们使用json格式的字符串作为服务器进程的通用数据传输格式，即向</w:t>
      </w:r>
      <w:r w:rsidR="0049497A">
        <w:rPr>
          <w:rFonts w:asciiTheme="minorEastAsia" w:hAnsiTheme="minorEastAsia" w:hint="eastAsia"/>
          <w:sz w:val="24"/>
        </w:rPr>
        <w:t>上行API获取的数据和向客户端发送的数据都以json格式编码。总体上来说，服务器进程可以分为三个子线程，线程</w:t>
      </w:r>
      <w:ins w:id="1085" w:author="Garcia" w:date="2021-05-14T13:25:00Z">
        <w:r w:rsidR="00AC057B">
          <w:rPr>
            <w:rFonts w:asciiTheme="minorEastAsia" w:hAnsiTheme="minorEastAsia"/>
            <w:sz w:val="24"/>
          </w:rPr>
          <w:t>1</w:t>
        </w:r>
      </w:ins>
      <w:del w:id="1086" w:author="Garcia" w:date="2021-05-14T13:25:00Z">
        <w:r w:rsidR="0049497A" w:rsidDel="00AC057B">
          <w:rPr>
            <w:rFonts w:asciiTheme="minorEastAsia" w:hAnsiTheme="minorEastAsia" w:hint="eastAsia"/>
            <w:sz w:val="24"/>
          </w:rPr>
          <w:delText>1</w:delText>
        </w:r>
      </w:del>
      <w:r w:rsidR="0049497A">
        <w:rPr>
          <w:rFonts w:asciiTheme="minorEastAsia" w:hAnsiTheme="minorEastAsia" w:hint="eastAsia"/>
          <w:sz w:val="24"/>
        </w:rPr>
        <w:t>按照一定的周期</w:t>
      </w:r>
      <w:r w:rsidR="0049497A">
        <w:rPr>
          <w:rFonts w:asciiTheme="minorEastAsia" w:hAnsiTheme="minorEastAsia" w:hint="eastAsia"/>
          <w:sz w:val="24"/>
        </w:rPr>
        <w:lastRenderedPageBreak/>
        <w:t>向上行API调取原始数据，调取到的原始数据以文件形式保存在本地</w:t>
      </w:r>
      <w:r w:rsidR="002C3B12">
        <w:rPr>
          <w:rFonts w:asciiTheme="minorEastAsia" w:hAnsiTheme="minorEastAsia" w:hint="eastAsia"/>
          <w:sz w:val="24"/>
        </w:rPr>
        <w:t>。</w:t>
      </w:r>
      <w:r w:rsidR="0049497A">
        <w:rPr>
          <w:rFonts w:asciiTheme="minorEastAsia" w:hAnsiTheme="minorEastAsia" w:hint="eastAsia"/>
          <w:sz w:val="24"/>
        </w:rPr>
        <w:t>线程2按照一定的周期对原始数据进行重新整理和压缩，这些处理过后的数据也以文件形式保存在本地，在客户端请求到来时</w:t>
      </w:r>
      <w:r w:rsidR="002C3B12">
        <w:rPr>
          <w:rFonts w:asciiTheme="minorEastAsia" w:hAnsiTheme="minorEastAsia" w:hint="eastAsia"/>
          <w:sz w:val="24"/>
        </w:rPr>
        <w:t>作为HTTP的响应内容发送给客户端。线程3负责监听网络中的HTTP请求，并返回数据包至客户端。三个线程以异步形式运行，线程3开始运行的时间是一个随机值，取决于客户端何时返回请求。线程1和2的工作实际上是一个连续过程，但此处将其分为两个独立线程，原因是当线程1因为数据量过大或网络故障发生阻塞，线程2仍可以保证在一个运行周期过后返回最新数据的处理结果</w:t>
      </w:r>
      <w:r w:rsidR="0000172C">
        <w:rPr>
          <w:rFonts w:asciiTheme="minorEastAsia" w:hAnsiTheme="minorEastAsia" w:hint="eastAsia"/>
          <w:sz w:val="24"/>
        </w:rPr>
        <w:t>。</w:t>
      </w:r>
    </w:p>
    <w:p w14:paraId="3FEB09CB" w14:textId="27FAF8C6" w:rsidR="00036277" w:rsidRDefault="0049497A" w:rsidP="00B86FAE">
      <w:pPr>
        <w:spacing w:line="360" w:lineRule="auto"/>
        <w:ind w:firstLineChars="200" w:firstLine="480"/>
        <w:rPr>
          <w:rFonts w:asciiTheme="minorEastAsia" w:hAnsiTheme="minorEastAsia"/>
          <w:sz w:val="24"/>
        </w:rPr>
      </w:pPr>
      <w:r>
        <w:rPr>
          <w:rFonts w:asciiTheme="minorEastAsia" w:hAnsiTheme="minorEastAsia" w:hint="eastAsia"/>
          <w:sz w:val="24"/>
        </w:rPr>
        <w:t>客户端进程的执行文件在网页加载初期被发送到用户浏览器上，同时传送的还有网页的静态文件，包括html文档，</w:t>
      </w:r>
      <w:r w:rsidR="00C14A8E">
        <w:rPr>
          <w:rFonts w:asciiTheme="minorEastAsia" w:hAnsiTheme="minorEastAsia" w:hint="eastAsia"/>
          <w:sz w:val="24"/>
        </w:rPr>
        <w:t>CSS</w:t>
      </w:r>
      <w:r>
        <w:rPr>
          <w:rFonts w:asciiTheme="minorEastAsia" w:hAnsiTheme="minorEastAsia" w:hint="eastAsia"/>
          <w:sz w:val="24"/>
        </w:rPr>
        <w:t>文件，图片等。之后用户浏览器会运行客户端进程，解析网页静态文件，并根据用户的不同操作向服务器发送不同的HTTP请求。</w:t>
      </w:r>
      <w:r w:rsidR="003811C1">
        <w:rPr>
          <w:rFonts w:asciiTheme="minorEastAsia" w:hAnsiTheme="minorEastAsia" w:hint="eastAsia"/>
          <w:sz w:val="24"/>
        </w:rPr>
        <w:t>客户端进程中同样拥有异步运行的独立线程，如在网页加载初期，渲染网页静态文档和向服务器请求原始数据由两个分立的线程负责，这种</w:t>
      </w:r>
      <w:r w:rsidR="00EE2F3C">
        <w:rPr>
          <w:rFonts w:asciiTheme="minorEastAsia" w:hAnsiTheme="minorEastAsia" w:hint="eastAsia"/>
          <w:sz w:val="24"/>
        </w:rPr>
        <w:t>架构</w:t>
      </w:r>
      <w:r w:rsidR="003811C1">
        <w:rPr>
          <w:rFonts w:asciiTheme="minorEastAsia" w:hAnsiTheme="minorEastAsia" w:hint="eastAsia"/>
          <w:sz w:val="24"/>
        </w:rPr>
        <w:t>保证了网站运行的流畅性</w:t>
      </w:r>
      <w:r w:rsidR="00A713F2">
        <w:rPr>
          <w:rFonts w:asciiTheme="minorEastAsia" w:hAnsiTheme="minorEastAsia" w:hint="eastAsia"/>
          <w:sz w:val="24"/>
        </w:rPr>
        <w:t>。</w:t>
      </w:r>
    </w:p>
    <w:p w14:paraId="62268C15" w14:textId="77777777" w:rsidR="00415671" w:rsidRDefault="00415671" w:rsidP="00B86FAE">
      <w:pPr>
        <w:spacing w:line="360" w:lineRule="auto"/>
        <w:ind w:firstLineChars="200" w:firstLine="480"/>
        <w:rPr>
          <w:rFonts w:asciiTheme="minorEastAsia" w:hAnsiTheme="minorEastAsia"/>
          <w:sz w:val="24"/>
        </w:rPr>
      </w:pPr>
    </w:p>
    <w:p w14:paraId="17BF48EA" w14:textId="1E60E5C9" w:rsidR="00746E89" w:rsidRDefault="00746E89" w:rsidP="00746E89">
      <w:pPr>
        <w:spacing w:line="360" w:lineRule="auto"/>
        <w:rPr>
          <w:rFonts w:asciiTheme="minorEastAsia" w:hAnsiTheme="minorEastAsia"/>
          <w:b/>
          <w:sz w:val="24"/>
        </w:rPr>
      </w:pPr>
      <w:r>
        <w:rPr>
          <w:rFonts w:ascii="黑体" w:eastAsia="黑体" w:hAnsi="黑体" w:hint="eastAsia"/>
          <w:sz w:val="24"/>
        </w:rPr>
        <w:t>4.1.3开发平台与框架</w:t>
      </w:r>
    </w:p>
    <w:p w14:paraId="6D602D83" w14:textId="2D6BAEB7" w:rsidR="00487592" w:rsidRDefault="00B86FAE" w:rsidP="00487592">
      <w:pPr>
        <w:spacing w:line="360" w:lineRule="auto"/>
        <w:ind w:firstLineChars="200" w:firstLine="480"/>
        <w:rPr>
          <w:ins w:id="1087" w:author="Garcia" w:date="2021-05-14T12:00:00Z"/>
          <w:rFonts w:asciiTheme="minorEastAsia" w:hAnsiTheme="minorEastAsia"/>
          <w:sz w:val="24"/>
        </w:rPr>
      </w:pPr>
      <w:r>
        <w:rPr>
          <w:rFonts w:asciiTheme="minorEastAsia" w:hAnsiTheme="minorEastAsia" w:hint="eastAsia"/>
          <w:sz w:val="24"/>
        </w:rPr>
        <w:t>随着软件工程技术的发展，越来越多的软件通过不同的开发平台和框架实现，开发平台和框架是对一类形式的软件的抽象，它规定了一种文件结构形式或代码样式，使得在此基础上开发软件更加快速方便，同时拥有更好的性能。同样，物联网系统的客户端应用软件同样基于一些开发平台和框架实现：服务器端</w:t>
      </w:r>
      <w:r w:rsidR="00C3117B">
        <w:rPr>
          <w:rFonts w:asciiTheme="minorEastAsia" w:hAnsiTheme="minorEastAsia" w:hint="eastAsia"/>
          <w:sz w:val="24"/>
        </w:rPr>
        <w:t>与客户端都</w:t>
      </w:r>
      <w:r>
        <w:rPr>
          <w:rFonts w:asciiTheme="minorEastAsia" w:hAnsiTheme="minorEastAsia" w:hint="eastAsia"/>
          <w:sz w:val="24"/>
        </w:rPr>
        <w:t>基于node.</w:t>
      </w:r>
      <w:r>
        <w:rPr>
          <w:rFonts w:asciiTheme="minorEastAsia" w:hAnsiTheme="minorEastAsia"/>
          <w:sz w:val="24"/>
        </w:rPr>
        <w:t>js</w:t>
      </w:r>
      <w:r w:rsidR="00D12E27">
        <w:rPr>
          <w:rFonts w:asciiTheme="minorEastAsia" w:hAnsiTheme="minorEastAsia"/>
          <w:sz w:val="24"/>
        </w:rPr>
        <w:t>[23]</w:t>
      </w:r>
      <w:r>
        <w:rPr>
          <w:rFonts w:asciiTheme="minorEastAsia" w:hAnsiTheme="minorEastAsia" w:hint="eastAsia"/>
          <w:sz w:val="24"/>
        </w:rPr>
        <w:t>框架开发，node</w:t>
      </w:r>
      <w:r>
        <w:rPr>
          <w:rFonts w:asciiTheme="minorEastAsia" w:hAnsiTheme="minorEastAsia"/>
          <w:sz w:val="24"/>
        </w:rPr>
        <w:t>.js</w:t>
      </w:r>
      <w:r>
        <w:rPr>
          <w:rFonts w:asciiTheme="minorEastAsia" w:hAnsiTheme="minorEastAsia" w:hint="eastAsia"/>
          <w:sz w:val="24"/>
        </w:rPr>
        <w:t>是一个</w:t>
      </w:r>
      <w:r w:rsidRPr="00B86FAE">
        <w:rPr>
          <w:rFonts w:asciiTheme="minorEastAsia" w:hAnsiTheme="minorEastAsia" w:hint="eastAsia"/>
          <w:sz w:val="24"/>
        </w:rPr>
        <w:t>开源与跨平台的 JavaScript 运行环境</w:t>
      </w:r>
      <w:r>
        <w:rPr>
          <w:rFonts w:asciiTheme="minorEastAsia" w:hAnsiTheme="minorEastAsia" w:hint="eastAsia"/>
          <w:sz w:val="24"/>
        </w:rPr>
        <w:t>，可以不依赖浏览器运行JavaScript程序，这样一来，服务器端和客户端都可以用JavaScript一种语言来编写，</w:t>
      </w:r>
      <w:r w:rsidR="00C3117B">
        <w:rPr>
          <w:rFonts w:asciiTheme="minorEastAsia" w:hAnsiTheme="minorEastAsia" w:hint="eastAsia"/>
          <w:sz w:val="24"/>
        </w:rPr>
        <w:t>通过标准的node.</w:t>
      </w:r>
      <w:r w:rsidR="00C3117B">
        <w:rPr>
          <w:rFonts w:asciiTheme="minorEastAsia" w:hAnsiTheme="minorEastAsia"/>
          <w:sz w:val="24"/>
        </w:rPr>
        <w:t>js</w:t>
      </w:r>
      <w:r w:rsidR="00C3117B">
        <w:rPr>
          <w:rFonts w:asciiTheme="minorEastAsia" w:hAnsiTheme="minorEastAsia" w:hint="eastAsia"/>
          <w:sz w:val="24"/>
        </w:rPr>
        <w:t>接口通信，大大简化了系统的复杂程度。此外，客户端也使用了express</w:t>
      </w:r>
      <w:r w:rsidR="00D12E27">
        <w:rPr>
          <w:rFonts w:asciiTheme="minorEastAsia" w:hAnsiTheme="minorEastAsia" w:hint="eastAsia"/>
          <w:sz w:val="24"/>
        </w:rPr>
        <w:t>[</w:t>
      </w:r>
      <w:r w:rsidR="00D12E27">
        <w:rPr>
          <w:rFonts w:asciiTheme="minorEastAsia" w:hAnsiTheme="minorEastAsia"/>
          <w:sz w:val="24"/>
        </w:rPr>
        <w:t>24]</w:t>
      </w:r>
      <w:r w:rsidR="00C3117B">
        <w:rPr>
          <w:rFonts w:asciiTheme="minorEastAsia" w:hAnsiTheme="minorEastAsia" w:hint="eastAsia"/>
          <w:sz w:val="24"/>
        </w:rPr>
        <w:t>和b</w:t>
      </w:r>
      <w:r w:rsidR="00C3117B">
        <w:rPr>
          <w:rFonts w:asciiTheme="minorEastAsia" w:hAnsiTheme="minorEastAsia"/>
          <w:sz w:val="24"/>
        </w:rPr>
        <w:t>ootstrap</w:t>
      </w:r>
      <w:r w:rsidR="00D12E27">
        <w:rPr>
          <w:rFonts w:asciiTheme="minorEastAsia" w:hAnsiTheme="minorEastAsia" w:hint="eastAsia"/>
          <w:sz w:val="24"/>
        </w:rPr>
        <w:t>[</w:t>
      </w:r>
      <w:r w:rsidR="00D12E27">
        <w:rPr>
          <w:rFonts w:asciiTheme="minorEastAsia" w:hAnsiTheme="minorEastAsia"/>
          <w:sz w:val="24"/>
        </w:rPr>
        <w:t>25]</w:t>
      </w:r>
      <w:r w:rsidR="00C3117B">
        <w:rPr>
          <w:rFonts w:asciiTheme="minorEastAsia" w:hAnsiTheme="minorEastAsia" w:hint="eastAsia"/>
          <w:sz w:val="24"/>
        </w:rPr>
        <w:t>框架用于网页交互的设计，实现了高性能的网页渲染和生动的交互效果。此外，客户端的数据可视化图表使用了由百度公司</w:t>
      </w:r>
      <w:ins w:id="1088" w:author="Garcia" w:date="2021-05-14T13:25:00Z">
        <w:r w:rsidR="009E4E9B">
          <w:rPr>
            <w:rFonts w:asciiTheme="minorEastAsia" w:hAnsiTheme="minorEastAsia" w:hint="eastAsia"/>
            <w:sz w:val="24"/>
          </w:rPr>
          <w:t>提供</w:t>
        </w:r>
      </w:ins>
      <w:del w:id="1089" w:author="Garcia" w:date="2021-05-14T13:25:00Z">
        <w:r w:rsidR="00C3117B" w:rsidDel="009E4E9B">
          <w:rPr>
            <w:rFonts w:asciiTheme="minorEastAsia" w:hAnsiTheme="minorEastAsia" w:hint="eastAsia"/>
            <w:sz w:val="24"/>
          </w:rPr>
          <w:delText>开源</w:delText>
        </w:r>
      </w:del>
      <w:r w:rsidR="00C3117B">
        <w:rPr>
          <w:rFonts w:asciiTheme="minorEastAsia" w:hAnsiTheme="minorEastAsia" w:hint="eastAsia"/>
          <w:sz w:val="24"/>
        </w:rPr>
        <w:t>的</w:t>
      </w:r>
      <w:r w:rsidR="00DF50C2">
        <w:rPr>
          <w:rFonts w:asciiTheme="minorEastAsia" w:hAnsiTheme="minorEastAsia" w:hint="eastAsia"/>
          <w:sz w:val="24"/>
        </w:rPr>
        <w:t xml:space="preserve"> </w:t>
      </w:r>
      <w:r w:rsidR="00C3117B">
        <w:rPr>
          <w:rFonts w:asciiTheme="minorEastAsia" w:hAnsiTheme="minorEastAsia" w:hint="eastAsia"/>
          <w:sz w:val="24"/>
        </w:rPr>
        <w:t>ECharts</w:t>
      </w:r>
      <w:r w:rsidR="00D12E27">
        <w:rPr>
          <w:rFonts w:asciiTheme="minorEastAsia" w:hAnsiTheme="minorEastAsia" w:hint="eastAsia"/>
          <w:sz w:val="24"/>
        </w:rPr>
        <w:t>[</w:t>
      </w:r>
      <w:r w:rsidR="00D12E27">
        <w:rPr>
          <w:rFonts w:asciiTheme="minorEastAsia" w:hAnsiTheme="minorEastAsia"/>
          <w:sz w:val="24"/>
        </w:rPr>
        <w:t>26]</w:t>
      </w:r>
      <w:r w:rsidR="00DF50C2">
        <w:rPr>
          <w:rFonts w:asciiTheme="minorEastAsia" w:hAnsiTheme="minorEastAsia"/>
          <w:sz w:val="24"/>
        </w:rPr>
        <w:t xml:space="preserve"> </w:t>
      </w:r>
      <w:r w:rsidR="00C3117B">
        <w:rPr>
          <w:rFonts w:asciiTheme="minorEastAsia" w:hAnsiTheme="minorEastAsia" w:hint="eastAsia"/>
          <w:sz w:val="24"/>
        </w:rPr>
        <w:t>技术，基于此技术，可以以低成本</w:t>
      </w:r>
      <w:r w:rsidR="00DF50C2">
        <w:rPr>
          <w:rFonts w:asciiTheme="minorEastAsia" w:hAnsiTheme="minorEastAsia" w:hint="eastAsia"/>
          <w:sz w:val="24"/>
        </w:rPr>
        <w:t>实现惊艳</w:t>
      </w:r>
      <w:r w:rsidR="00C3117B">
        <w:rPr>
          <w:rFonts w:asciiTheme="minorEastAsia" w:hAnsiTheme="minorEastAsia" w:hint="eastAsia"/>
          <w:sz w:val="24"/>
        </w:rPr>
        <w:t>的数据可视化效果。</w:t>
      </w:r>
    </w:p>
    <w:p w14:paraId="7EE98164" w14:textId="77777777" w:rsidR="00C75DC4" w:rsidRDefault="00C75DC4" w:rsidP="00487592">
      <w:pPr>
        <w:spacing w:line="360" w:lineRule="auto"/>
        <w:ind w:firstLineChars="200" w:firstLine="480"/>
        <w:rPr>
          <w:rFonts w:asciiTheme="minorEastAsia" w:hAnsiTheme="minorEastAsia"/>
          <w:sz w:val="24"/>
        </w:rPr>
      </w:pPr>
    </w:p>
    <w:p w14:paraId="5F45BD77" w14:textId="495E631F" w:rsidR="001562B1" w:rsidRPr="005B1EE6" w:rsidRDefault="001562B1" w:rsidP="001562B1">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 xml:space="preserve">2 </w:t>
      </w:r>
      <w:r w:rsidR="0050399D">
        <w:rPr>
          <w:rFonts w:ascii="黑体" w:eastAsia="黑体" w:hAnsi="黑体" w:hint="eastAsia"/>
          <w:b w:val="0"/>
        </w:rPr>
        <w:t>应用</w:t>
      </w:r>
      <w:r>
        <w:rPr>
          <w:rFonts w:ascii="黑体" w:eastAsia="黑体" w:hAnsi="黑体" w:hint="eastAsia"/>
          <w:b w:val="0"/>
        </w:rPr>
        <w:t>功能设计</w:t>
      </w:r>
    </w:p>
    <w:p w14:paraId="090350F7" w14:textId="6816AFE6" w:rsidR="001562B1" w:rsidRDefault="0031189D" w:rsidP="0050399D">
      <w:pPr>
        <w:spacing w:line="360" w:lineRule="auto"/>
        <w:ind w:firstLine="420"/>
        <w:rPr>
          <w:rFonts w:asciiTheme="minorEastAsia" w:hAnsiTheme="minorEastAsia"/>
          <w:b/>
          <w:sz w:val="24"/>
        </w:rPr>
      </w:pPr>
      <w:r>
        <w:rPr>
          <w:rFonts w:asciiTheme="minorEastAsia" w:hAnsiTheme="minorEastAsia" w:hint="eastAsia"/>
          <w:sz w:val="24"/>
        </w:rPr>
        <w:t>工业设备物联网客户端拥有基本的设备参数监控功能与数据分析结果查看功能</w:t>
      </w:r>
      <w:r w:rsidR="00E737B5">
        <w:rPr>
          <w:rFonts w:asciiTheme="minorEastAsia" w:hAnsiTheme="minorEastAsia" w:hint="eastAsia"/>
          <w:sz w:val="24"/>
        </w:rPr>
        <w:t>。在网页设计中，我们将这两个主要功能分为两个界面，分别是“设备实时参数”和“生产过程记录”。图</w:t>
      </w:r>
      <w:ins w:id="1090" w:author="Archimboldi Garcia" w:date="2021-05-28T10:06:00Z">
        <w:r w:rsidR="00EC6238">
          <w:rPr>
            <w:rFonts w:asciiTheme="minorEastAsia" w:hAnsiTheme="minorEastAsia"/>
            <w:sz w:val="24"/>
          </w:rPr>
          <w:t>22</w:t>
        </w:r>
      </w:ins>
      <w:del w:id="1091" w:author="Archimboldi Garcia" w:date="2021-05-28T10:06:00Z">
        <w:r w:rsidR="009C623A" w:rsidDel="00EC6238">
          <w:rPr>
            <w:rFonts w:asciiTheme="minorEastAsia" w:hAnsiTheme="minorEastAsia" w:hint="eastAsia"/>
            <w:sz w:val="24"/>
          </w:rPr>
          <w:delText>1</w:delText>
        </w:r>
      </w:del>
      <w:ins w:id="1092" w:author="Garcia" w:date="2021-05-14T12:00:00Z">
        <w:del w:id="1093" w:author="Archimboldi Garcia" w:date="2021-05-28T10:06:00Z">
          <w:r w:rsidR="00C75DC4" w:rsidDel="00EC6238">
            <w:rPr>
              <w:rFonts w:asciiTheme="minorEastAsia" w:hAnsiTheme="minorEastAsia"/>
              <w:sz w:val="24"/>
            </w:rPr>
            <w:delText>9</w:delText>
          </w:r>
        </w:del>
      </w:ins>
      <w:del w:id="1094" w:author="Garcia" w:date="2021-05-14T12:00:00Z">
        <w:r w:rsidR="009C623A" w:rsidDel="00C75DC4">
          <w:rPr>
            <w:rFonts w:asciiTheme="minorEastAsia" w:hAnsiTheme="minorEastAsia"/>
            <w:sz w:val="24"/>
          </w:rPr>
          <w:delText>7</w:delText>
        </w:r>
      </w:del>
      <w:r w:rsidR="009C623A">
        <w:rPr>
          <w:rFonts w:asciiTheme="minorEastAsia" w:hAnsiTheme="minorEastAsia" w:hint="eastAsia"/>
          <w:sz w:val="24"/>
        </w:rPr>
        <w:t>为</w:t>
      </w:r>
      <w:r w:rsidR="00E737B5">
        <w:rPr>
          <w:rFonts w:asciiTheme="minorEastAsia" w:hAnsiTheme="minorEastAsia" w:hint="eastAsia"/>
          <w:sz w:val="24"/>
        </w:rPr>
        <w:t>网站的总体页面设计图。</w:t>
      </w:r>
    </w:p>
    <w:p w14:paraId="15ED999F" w14:textId="3FD2E94A" w:rsidR="00513FE0" w:rsidRDefault="00513FE0" w:rsidP="00513FE0">
      <w:pPr>
        <w:spacing w:line="360" w:lineRule="auto"/>
        <w:jc w:val="center"/>
        <w:rPr>
          <w:rFonts w:asciiTheme="minorEastAsia" w:hAnsiTheme="minorEastAsia"/>
          <w:b/>
          <w:sz w:val="24"/>
        </w:rPr>
      </w:pPr>
      <w:r>
        <w:rPr>
          <w:noProof/>
        </w:rPr>
        <w:lastRenderedPageBreak/>
        <w:drawing>
          <wp:inline distT="0" distB="0" distL="0" distR="0" wp14:anchorId="340CE5EE" wp14:editId="73753F98">
            <wp:extent cx="4940407" cy="2374776"/>
            <wp:effectExtent l="19050" t="19050" r="12700" b="260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9464" cy="2398357"/>
                    </a:xfrm>
                    <a:prstGeom prst="rect">
                      <a:avLst/>
                    </a:prstGeom>
                    <a:ln>
                      <a:solidFill>
                        <a:schemeClr val="tx1"/>
                      </a:solidFill>
                    </a:ln>
                  </pic:spPr>
                </pic:pic>
              </a:graphicData>
            </a:graphic>
          </wp:inline>
        </w:drawing>
      </w:r>
    </w:p>
    <w:p w14:paraId="194C95E0" w14:textId="36F11817" w:rsidR="00157DB9" w:rsidRPr="00157DB9" w:rsidRDefault="00157DB9" w:rsidP="00157DB9">
      <w:pPr>
        <w:spacing w:line="360" w:lineRule="auto"/>
        <w:jc w:val="center"/>
        <w:rPr>
          <w:rFonts w:ascii="黑体" w:eastAsia="黑体" w:hAnsi="黑体"/>
          <w:b/>
          <w:bCs/>
          <w:szCs w:val="20"/>
        </w:rPr>
      </w:pPr>
      <w:r>
        <w:rPr>
          <w:rFonts w:ascii="黑体" w:eastAsia="黑体" w:hAnsi="黑体" w:hint="eastAsia"/>
          <w:b/>
          <w:szCs w:val="21"/>
        </w:rPr>
        <w:t>图</w:t>
      </w:r>
      <w:ins w:id="1095" w:author="Archimboldi Garcia" w:date="2021-05-28T10:06:00Z">
        <w:r w:rsidR="00EC6238">
          <w:rPr>
            <w:rFonts w:ascii="黑体" w:eastAsia="黑体" w:hAnsi="黑体"/>
            <w:b/>
            <w:szCs w:val="21"/>
          </w:rPr>
          <w:t>22</w:t>
        </w:r>
      </w:ins>
      <w:del w:id="1096" w:author="Archimboldi Garcia" w:date="2021-05-28T10:06:00Z">
        <w:r w:rsidR="00616E20" w:rsidDel="00EC6238">
          <w:rPr>
            <w:rFonts w:ascii="黑体" w:eastAsia="黑体" w:hAnsi="黑体"/>
            <w:b/>
            <w:szCs w:val="21"/>
          </w:rPr>
          <w:delText>1</w:delText>
        </w:r>
      </w:del>
      <w:ins w:id="1097" w:author="Garcia" w:date="2021-05-14T12:00:00Z">
        <w:del w:id="1098" w:author="Archimboldi Garcia" w:date="2021-05-28T10:06:00Z">
          <w:r w:rsidR="00C75DC4" w:rsidDel="00EC6238">
            <w:rPr>
              <w:rFonts w:ascii="黑体" w:eastAsia="黑体" w:hAnsi="黑体"/>
              <w:b/>
              <w:szCs w:val="21"/>
            </w:rPr>
            <w:delText xml:space="preserve">9 </w:delText>
          </w:r>
        </w:del>
      </w:ins>
      <w:del w:id="1099" w:author="Garcia" w:date="2021-05-14T12:00:00Z">
        <w:r w:rsidR="00616E20" w:rsidDel="00C75DC4">
          <w:rPr>
            <w:rFonts w:ascii="黑体" w:eastAsia="黑体" w:hAnsi="黑体"/>
            <w:b/>
            <w:szCs w:val="21"/>
          </w:rPr>
          <w:delText>7</w:delText>
        </w:r>
        <w:r w:rsidDel="00C75DC4">
          <w:rPr>
            <w:rFonts w:ascii="黑体" w:eastAsia="黑体" w:hAnsi="黑体" w:hint="eastAsia"/>
            <w:b/>
            <w:szCs w:val="21"/>
          </w:rPr>
          <w:delText xml:space="preserve"> </w:delText>
        </w:r>
      </w:del>
      <w:r w:rsidRPr="00512DA5">
        <w:rPr>
          <w:rFonts w:ascii="黑体" w:eastAsia="黑体" w:hAnsi="黑体" w:hint="eastAsia"/>
          <w:b/>
          <w:bCs/>
          <w:sz w:val="18"/>
          <w:szCs w:val="18"/>
        </w:rPr>
        <w:t xml:space="preserve"> </w:t>
      </w:r>
      <w:r>
        <w:rPr>
          <w:rFonts w:ascii="黑体" w:eastAsia="黑体" w:hAnsi="黑体" w:hint="eastAsia"/>
          <w:b/>
          <w:bCs/>
          <w:szCs w:val="20"/>
        </w:rPr>
        <w:t>网站页面设计图</w:t>
      </w:r>
    </w:p>
    <w:p w14:paraId="67247D80" w14:textId="77777777" w:rsidR="007D5F9D" w:rsidRDefault="007D5F9D" w:rsidP="00513FE0">
      <w:pPr>
        <w:spacing w:line="360" w:lineRule="auto"/>
        <w:jc w:val="center"/>
        <w:rPr>
          <w:rFonts w:asciiTheme="minorEastAsia" w:hAnsiTheme="minorEastAsia"/>
          <w:b/>
          <w:sz w:val="24"/>
        </w:rPr>
      </w:pPr>
    </w:p>
    <w:p w14:paraId="7C9576AF" w14:textId="049FA6BA" w:rsidR="007161D9" w:rsidRDefault="007161D9" w:rsidP="007161D9">
      <w:pPr>
        <w:spacing w:line="360" w:lineRule="auto"/>
        <w:rPr>
          <w:rFonts w:asciiTheme="minorEastAsia" w:hAnsiTheme="minorEastAsia"/>
          <w:sz w:val="24"/>
        </w:rPr>
      </w:pPr>
      <w:r>
        <w:rPr>
          <w:rFonts w:asciiTheme="minorEastAsia" w:hAnsiTheme="minorEastAsia" w:hint="eastAsia"/>
          <w:sz w:val="24"/>
        </w:rPr>
        <w:t>其中</w:t>
      </w:r>
      <w:r w:rsidR="00706BC8">
        <w:rPr>
          <w:rFonts w:asciiTheme="minorEastAsia" w:hAnsiTheme="minorEastAsia" w:hint="eastAsia"/>
          <w:sz w:val="24"/>
        </w:rPr>
        <w:t>“</w:t>
      </w:r>
      <w:r>
        <w:rPr>
          <w:rFonts w:asciiTheme="minorEastAsia" w:hAnsiTheme="minorEastAsia" w:hint="eastAsia"/>
          <w:sz w:val="24"/>
        </w:rPr>
        <w:t>主页</w:t>
      </w:r>
      <w:r w:rsidR="00706BC8">
        <w:rPr>
          <w:rFonts w:asciiTheme="minorEastAsia" w:hAnsiTheme="minorEastAsia" w:hint="eastAsia"/>
          <w:sz w:val="24"/>
        </w:rPr>
        <w:t>”</w:t>
      </w:r>
      <w:r>
        <w:rPr>
          <w:rFonts w:asciiTheme="minorEastAsia" w:hAnsiTheme="minorEastAsia" w:hint="eastAsia"/>
          <w:sz w:val="24"/>
        </w:rPr>
        <w:t>页面可用于放置介绍企业基本信息的静态图片或文字</w:t>
      </w:r>
      <w:r w:rsidR="00751066">
        <w:rPr>
          <w:rFonts w:asciiTheme="minorEastAsia" w:hAnsiTheme="minorEastAsia" w:hint="eastAsia"/>
          <w:sz w:val="24"/>
        </w:rPr>
        <w:t>（图</w:t>
      </w:r>
      <w:ins w:id="1100" w:author="Garcia" w:date="2021-05-14T12:01:00Z">
        <w:r w:rsidR="00C75DC4">
          <w:rPr>
            <w:rFonts w:asciiTheme="minorEastAsia" w:hAnsiTheme="minorEastAsia"/>
            <w:sz w:val="24"/>
          </w:rPr>
          <w:t>2</w:t>
        </w:r>
      </w:ins>
      <w:ins w:id="1101" w:author="Archimboldi Garcia" w:date="2021-05-28T10:06:00Z">
        <w:r w:rsidR="00EC6238">
          <w:rPr>
            <w:rFonts w:asciiTheme="minorEastAsia" w:hAnsiTheme="minorEastAsia"/>
            <w:sz w:val="24"/>
          </w:rPr>
          <w:t>3</w:t>
        </w:r>
      </w:ins>
      <w:ins w:id="1102" w:author="Garcia" w:date="2021-05-14T12:01:00Z">
        <w:del w:id="1103" w:author="Archimboldi Garcia" w:date="2021-05-28T10:06:00Z">
          <w:r w:rsidR="00C75DC4" w:rsidDel="00EC6238">
            <w:rPr>
              <w:rFonts w:asciiTheme="minorEastAsia" w:hAnsiTheme="minorEastAsia"/>
              <w:sz w:val="24"/>
            </w:rPr>
            <w:delText>0</w:delText>
          </w:r>
        </w:del>
      </w:ins>
      <w:del w:id="1104" w:author="Garcia" w:date="2021-05-14T12:01:00Z">
        <w:r w:rsidR="00751066" w:rsidDel="00C75DC4">
          <w:rPr>
            <w:rFonts w:asciiTheme="minorEastAsia" w:hAnsiTheme="minorEastAsia" w:hint="eastAsia"/>
            <w:sz w:val="24"/>
          </w:rPr>
          <w:delText>xx</w:delText>
        </w:r>
      </w:del>
      <w:r w:rsidR="00751066">
        <w:rPr>
          <w:rFonts w:asciiTheme="minorEastAsia" w:hAnsiTheme="minorEastAsia" w:hint="eastAsia"/>
          <w:sz w:val="24"/>
        </w:rPr>
        <w:t>）</w:t>
      </w:r>
      <w:r>
        <w:rPr>
          <w:rFonts w:asciiTheme="minorEastAsia" w:hAnsiTheme="minorEastAsia" w:hint="eastAsia"/>
          <w:sz w:val="24"/>
        </w:rPr>
        <w:t>，同时带有</w:t>
      </w:r>
      <w:r w:rsidR="00706BC8">
        <w:rPr>
          <w:rFonts w:asciiTheme="minorEastAsia" w:hAnsiTheme="minorEastAsia" w:hint="eastAsia"/>
          <w:sz w:val="24"/>
        </w:rPr>
        <w:t>通向“设备实时参数”和“生产过程记录”页面的链接。“设备实时参数”页面</w:t>
      </w:r>
      <w:r w:rsidR="00034654">
        <w:rPr>
          <w:rFonts w:asciiTheme="minorEastAsia" w:hAnsiTheme="minorEastAsia" w:hint="eastAsia"/>
          <w:sz w:val="24"/>
        </w:rPr>
        <w:t>（图</w:t>
      </w:r>
      <w:ins w:id="1105" w:author="Garcia" w:date="2021-05-14T12:01:00Z">
        <w:r w:rsidR="00C75DC4">
          <w:rPr>
            <w:rFonts w:asciiTheme="minorEastAsia" w:hAnsiTheme="minorEastAsia"/>
            <w:sz w:val="24"/>
          </w:rPr>
          <w:t>2</w:t>
        </w:r>
      </w:ins>
      <w:ins w:id="1106" w:author="Archimboldi Garcia" w:date="2021-05-28T10:06:00Z">
        <w:r w:rsidR="00EC6238">
          <w:rPr>
            <w:rFonts w:asciiTheme="minorEastAsia" w:hAnsiTheme="minorEastAsia"/>
            <w:sz w:val="24"/>
          </w:rPr>
          <w:t>4</w:t>
        </w:r>
      </w:ins>
      <w:ins w:id="1107" w:author="Garcia" w:date="2021-05-14T12:01:00Z">
        <w:del w:id="1108" w:author="Archimboldi Garcia" w:date="2021-05-28T10:06:00Z">
          <w:r w:rsidR="00C75DC4" w:rsidDel="00EC6238">
            <w:rPr>
              <w:rFonts w:asciiTheme="minorEastAsia" w:hAnsiTheme="minorEastAsia"/>
              <w:sz w:val="24"/>
            </w:rPr>
            <w:delText>1</w:delText>
          </w:r>
        </w:del>
      </w:ins>
      <w:del w:id="1109" w:author="Garcia" w:date="2021-05-14T12:01:00Z">
        <w:r w:rsidR="00034654" w:rsidDel="00C75DC4">
          <w:rPr>
            <w:rFonts w:asciiTheme="minorEastAsia" w:hAnsiTheme="minorEastAsia" w:hint="eastAsia"/>
            <w:sz w:val="24"/>
          </w:rPr>
          <w:delText>xx</w:delText>
        </w:r>
      </w:del>
      <w:r w:rsidR="00034654">
        <w:rPr>
          <w:rFonts w:asciiTheme="minorEastAsia" w:hAnsiTheme="minorEastAsia" w:hint="eastAsia"/>
          <w:sz w:val="24"/>
        </w:rPr>
        <w:t>）</w:t>
      </w:r>
      <w:r w:rsidR="00706BC8">
        <w:rPr>
          <w:rFonts w:asciiTheme="minorEastAsia" w:hAnsiTheme="minorEastAsia" w:hint="eastAsia"/>
          <w:sz w:val="24"/>
        </w:rPr>
        <w:t>中放置有显示设备参数曲线的图表组件，可以自行编辑和缩放，并带有基本的统计功能。“生产过程记录”页面</w:t>
      </w:r>
      <w:r w:rsidR="00034654">
        <w:rPr>
          <w:rFonts w:asciiTheme="minorEastAsia" w:hAnsiTheme="minorEastAsia" w:hint="eastAsia"/>
          <w:sz w:val="24"/>
        </w:rPr>
        <w:t>（图</w:t>
      </w:r>
      <w:ins w:id="1110" w:author="Garcia" w:date="2021-05-14T12:01:00Z">
        <w:r w:rsidR="00C75DC4">
          <w:rPr>
            <w:rFonts w:asciiTheme="minorEastAsia" w:hAnsiTheme="minorEastAsia"/>
            <w:sz w:val="24"/>
          </w:rPr>
          <w:t>2</w:t>
        </w:r>
      </w:ins>
      <w:ins w:id="1111" w:author="Archimboldi Garcia" w:date="2021-05-28T10:07:00Z">
        <w:r w:rsidR="00EC6238">
          <w:rPr>
            <w:rFonts w:asciiTheme="minorEastAsia" w:hAnsiTheme="minorEastAsia"/>
            <w:sz w:val="24"/>
          </w:rPr>
          <w:t>5</w:t>
        </w:r>
      </w:ins>
      <w:ins w:id="1112" w:author="Garcia" w:date="2021-05-14T12:01:00Z">
        <w:del w:id="1113" w:author="Archimboldi Garcia" w:date="2021-05-28T10:07:00Z">
          <w:r w:rsidR="00C75DC4" w:rsidDel="00EC6238">
            <w:rPr>
              <w:rFonts w:asciiTheme="minorEastAsia" w:hAnsiTheme="minorEastAsia"/>
              <w:sz w:val="24"/>
            </w:rPr>
            <w:delText>2</w:delText>
          </w:r>
        </w:del>
      </w:ins>
      <w:ins w:id="1114" w:author="Garcia" w:date="2021-05-14T12:02:00Z">
        <w:r w:rsidR="00C75DC4">
          <w:rPr>
            <w:rFonts w:asciiTheme="minorEastAsia" w:hAnsiTheme="minorEastAsia"/>
            <w:sz w:val="24"/>
          </w:rPr>
          <w:t>,2</w:t>
        </w:r>
      </w:ins>
      <w:ins w:id="1115" w:author="Archimboldi Garcia" w:date="2021-05-28T10:07:00Z">
        <w:r w:rsidR="00EC6238">
          <w:rPr>
            <w:rFonts w:asciiTheme="minorEastAsia" w:hAnsiTheme="minorEastAsia"/>
            <w:sz w:val="24"/>
          </w:rPr>
          <w:t>6</w:t>
        </w:r>
      </w:ins>
      <w:ins w:id="1116" w:author="Garcia" w:date="2021-05-14T12:02:00Z">
        <w:del w:id="1117" w:author="Archimboldi Garcia" w:date="2021-05-28T10:07:00Z">
          <w:r w:rsidR="00C75DC4" w:rsidDel="00EC6238">
            <w:rPr>
              <w:rFonts w:asciiTheme="minorEastAsia" w:hAnsiTheme="minorEastAsia"/>
              <w:sz w:val="24"/>
            </w:rPr>
            <w:delText>3</w:delText>
          </w:r>
        </w:del>
      </w:ins>
      <w:del w:id="1118" w:author="Garcia" w:date="2021-05-14T12:01:00Z">
        <w:r w:rsidR="00034654" w:rsidDel="00C75DC4">
          <w:rPr>
            <w:rFonts w:asciiTheme="minorEastAsia" w:hAnsiTheme="minorEastAsia" w:hint="eastAsia"/>
            <w:sz w:val="24"/>
          </w:rPr>
          <w:delText>xx</w:delText>
        </w:r>
      </w:del>
      <w:r w:rsidR="00034654">
        <w:rPr>
          <w:rFonts w:asciiTheme="minorEastAsia" w:hAnsiTheme="minorEastAsia" w:hint="eastAsia"/>
          <w:sz w:val="24"/>
        </w:rPr>
        <w:t>）</w:t>
      </w:r>
      <w:r w:rsidR="00706BC8">
        <w:rPr>
          <w:rFonts w:asciiTheme="minorEastAsia" w:hAnsiTheme="minorEastAsia" w:hint="eastAsia"/>
          <w:sz w:val="24"/>
        </w:rPr>
        <w:t>根据相应规则将时序的生产数据分为多个记录集，以列表形式排列在页面上，通过点击子记录按钮，可以进入“记录内容”页面</w:t>
      </w:r>
      <w:r w:rsidR="00034654">
        <w:rPr>
          <w:rFonts w:asciiTheme="minorEastAsia" w:hAnsiTheme="minorEastAsia" w:hint="eastAsia"/>
          <w:sz w:val="24"/>
        </w:rPr>
        <w:t>（图</w:t>
      </w:r>
      <w:ins w:id="1119" w:author="Garcia" w:date="2021-05-14T12:01:00Z">
        <w:r w:rsidR="00C75DC4">
          <w:rPr>
            <w:rFonts w:asciiTheme="minorEastAsia" w:hAnsiTheme="minorEastAsia"/>
            <w:sz w:val="24"/>
          </w:rPr>
          <w:t>2</w:t>
        </w:r>
      </w:ins>
      <w:ins w:id="1120" w:author="Archimboldi Garcia" w:date="2021-05-28T10:07:00Z">
        <w:r w:rsidR="00EC6238">
          <w:rPr>
            <w:rFonts w:asciiTheme="minorEastAsia" w:hAnsiTheme="minorEastAsia"/>
            <w:sz w:val="24"/>
          </w:rPr>
          <w:t>7</w:t>
        </w:r>
      </w:ins>
      <w:ins w:id="1121" w:author="Garcia" w:date="2021-05-14T12:02:00Z">
        <w:del w:id="1122" w:author="Archimboldi Garcia" w:date="2021-05-28T10:07:00Z">
          <w:r w:rsidR="00C75DC4" w:rsidDel="00EC6238">
            <w:rPr>
              <w:rFonts w:asciiTheme="minorEastAsia" w:hAnsiTheme="minorEastAsia"/>
              <w:sz w:val="24"/>
            </w:rPr>
            <w:delText>4</w:delText>
          </w:r>
        </w:del>
      </w:ins>
      <w:del w:id="1123" w:author="Garcia" w:date="2021-05-14T12:01:00Z">
        <w:r w:rsidR="009C623A" w:rsidDel="00C75DC4">
          <w:rPr>
            <w:rFonts w:asciiTheme="minorEastAsia" w:hAnsiTheme="minorEastAsia" w:hint="eastAsia"/>
            <w:sz w:val="24"/>
          </w:rPr>
          <w:delText>1</w:delText>
        </w:r>
      </w:del>
      <w:del w:id="1124" w:author="Garcia" w:date="2021-05-14T12:00:00Z">
        <w:r w:rsidR="009C623A" w:rsidDel="00C75DC4">
          <w:rPr>
            <w:rFonts w:asciiTheme="minorEastAsia" w:hAnsiTheme="minorEastAsia"/>
            <w:sz w:val="24"/>
          </w:rPr>
          <w:delText>8</w:delText>
        </w:r>
      </w:del>
      <w:r w:rsidR="00034654">
        <w:rPr>
          <w:rFonts w:asciiTheme="minorEastAsia" w:hAnsiTheme="minorEastAsia" w:hint="eastAsia"/>
          <w:sz w:val="24"/>
        </w:rPr>
        <w:t>）</w:t>
      </w:r>
      <w:r w:rsidR="00706BC8">
        <w:rPr>
          <w:rFonts w:asciiTheme="minorEastAsia" w:hAnsiTheme="minorEastAsia" w:hint="eastAsia"/>
          <w:sz w:val="24"/>
        </w:rPr>
        <w:t>查看该记录的详细信息，包括</w:t>
      </w:r>
      <w:r w:rsidR="00FC6DDA">
        <w:rPr>
          <w:rFonts w:asciiTheme="minorEastAsia" w:hAnsiTheme="minorEastAsia" w:hint="eastAsia"/>
          <w:sz w:val="24"/>
        </w:rPr>
        <w:t>相应设备参数曲线，以及系统计算得出的各种数据分析结果。</w:t>
      </w:r>
    </w:p>
    <w:p w14:paraId="07648DAC" w14:textId="77777777" w:rsidR="00264359" w:rsidRDefault="00264359" w:rsidP="007D5F9D">
      <w:pPr>
        <w:spacing w:line="360" w:lineRule="auto"/>
        <w:jc w:val="center"/>
        <w:rPr>
          <w:noProof/>
        </w:rPr>
      </w:pPr>
    </w:p>
    <w:p w14:paraId="3D73B341" w14:textId="72AA3949" w:rsidR="007161D9" w:rsidRDefault="00751066" w:rsidP="007D5F9D">
      <w:pPr>
        <w:spacing w:line="360" w:lineRule="auto"/>
        <w:jc w:val="center"/>
        <w:rPr>
          <w:rFonts w:asciiTheme="minorEastAsia" w:hAnsiTheme="minorEastAsia"/>
          <w:b/>
          <w:sz w:val="24"/>
        </w:rPr>
      </w:pPr>
      <w:r>
        <w:rPr>
          <w:noProof/>
        </w:rPr>
        <w:drawing>
          <wp:inline distT="0" distB="0" distL="0" distR="0" wp14:anchorId="291C5176" wp14:editId="324E94CC">
            <wp:extent cx="5232079" cy="2886882"/>
            <wp:effectExtent l="19050" t="19050" r="26035" b="279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6163" cy="2900171"/>
                    </a:xfrm>
                    <a:prstGeom prst="rect">
                      <a:avLst/>
                    </a:prstGeom>
                    <a:ln>
                      <a:solidFill>
                        <a:schemeClr val="tx1"/>
                      </a:solidFill>
                    </a:ln>
                  </pic:spPr>
                </pic:pic>
              </a:graphicData>
            </a:graphic>
          </wp:inline>
        </w:drawing>
      </w:r>
    </w:p>
    <w:p w14:paraId="2D39964E" w14:textId="5A35F402" w:rsidR="0088382D" w:rsidRPr="00264359" w:rsidDel="00EC6238" w:rsidRDefault="00264359" w:rsidP="00264359">
      <w:pPr>
        <w:spacing w:line="360" w:lineRule="auto"/>
        <w:jc w:val="center"/>
        <w:rPr>
          <w:del w:id="1125" w:author="Archimboldi Garcia" w:date="2021-05-28T10:06:00Z"/>
          <w:rFonts w:ascii="黑体" w:eastAsia="黑体" w:hAnsi="黑体"/>
          <w:b/>
          <w:bCs/>
          <w:szCs w:val="20"/>
        </w:rPr>
      </w:pPr>
      <w:r>
        <w:rPr>
          <w:rFonts w:ascii="黑体" w:eastAsia="黑体" w:hAnsi="黑体" w:hint="eastAsia"/>
          <w:b/>
          <w:szCs w:val="21"/>
        </w:rPr>
        <w:t>图</w:t>
      </w:r>
      <w:ins w:id="1126" w:author="Garcia" w:date="2021-05-14T12:01:00Z">
        <w:r w:rsidR="00C75DC4">
          <w:rPr>
            <w:rFonts w:ascii="黑体" w:eastAsia="黑体" w:hAnsi="黑体"/>
            <w:b/>
            <w:szCs w:val="21"/>
          </w:rPr>
          <w:t>2</w:t>
        </w:r>
      </w:ins>
      <w:ins w:id="1127" w:author="Archimboldi Garcia" w:date="2021-05-28T10:06:00Z">
        <w:r w:rsidR="00EC6238">
          <w:rPr>
            <w:rFonts w:ascii="黑体" w:eastAsia="黑体" w:hAnsi="黑体"/>
            <w:b/>
            <w:szCs w:val="21"/>
          </w:rPr>
          <w:t>3</w:t>
        </w:r>
      </w:ins>
      <w:ins w:id="1128" w:author="Garcia" w:date="2021-05-14T12:01:00Z">
        <w:del w:id="1129" w:author="Archimboldi Garcia" w:date="2021-05-28T10:06:00Z">
          <w:r w:rsidR="00C75DC4" w:rsidDel="00EC6238">
            <w:rPr>
              <w:rFonts w:ascii="黑体" w:eastAsia="黑体" w:hAnsi="黑体"/>
              <w:b/>
              <w:szCs w:val="21"/>
            </w:rPr>
            <w:delText>0</w:delText>
          </w:r>
        </w:del>
      </w:ins>
      <w:del w:id="1130" w:author="Garcia" w:date="2021-05-14T12:01:00Z">
        <w:r w:rsidR="009C623A" w:rsidDel="00C75DC4">
          <w:rPr>
            <w:rFonts w:ascii="黑体" w:eastAsia="黑体" w:hAnsi="黑体"/>
            <w:b/>
            <w:szCs w:val="21"/>
          </w:rPr>
          <w:delText>18</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主页页面</w:t>
      </w:r>
    </w:p>
    <w:p w14:paraId="532FFFFB" w14:textId="77777777" w:rsidR="0088382D" w:rsidRDefault="0088382D">
      <w:pPr>
        <w:spacing w:line="360" w:lineRule="auto"/>
        <w:jc w:val="center"/>
        <w:rPr>
          <w:rFonts w:asciiTheme="minorEastAsia" w:hAnsiTheme="minorEastAsia"/>
          <w:b/>
          <w:sz w:val="24"/>
        </w:rPr>
        <w:pPrChange w:id="1131" w:author="Archimboldi Garcia" w:date="2021-05-28T10:06:00Z">
          <w:pPr>
            <w:spacing w:line="360" w:lineRule="auto"/>
          </w:pPr>
        </w:pPrChange>
      </w:pPr>
    </w:p>
    <w:p w14:paraId="6538EE8C" w14:textId="1750D3B1" w:rsidR="00E737B5" w:rsidRDefault="00E737B5" w:rsidP="00E737B5">
      <w:pPr>
        <w:spacing w:line="360" w:lineRule="auto"/>
        <w:rPr>
          <w:rFonts w:asciiTheme="minorEastAsia" w:hAnsiTheme="minorEastAsia"/>
          <w:b/>
          <w:sz w:val="24"/>
        </w:rPr>
      </w:pPr>
      <w:r>
        <w:rPr>
          <w:rFonts w:ascii="黑体" w:eastAsia="黑体" w:hAnsi="黑体" w:hint="eastAsia"/>
          <w:sz w:val="24"/>
        </w:rPr>
        <w:lastRenderedPageBreak/>
        <w:t>4.2.1设备监控功能</w:t>
      </w:r>
      <w:r>
        <w:rPr>
          <w:rFonts w:asciiTheme="minorEastAsia" w:hAnsiTheme="minorEastAsia"/>
          <w:b/>
          <w:sz w:val="24"/>
        </w:rPr>
        <w:t xml:space="preserve"> </w:t>
      </w:r>
    </w:p>
    <w:p w14:paraId="3E949585" w14:textId="39B9D1CE" w:rsidR="00E737B5" w:rsidRDefault="00826024" w:rsidP="0015608B">
      <w:pPr>
        <w:spacing w:line="360" w:lineRule="auto"/>
        <w:ind w:firstLine="480"/>
        <w:jc w:val="left"/>
        <w:rPr>
          <w:rFonts w:asciiTheme="minorEastAsia" w:hAnsiTheme="minorEastAsia"/>
          <w:sz w:val="24"/>
        </w:rPr>
      </w:pPr>
      <w:r>
        <w:rPr>
          <w:rFonts w:asciiTheme="minorEastAsia" w:hAnsiTheme="minorEastAsia" w:hint="eastAsia"/>
          <w:sz w:val="24"/>
        </w:rPr>
        <w:t>通过“设备实时参数”页面我们可以对联网设备实现实时监控，界面中有多个独立的图表组件，每一个图表都对应一台设备，图表中有多条曲线，可以显示多种设备变量随时间变化的情况。用户可以对图表进行简单操作，如缩放时间轴，隐藏或显示变量曲线，点击数据点查看更多内容等。</w:t>
      </w:r>
      <w:r w:rsidR="0015608B">
        <w:rPr>
          <w:rFonts w:asciiTheme="minorEastAsia" w:hAnsiTheme="minorEastAsia" w:hint="eastAsia"/>
          <w:sz w:val="24"/>
        </w:rPr>
        <w:t>同时，每个图表组件都可以自由拖拽变换位置，用户可以将两个相同类型设备的监控图排列在同一区域，便于用户对比分析。</w:t>
      </w:r>
    </w:p>
    <w:p w14:paraId="3ABE603E" w14:textId="77777777" w:rsidR="00153207" w:rsidRDefault="00153207" w:rsidP="00AF3539">
      <w:pPr>
        <w:spacing w:line="360" w:lineRule="auto"/>
        <w:ind w:firstLine="480"/>
        <w:jc w:val="center"/>
        <w:rPr>
          <w:noProof/>
        </w:rPr>
      </w:pPr>
    </w:p>
    <w:p w14:paraId="4BF8F2A3" w14:textId="77777777" w:rsidR="00E90594" w:rsidDel="00E90594" w:rsidRDefault="0015608B" w:rsidP="00347444">
      <w:pPr>
        <w:spacing w:line="360" w:lineRule="auto"/>
        <w:jc w:val="center"/>
        <w:rPr>
          <w:del w:id="1132" w:author="Garcia" w:date="2021-05-14T10:48:00Z"/>
          <w:rFonts w:asciiTheme="minorEastAsia" w:hAnsiTheme="minorEastAsia"/>
          <w:sz w:val="24"/>
        </w:rPr>
      </w:pPr>
      <w:del w:id="1133" w:author="Garcia" w:date="2021-05-13T15:39:00Z">
        <w:r w:rsidDel="00347444">
          <w:rPr>
            <w:noProof/>
          </w:rPr>
          <w:drawing>
            <wp:inline distT="0" distB="0" distL="0" distR="0" wp14:anchorId="793666E5" wp14:editId="256669AB">
              <wp:extent cx="5446246" cy="2987621"/>
              <wp:effectExtent l="19050" t="19050" r="2159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1161" cy="3001289"/>
                      </a:xfrm>
                      <a:prstGeom prst="rect">
                        <a:avLst/>
                      </a:prstGeom>
                      <a:ln>
                        <a:solidFill>
                          <a:schemeClr val="tx1"/>
                        </a:solidFill>
                      </a:ln>
                    </pic:spPr>
                  </pic:pic>
                </a:graphicData>
              </a:graphic>
            </wp:inline>
          </w:drawing>
        </w:r>
      </w:del>
      <w:ins w:id="1134" w:author="Garcia" w:date="2021-05-13T15:39:00Z">
        <w:r w:rsidR="00347444">
          <w:rPr>
            <w:noProof/>
          </w:rPr>
          <w:drawing>
            <wp:inline distT="0" distB="0" distL="0" distR="0" wp14:anchorId="09D4A785" wp14:editId="07A8A5B6">
              <wp:extent cx="5330190" cy="3013969"/>
              <wp:effectExtent l="19050" t="19050" r="2286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0190" cy="3013969"/>
                      </a:xfrm>
                      <a:prstGeom prst="rect">
                        <a:avLst/>
                      </a:prstGeom>
                      <a:ln>
                        <a:solidFill>
                          <a:schemeClr val="tx1"/>
                        </a:solidFill>
                      </a:ln>
                    </pic:spPr>
                  </pic:pic>
                </a:graphicData>
              </a:graphic>
            </wp:inline>
          </w:drawing>
        </w:r>
      </w:ins>
    </w:p>
    <w:p w14:paraId="335E5D64" w14:textId="7D9804B1" w:rsidR="0015608B" w:rsidRDefault="0015608B">
      <w:pPr>
        <w:spacing w:line="360" w:lineRule="auto"/>
        <w:jc w:val="center"/>
        <w:rPr>
          <w:rFonts w:asciiTheme="minorEastAsia" w:hAnsiTheme="minorEastAsia"/>
          <w:sz w:val="24"/>
        </w:rPr>
        <w:pPrChange w:id="1135" w:author="Garcia" w:date="2021-05-14T10:48:00Z">
          <w:pPr>
            <w:spacing w:line="360" w:lineRule="auto"/>
            <w:ind w:firstLine="480"/>
            <w:jc w:val="center"/>
          </w:pPr>
        </w:pPrChange>
      </w:pPr>
    </w:p>
    <w:p w14:paraId="7E3476BA" w14:textId="1B3B69C0" w:rsidR="00153207" w:rsidRDefault="00153207" w:rsidP="00153207">
      <w:pPr>
        <w:spacing w:line="360" w:lineRule="auto"/>
        <w:jc w:val="center"/>
        <w:rPr>
          <w:rFonts w:ascii="黑体" w:eastAsia="黑体" w:hAnsi="黑体"/>
          <w:b/>
          <w:bCs/>
          <w:szCs w:val="20"/>
        </w:rPr>
      </w:pPr>
      <w:r>
        <w:rPr>
          <w:rFonts w:ascii="黑体" w:eastAsia="黑体" w:hAnsi="黑体" w:hint="eastAsia"/>
          <w:b/>
          <w:szCs w:val="21"/>
        </w:rPr>
        <w:t>图</w:t>
      </w:r>
      <w:ins w:id="1136" w:author="Garcia" w:date="2021-05-14T12:01:00Z">
        <w:r w:rsidR="00C75DC4">
          <w:rPr>
            <w:rFonts w:ascii="黑体" w:eastAsia="黑体" w:hAnsi="黑体"/>
            <w:b/>
            <w:szCs w:val="21"/>
          </w:rPr>
          <w:t>2</w:t>
        </w:r>
      </w:ins>
      <w:ins w:id="1137" w:author="Archimboldi Garcia" w:date="2021-05-28T10:06:00Z">
        <w:r w:rsidR="00EC6238">
          <w:rPr>
            <w:rFonts w:ascii="黑体" w:eastAsia="黑体" w:hAnsi="黑体"/>
            <w:b/>
            <w:szCs w:val="21"/>
          </w:rPr>
          <w:t>4</w:t>
        </w:r>
      </w:ins>
      <w:ins w:id="1138" w:author="Garcia" w:date="2021-05-14T12:01:00Z">
        <w:del w:id="1139" w:author="Archimboldi Garcia" w:date="2021-05-28T10:06:00Z">
          <w:r w:rsidR="00C75DC4" w:rsidDel="00EC6238">
            <w:rPr>
              <w:rFonts w:ascii="黑体" w:eastAsia="黑体" w:hAnsi="黑体"/>
              <w:b/>
              <w:szCs w:val="21"/>
            </w:rPr>
            <w:delText>1</w:delText>
          </w:r>
        </w:del>
      </w:ins>
      <w:del w:id="1140" w:author="Garcia" w:date="2021-05-14T12:01:00Z">
        <w:r w:rsidR="009C623A" w:rsidDel="00C75DC4">
          <w:rPr>
            <w:rFonts w:ascii="黑体" w:eastAsia="黑体" w:hAnsi="黑体"/>
            <w:b/>
            <w:szCs w:val="21"/>
          </w:rPr>
          <w:delText>19</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设备实时参数页面</w:t>
      </w:r>
    </w:p>
    <w:p w14:paraId="046008CC" w14:textId="68449E53" w:rsidR="00493834" w:rsidRPr="00153207" w:rsidRDefault="00493834">
      <w:pPr>
        <w:spacing w:line="360" w:lineRule="auto"/>
        <w:rPr>
          <w:rFonts w:asciiTheme="minorEastAsia" w:hAnsiTheme="minorEastAsia"/>
          <w:sz w:val="24"/>
        </w:rPr>
        <w:pPrChange w:id="1141" w:author="Garcia" w:date="2021-05-13T15:21:00Z">
          <w:pPr>
            <w:spacing w:line="360" w:lineRule="auto"/>
            <w:ind w:firstLine="480"/>
            <w:jc w:val="center"/>
          </w:pPr>
        </w:pPrChange>
      </w:pPr>
    </w:p>
    <w:p w14:paraId="5C38004C" w14:textId="118B119E" w:rsidR="00E737B5" w:rsidRDefault="00E737B5" w:rsidP="00E737B5">
      <w:pPr>
        <w:spacing w:line="360" w:lineRule="auto"/>
        <w:rPr>
          <w:rFonts w:asciiTheme="minorEastAsia" w:hAnsiTheme="minorEastAsia"/>
          <w:b/>
          <w:sz w:val="24"/>
        </w:rPr>
      </w:pPr>
      <w:r>
        <w:rPr>
          <w:rFonts w:ascii="黑体" w:eastAsia="黑体" w:hAnsi="黑体" w:hint="eastAsia"/>
          <w:sz w:val="24"/>
        </w:rPr>
        <w:t>4.2.1分析记录查看功能</w:t>
      </w:r>
    </w:p>
    <w:p w14:paraId="7FD652EB" w14:textId="3A1810F1" w:rsidR="00E737B5" w:rsidRDefault="0015608B" w:rsidP="0015608B">
      <w:pPr>
        <w:spacing w:line="360" w:lineRule="auto"/>
        <w:ind w:firstLine="480"/>
        <w:jc w:val="left"/>
        <w:rPr>
          <w:ins w:id="1142" w:author="Archimboldi Garcia" w:date="2021-05-28T10:07:00Z"/>
          <w:rFonts w:asciiTheme="minorEastAsia" w:hAnsiTheme="minorEastAsia"/>
          <w:sz w:val="24"/>
        </w:rPr>
      </w:pPr>
      <w:r>
        <w:rPr>
          <w:rFonts w:asciiTheme="minorEastAsia" w:hAnsiTheme="minorEastAsia" w:hint="eastAsia"/>
          <w:sz w:val="24"/>
        </w:rPr>
        <w:t>通过“生产过程记录”页面，我们可以按照日期查找当天的生产记录，通过点击界面上的日历组件，随后系统会自动返回对应日期的生产记录</w:t>
      </w:r>
      <w:ins w:id="1143" w:author="Garcia" w:date="2021-05-13T15:23:00Z">
        <w:r w:rsidR="00246C3F">
          <w:rPr>
            <w:rFonts w:asciiTheme="minorEastAsia" w:hAnsiTheme="minorEastAsia" w:hint="eastAsia"/>
            <w:sz w:val="24"/>
          </w:rPr>
          <w:t>（图2</w:t>
        </w:r>
      </w:ins>
      <w:ins w:id="1144" w:author="Archimboldi Garcia" w:date="2021-05-28T10:07:00Z">
        <w:r w:rsidR="00EC6238">
          <w:rPr>
            <w:rFonts w:asciiTheme="minorEastAsia" w:hAnsiTheme="minorEastAsia"/>
            <w:sz w:val="24"/>
          </w:rPr>
          <w:t>5</w:t>
        </w:r>
      </w:ins>
      <w:ins w:id="1145" w:author="Garcia" w:date="2021-05-14T13:25:00Z">
        <w:del w:id="1146" w:author="Archimboldi Garcia" w:date="2021-05-28T10:07:00Z">
          <w:r w:rsidR="00F46556" w:rsidDel="00EC6238">
            <w:rPr>
              <w:rFonts w:asciiTheme="minorEastAsia" w:hAnsiTheme="minorEastAsia"/>
              <w:sz w:val="24"/>
            </w:rPr>
            <w:delText>2</w:delText>
          </w:r>
        </w:del>
      </w:ins>
      <w:ins w:id="1147" w:author="Garcia" w:date="2021-05-13T15:23:00Z">
        <w:r w:rsidR="00246C3F">
          <w:rPr>
            <w:rFonts w:asciiTheme="minorEastAsia" w:hAnsiTheme="minorEastAsia" w:hint="eastAsia"/>
            <w:sz w:val="24"/>
          </w:rPr>
          <w:t>）。</w:t>
        </w:r>
      </w:ins>
      <w:del w:id="1148" w:author="Garcia" w:date="2021-05-13T15:23:00Z">
        <w:r w:rsidDel="00246C3F">
          <w:rPr>
            <w:rFonts w:asciiTheme="minorEastAsia" w:hAnsiTheme="minorEastAsia" w:hint="eastAsia"/>
            <w:sz w:val="24"/>
          </w:rPr>
          <w:delText>，</w:delText>
        </w:r>
      </w:del>
      <w:r>
        <w:rPr>
          <w:rFonts w:asciiTheme="minorEastAsia" w:hAnsiTheme="minorEastAsia" w:hint="eastAsia"/>
          <w:sz w:val="24"/>
        </w:rPr>
        <w:t>后台分析程序通过分析当日的设备参数曲线，自动找出不同生产阶段的分界点，再根据这些分界点将一天的生产过程分为多条记录。</w:t>
      </w:r>
      <w:ins w:id="1149" w:author="Garcia" w:date="2021-05-13T15:23:00Z">
        <w:r w:rsidR="00246C3F">
          <w:rPr>
            <w:rFonts w:asciiTheme="minorEastAsia" w:hAnsiTheme="minorEastAsia" w:hint="eastAsia"/>
            <w:sz w:val="24"/>
          </w:rPr>
          <w:t>进入</w:t>
        </w:r>
      </w:ins>
      <w:ins w:id="1150" w:author="Garcia" w:date="2021-05-13T15:24:00Z">
        <w:r w:rsidR="00246C3F">
          <w:rPr>
            <w:rFonts w:asciiTheme="minorEastAsia" w:hAnsiTheme="minorEastAsia" w:hint="eastAsia"/>
            <w:sz w:val="24"/>
          </w:rPr>
          <w:t>单日的生产记录页面，页面会显示包含当天所有生产记录的表格，表格中显示了记录所属设备，记录开始和结束时间以及记录时长</w:t>
        </w:r>
      </w:ins>
      <w:ins w:id="1151" w:author="Garcia" w:date="2021-05-13T15:25:00Z">
        <w:r w:rsidR="00246C3F">
          <w:rPr>
            <w:rFonts w:asciiTheme="minorEastAsia" w:hAnsiTheme="minorEastAsia" w:hint="eastAsia"/>
            <w:sz w:val="24"/>
          </w:rPr>
          <w:t>（图2</w:t>
        </w:r>
      </w:ins>
      <w:ins w:id="1152" w:author="Archimboldi Garcia" w:date="2021-05-28T10:07:00Z">
        <w:r w:rsidR="00EC6238">
          <w:rPr>
            <w:rFonts w:asciiTheme="minorEastAsia" w:hAnsiTheme="minorEastAsia"/>
            <w:sz w:val="24"/>
          </w:rPr>
          <w:t>6</w:t>
        </w:r>
      </w:ins>
      <w:ins w:id="1153" w:author="Garcia" w:date="2021-05-14T13:26:00Z">
        <w:del w:id="1154" w:author="Archimboldi Garcia" w:date="2021-05-28T10:07:00Z">
          <w:r w:rsidR="00F46556" w:rsidDel="00EC6238">
            <w:rPr>
              <w:rFonts w:asciiTheme="minorEastAsia" w:hAnsiTheme="minorEastAsia"/>
              <w:sz w:val="24"/>
            </w:rPr>
            <w:delText>3</w:delText>
          </w:r>
        </w:del>
      </w:ins>
      <w:ins w:id="1155" w:author="Garcia" w:date="2021-05-13T15:25:00Z">
        <w:r w:rsidR="00246C3F">
          <w:rPr>
            <w:rFonts w:asciiTheme="minorEastAsia" w:hAnsiTheme="minorEastAsia" w:hint="eastAsia"/>
            <w:sz w:val="24"/>
          </w:rPr>
          <w:t>），点击每一条记录右侧的“查看”按钮可以进入记录信息页面，查看该条记录的详细信息（图2</w:t>
        </w:r>
      </w:ins>
      <w:ins w:id="1156" w:author="Archimboldi Garcia" w:date="2021-05-28T10:07:00Z">
        <w:r w:rsidR="00EC6238">
          <w:rPr>
            <w:rFonts w:asciiTheme="minorEastAsia" w:hAnsiTheme="minorEastAsia"/>
            <w:sz w:val="24"/>
          </w:rPr>
          <w:t>7</w:t>
        </w:r>
      </w:ins>
      <w:ins w:id="1157" w:author="Garcia" w:date="2021-05-14T13:26:00Z">
        <w:del w:id="1158" w:author="Archimboldi Garcia" w:date="2021-05-28T10:07:00Z">
          <w:r w:rsidR="00F46556" w:rsidDel="00EC6238">
            <w:rPr>
              <w:rFonts w:asciiTheme="minorEastAsia" w:hAnsiTheme="minorEastAsia"/>
              <w:sz w:val="24"/>
            </w:rPr>
            <w:delText>4</w:delText>
          </w:r>
        </w:del>
      </w:ins>
      <w:ins w:id="1159" w:author="Garcia" w:date="2021-05-13T15:25:00Z">
        <w:r w:rsidR="00246C3F">
          <w:rPr>
            <w:rFonts w:asciiTheme="minorEastAsia" w:hAnsiTheme="minorEastAsia" w:hint="eastAsia"/>
            <w:sz w:val="24"/>
          </w:rPr>
          <w:t>）。</w:t>
        </w:r>
      </w:ins>
      <w:del w:id="1160" w:author="Garcia" w:date="2021-05-13T15:22:00Z">
        <w:r w:rsidDel="00493834">
          <w:rPr>
            <w:rFonts w:asciiTheme="minorEastAsia" w:hAnsiTheme="minorEastAsia" w:hint="eastAsia"/>
            <w:sz w:val="24"/>
          </w:rPr>
          <w:delText>用户可以点击每条记录后的“查看”按钮进入记录内容界面，该界面会显示更多详细信息供用户查看。</w:delText>
        </w:r>
      </w:del>
    </w:p>
    <w:p w14:paraId="484EAF0A" w14:textId="0D9DE309" w:rsidR="00EC6238" w:rsidRDefault="00EC6238" w:rsidP="0015608B">
      <w:pPr>
        <w:spacing w:line="360" w:lineRule="auto"/>
        <w:ind w:firstLine="480"/>
        <w:jc w:val="left"/>
        <w:rPr>
          <w:ins w:id="1161" w:author="Archimboldi Garcia" w:date="2021-05-28T10:07:00Z"/>
          <w:rFonts w:asciiTheme="minorEastAsia" w:hAnsiTheme="minorEastAsia"/>
          <w:sz w:val="24"/>
        </w:rPr>
      </w:pPr>
    </w:p>
    <w:p w14:paraId="7D1B7FEC" w14:textId="23076EA8" w:rsidR="00EC6238" w:rsidRDefault="00EC6238" w:rsidP="0015608B">
      <w:pPr>
        <w:spacing w:line="360" w:lineRule="auto"/>
        <w:ind w:firstLine="480"/>
        <w:jc w:val="left"/>
        <w:rPr>
          <w:ins w:id="1162" w:author="Archimboldi Garcia" w:date="2021-05-28T10:07:00Z"/>
          <w:rFonts w:asciiTheme="minorEastAsia" w:hAnsiTheme="minorEastAsia"/>
          <w:sz w:val="24"/>
        </w:rPr>
      </w:pPr>
    </w:p>
    <w:p w14:paraId="6F2CE87D" w14:textId="28DFEBDD" w:rsidR="00EC6238" w:rsidRDefault="00EC6238" w:rsidP="0015608B">
      <w:pPr>
        <w:spacing w:line="360" w:lineRule="auto"/>
        <w:ind w:firstLine="480"/>
        <w:jc w:val="left"/>
        <w:rPr>
          <w:ins w:id="1163" w:author="Archimboldi Garcia" w:date="2021-05-28T10:07:00Z"/>
          <w:rFonts w:asciiTheme="minorEastAsia" w:hAnsiTheme="minorEastAsia"/>
          <w:sz w:val="24"/>
        </w:rPr>
      </w:pPr>
    </w:p>
    <w:p w14:paraId="316838DB" w14:textId="77777777" w:rsidR="00EC6238" w:rsidRDefault="00EC6238" w:rsidP="0015608B">
      <w:pPr>
        <w:spacing w:line="360" w:lineRule="auto"/>
        <w:ind w:firstLine="480"/>
        <w:jc w:val="left"/>
        <w:rPr>
          <w:rFonts w:asciiTheme="minorEastAsia" w:hAnsiTheme="minorEastAsia"/>
          <w:sz w:val="24"/>
        </w:rPr>
      </w:pPr>
    </w:p>
    <w:p w14:paraId="08FDA3AF" w14:textId="039580F4" w:rsidR="0015608B" w:rsidRDefault="0015608B" w:rsidP="00415671">
      <w:pPr>
        <w:spacing w:line="360" w:lineRule="auto"/>
        <w:jc w:val="center"/>
        <w:rPr>
          <w:rFonts w:asciiTheme="minorEastAsia" w:hAnsiTheme="minorEastAsia"/>
          <w:b/>
          <w:sz w:val="24"/>
        </w:rPr>
      </w:pPr>
      <w:del w:id="1164" w:author="Garcia" w:date="2021-05-13T15:18:00Z">
        <w:r w:rsidDel="00493834">
          <w:rPr>
            <w:noProof/>
          </w:rPr>
          <w:drawing>
            <wp:inline distT="0" distB="0" distL="0" distR="0" wp14:anchorId="0BBBB383" wp14:editId="755706BA">
              <wp:extent cx="5257079" cy="2685404"/>
              <wp:effectExtent l="19050" t="19050" r="20320" b="203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2472" cy="2713700"/>
                      </a:xfrm>
                      <a:prstGeom prst="rect">
                        <a:avLst/>
                      </a:prstGeom>
                      <a:ln>
                        <a:solidFill>
                          <a:schemeClr val="tx1"/>
                        </a:solidFill>
                      </a:ln>
                    </pic:spPr>
                  </pic:pic>
                </a:graphicData>
              </a:graphic>
            </wp:inline>
          </w:drawing>
        </w:r>
      </w:del>
      <w:ins w:id="1165" w:author="Garcia" w:date="2021-05-13T15:18:00Z">
        <w:r w:rsidR="00493834">
          <w:rPr>
            <w:noProof/>
          </w:rPr>
          <w:drawing>
            <wp:inline distT="0" distB="0" distL="0" distR="0" wp14:anchorId="1980C8FD" wp14:editId="7F88BD9E">
              <wp:extent cx="5486400" cy="2095853"/>
              <wp:effectExtent l="19050" t="19050" r="1905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7201" cy="2103799"/>
                      </a:xfrm>
                      <a:prstGeom prst="rect">
                        <a:avLst/>
                      </a:prstGeom>
                      <a:ln>
                        <a:solidFill>
                          <a:schemeClr val="tx1"/>
                        </a:solidFill>
                      </a:ln>
                    </pic:spPr>
                  </pic:pic>
                </a:graphicData>
              </a:graphic>
            </wp:inline>
          </w:drawing>
        </w:r>
      </w:ins>
    </w:p>
    <w:p w14:paraId="48084D41" w14:textId="39A821D1" w:rsidR="00CC63FD" w:rsidRDefault="00CC63FD" w:rsidP="00CC63FD">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166" w:author="Archimboldi Garcia" w:date="2021-05-28T10:06:00Z">
        <w:r w:rsidR="00EC6238">
          <w:rPr>
            <w:rFonts w:ascii="黑体" w:eastAsia="黑体" w:hAnsi="黑体"/>
            <w:b/>
            <w:szCs w:val="21"/>
          </w:rPr>
          <w:t>5</w:t>
        </w:r>
      </w:ins>
      <w:ins w:id="1167" w:author="Garcia" w:date="2021-05-14T12:01:00Z">
        <w:del w:id="1168" w:author="Archimboldi Garcia" w:date="2021-05-28T10:06:00Z">
          <w:r w:rsidR="00C75DC4" w:rsidDel="00EC6238">
            <w:rPr>
              <w:rFonts w:ascii="黑体" w:eastAsia="黑体" w:hAnsi="黑体"/>
              <w:b/>
              <w:szCs w:val="21"/>
            </w:rPr>
            <w:delText>2</w:delText>
          </w:r>
        </w:del>
      </w:ins>
      <w:del w:id="1169" w:author="Garcia" w:date="2021-05-14T12:01:00Z">
        <w:r w:rsidR="009C623A" w:rsidDel="00C75DC4">
          <w:rPr>
            <w:rFonts w:ascii="黑体" w:eastAsia="黑体" w:hAnsi="黑体"/>
            <w:b/>
            <w:szCs w:val="21"/>
          </w:rPr>
          <w:delText>0</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w:t>
      </w:r>
      <w:r w:rsidR="004F5BD9">
        <w:rPr>
          <w:rFonts w:ascii="黑体" w:eastAsia="黑体" w:hAnsi="黑体" w:hint="eastAsia"/>
          <w:b/>
          <w:bCs/>
          <w:szCs w:val="20"/>
        </w:rPr>
        <w:t>（1）</w:t>
      </w:r>
    </w:p>
    <w:p w14:paraId="53C502C6" w14:textId="5CB9C2EF" w:rsidR="00CC63FD" w:rsidRDefault="00CC63FD" w:rsidP="00AF3539">
      <w:pPr>
        <w:spacing w:line="360" w:lineRule="auto"/>
        <w:ind w:firstLine="480"/>
        <w:jc w:val="center"/>
        <w:rPr>
          <w:rFonts w:asciiTheme="minorEastAsia" w:hAnsiTheme="minorEastAsia"/>
          <w:b/>
          <w:sz w:val="24"/>
        </w:rPr>
      </w:pPr>
    </w:p>
    <w:p w14:paraId="5D782E67" w14:textId="66990E9E" w:rsidR="00415671" w:rsidDel="00493834" w:rsidRDefault="00415671" w:rsidP="00AF3539">
      <w:pPr>
        <w:spacing w:line="360" w:lineRule="auto"/>
        <w:ind w:firstLine="480"/>
        <w:jc w:val="center"/>
        <w:rPr>
          <w:del w:id="1170" w:author="Garcia" w:date="2021-05-13T15:18:00Z"/>
          <w:rFonts w:asciiTheme="minorEastAsia" w:hAnsiTheme="minorEastAsia"/>
          <w:b/>
          <w:sz w:val="24"/>
        </w:rPr>
      </w:pPr>
    </w:p>
    <w:p w14:paraId="18D29E24" w14:textId="77777777" w:rsidR="00415671" w:rsidRPr="00CC63FD" w:rsidRDefault="00415671">
      <w:pPr>
        <w:spacing w:line="360" w:lineRule="auto"/>
        <w:rPr>
          <w:rFonts w:asciiTheme="minorEastAsia" w:hAnsiTheme="minorEastAsia"/>
          <w:b/>
          <w:sz w:val="24"/>
        </w:rPr>
        <w:pPrChange w:id="1171" w:author="Garcia" w:date="2021-05-13T15:18:00Z">
          <w:pPr>
            <w:spacing w:line="360" w:lineRule="auto"/>
            <w:ind w:firstLine="480"/>
            <w:jc w:val="center"/>
          </w:pPr>
        </w:pPrChange>
      </w:pPr>
    </w:p>
    <w:p w14:paraId="0B060C96" w14:textId="5685E447" w:rsidR="0015608B" w:rsidRDefault="0015608B" w:rsidP="00415671">
      <w:pPr>
        <w:spacing w:line="360" w:lineRule="auto"/>
        <w:jc w:val="center"/>
        <w:rPr>
          <w:rFonts w:asciiTheme="minorEastAsia" w:hAnsiTheme="minorEastAsia"/>
          <w:b/>
          <w:sz w:val="24"/>
        </w:rPr>
      </w:pPr>
      <w:del w:id="1172" w:author="Garcia" w:date="2021-05-13T15:17:00Z">
        <w:r w:rsidDel="00493834">
          <w:rPr>
            <w:noProof/>
          </w:rPr>
          <w:drawing>
            <wp:inline distT="0" distB="0" distL="0" distR="0" wp14:anchorId="07B2D9B8" wp14:editId="6ADD3935">
              <wp:extent cx="5325189" cy="2398686"/>
              <wp:effectExtent l="19050" t="19050" r="2794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063" cy="2431061"/>
                      </a:xfrm>
                      <a:prstGeom prst="rect">
                        <a:avLst/>
                      </a:prstGeom>
                      <a:ln>
                        <a:solidFill>
                          <a:schemeClr val="tx1"/>
                        </a:solidFill>
                      </a:ln>
                    </pic:spPr>
                  </pic:pic>
                </a:graphicData>
              </a:graphic>
            </wp:inline>
          </w:drawing>
        </w:r>
      </w:del>
      <w:ins w:id="1173" w:author="Garcia" w:date="2021-05-13T15:18:00Z">
        <w:r w:rsidR="00493834">
          <w:rPr>
            <w:noProof/>
          </w:rPr>
          <w:drawing>
            <wp:inline distT="0" distB="0" distL="0" distR="0" wp14:anchorId="699354A0" wp14:editId="0C5C4804">
              <wp:extent cx="5444490" cy="2696405"/>
              <wp:effectExtent l="19050" t="19050" r="22860" b="279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6613" cy="2712314"/>
                      </a:xfrm>
                      <a:prstGeom prst="rect">
                        <a:avLst/>
                      </a:prstGeom>
                      <a:ln>
                        <a:solidFill>
                          <a:schemeClr val="tx1"/>
                        </a:solidFill>
                      </a:ln>
                    </pic:spPr>
                  </pic:pic>
                </a:graphicData>
              </a:graphic>
            </wp:inline>
          </w:drawing>
        </w:r>
      </w:ins>
    </w:p>
    <w:p w14:paraId="65A7DA0A" w14:textId="02261B82" w:rsidR="004F5BD9" w:rsidRP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174" w:author="Archimboldi Garcia" w:date="2021-05-28T10:06:00Z">
        <w:r w:rsidR="00EC6238">
          <w:rPr>
            <w:rFonts w:ascii="黑体" w:eastAsia="黑体" w:hAnsi="黑体"/>
            <w:b/>
            <w:szCs w:val="21"/>
          </w:rPr>
          <w:t>6</w:t>
        </w:r>
      </w:ins>
      <w:ins w:id="1175" w:author="Garcia" w:date="2021-05-14T12:01:00Z">
        <w:del w:id="1176" w:author="Archimboldi Garcia" w:date="2021-05-28T10:06:00Z">
          <w:r w:rsidR="00C75DC4" w:rsidDel="00EC6238">
            <w:rPr>
              <w:rFonts w:ascii="黑体" w:eastAsia="黑体" w:hAnsi="黑体"/>
              <w:b/>
              <w:szCs w:val="21"/>
            </w:rPr>
            <w:delText>3</w:delText>
          </w:r>
        </w:del>
      </w:ins>
      <w:del w:id="1177" w:author="Garcia" w:date="2021-05-14T12:01:00Z">
        <w:r w:rsidR="009C623A" w:rsidDel="00C75DC4">
          <w:rPr>
            <w:rFonts w:ascii="黑体" w:eastAsia="黑体" w:hAnsi="黑体"/>
            <w:b/>
            <w:szCs w:val="21"/>
          </w:rPr>
          <w:delText>1</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生产记录页面（2）</w:t>
      </w:r>
    </w:p>
    <w:p w14:paraId="6298023C" w14:textId="317917D6" w:rsidR="00EB2EB1" w:rsidRDefault="00415671" w:rsidP="00415671">
      <w:pPr>
        <w:tabs>
          <w:tab w:val="left" w:pos="1525"/>
        </w:tabs>
        <w:spacing w:line="360" w:lineRule="auto"/>
        <w:ind w:firstLine="480"/>
        <w:jc w:val="left"/>
        <w:rPr>
          <w:rFonts w:asciiTheme="minorEastAsia" w:hAnsiTheme="minorEastAsia"/>
          <w:b/>
          <w:sz w:val="24"/>
        </w:rPr>
      </w:pPr>
      <w:r>
        <w:rPr>
          <w:rFonts w:asciiTheme="minorEastAsia" w:hAnsiTheme="minorEastAsia"/>
          <w:b/>
          <w:sz w:val="24"/>
        </w:rPr>
        <w:tab/>
      </w:r>
    </w:p>
    <w:p w14:paraId="27F991B7" w14:textId="76DC60E4" w:rsidR="00493834" w:rsidRDefault="00493834">
      <w:pPr>
        <w:spacing w:line="360" w:lineRule="auto"/>
        <w:ind w:firstLineChars="200" w:firstLine="482"/>
        <w:rPr>
          <w:ins w:id="1178" w:author="Garcia" w:date="2021-05-13T15:21:00Z"/>
          <w:rFonts w:asciiTheme="minorEastAsia" w:hAnsiTheme="minorEastAsia"/>
          <w:b/>
          <w:sz w:val="24"/>
        </w:rPr>
        <w:pPrChange w:id="1179" w:author="Garcia" w:date="2021-05-13T15:26:00Z">
          <w:pPr>
            <w:tabs>
              <w:tab w:val="left" w:pos="1525"/>
            </w:tabs>
            <w:spacing w:line="360" w:lineRule="auto"/>
            <w:ind w:firstLine="480"/>
            <w:jc w:val="left"/>
          </w:pPr>
        </w:pPrChange>
      </w:pPr>
    </w:p>
    <w:p w14:paraId="42DC9C75" w14:textId="14C3E43F" w:rsidR="00493834" w:rsidRDefault="00DC76DD" w:rsidP="00415671">
      <w:pPr>
        <w:tabs>
          <w:tab w:val="left" w:pos="1525"/>
        </w:tabs>
        <w:spacing w:line="360" w:lineRule="auto"/>
        <w:ind w:firstLine="480"/>
        <w:jc w:val="left"/>
        <w:rPr>
          <w:ins w:id="1180" w:author="Garcia" w:date="2021-05-13T15:21:00Z"/>
          <w:rFonts w:asciiTheme="minorEastAsia" w:hAnsiTheme="minorEastAsia"/>
          <w:b/>
          <w:sz w:val="24"/>
        </w:rPr>
      </w:pPr>
      <w:ins w:id="1181" w:author="Garcia" w:date="2021-05-13T15:27:00Z">
        <w:r>
          <w:rPr>
            <w:rFonts w:asciiTheme="minorEastAsia" w:hAnsiTheme="minorEastAsia" w:hint="eastAsia"/>
            <w:sz w:val="24"/>
          </w:rPr>
          <w:t>记录信息页面可显示当前记录的起止时间，以及</w:t>
        </w:r>
      </w:ins>
      <w:ins w:id="1182" w:author="Garcia" w:date="2021-05-13T15:28:00Z">
        <w:r>
          <w:rPr>
            <w:rFonts w:asciiTheme="minorEastAsia" w:hAnsiTheme="minorEastAsia" w:hint="eastAsia"/>
            <w:sz w:val="24"/>
          </w:rPr>
          <w:t>各参数的记录</w:t>
        </w:r>
      </w:ins>
      <w:ins w:id="1183" w:author="Garcia" w:date="2021-05-13T15:27:00Z">
        <w:r>
          <w:rPr>
            <w:rFonts w:asciiTheme="minorEastAsia" w:hAnsiTheme="minorEastAsia" w:hint="eastAsia"/>
            <w:sz w:val="24"/>
          </w:rPr>
          <w:t>曲线</w:t>
        </w:r>
      </w:ins>
      <w:ins w:id="1184" w:author="Garcia" w:date="2021-05-13T15:32:00Z">
        <w:r w:rsidR="00A52042">
          <w:rPr>
            <w:rFonts w:asciiTheme="minorEastAsia" w:hAnsiTheme="minorEastAsia" w:hint="eastAsia"/>
            <w:sz w:val="24"/>
          </w:rPr>
          <w:t>（图2</w:t>
        </w:r>
      </w:ins>
      <w:ins w:id="1185" w:author="Archimboldi Garcia" w:date="2021-05-28T10:07:00Z">
        <w:r w:rsidR="00EC6238">
          <w:rPr>
            <w:rFonts w:asciiTheme="minorEastAsia" w:hAnsiTheme="minorEastAsia"/>
            <w:sz w:val="24"/>
          </w:rPr>
          <w:t>7</w:t>
        </w:r>
      </w:ins>
      <w:ins w:id="1186" w:author="Garcia" w:date="2021-05-14T12:02:00Z">
        <w:del w:id="1187" w:author="Archimboldi Garcia" w:date="2021-05-28T10:07:00Z">
          <w:r w:rsidR="00C75DC4" w:rsidDel="00EC6238">
            <w:rPr>
              <w:rFonts w:asciiTheme="minorEastAsia" w:hAnsiTheme="minorEastAsia"/>
              <w:sz w:val="24"/>
            </w:rPr>
            <w:delText>4</w:delText>
          </w:r>
        </w:del>
      </w:ins>
      <w:ins w:id="1188" w:author="Garcia" w:date="2021-05-13T15:32:00Z">
        <w:r w:rsidR="00A52042">
          <w:rPr>
            <w:rFonts w:asciiTheme="minorEastAsia" w:hAnsiTheme="minorEastAsia" w:hint="eastAsia"/>
            <w:sz w:val="24"/>
          </w:rPr>
          <w:t>）</w:t>
        </w:r>
      </w:ins>
      <w:ins w:id="1189" w:author="Garcia" w:date="2021-05-13T15:27:00Z">
        <w:r>
          <w:rPr>
            <w:rFonts w:asciiTheme="minorEastAsia" w:hAnsiTheme="minorEastAsia" w:hint="eastAsia"/>
            <w:sz w:val="24"/>
          </w:rPr>
          <w:t>。</w:t>
        </w:r>
      </w:ins>
      <w:ins w:id="1190" w:author="Garcia" w:date="2021-05-13T15:28:00Z">
        <w:r>
          <w:rPr>
            <w:rFonts w:asciiTheme="minorEastAsia" w:hAnsiTheme="minorEastAsia" w:hint="eastAsia"/>
            <w:sz w:val="24"/>
          </w:rPr>
          <w:t>使用着可以通过点击记录曲线查看每个采样点的具体数值，其使用</w:t>
        </w:r>
      </w:ins>
      <w:ins w:id="1191" w:author="Garcia" w:date="2021-05-13T15:29:00Z">
        <w:r>
          <w:rPr>
            <w:rFonts w:asciiTheme="minorEastAsia" w:hAnsiTheme="minorEastAsia" w:hint="eastAsia"/>
            <w:sz w:val="24"/>
          </w:rPr>
          <w:t>方法与设备实时参数页面大致相同。在未来的版本中，记录信息页面将会添加</w:t>
        </w:r>
      </w:ins>
      <w:ins w:id="1192" w:author="Garcia" w:date="2021-05-13T15:30:00Z">
        <w:r>
          <w:rPr>
            <w:rFonts w:asciiTheme="minorEastAsia" w:hAnsiTheme="minorEastAsia" w:hint="eastAsia"/>
            <w:sz w:val="24"/>
          </w:rPr>
          <w:t>更多页面信息，如原始数据的各种统计结果</w:t>
        </w:r>
      </w:ins>
      <w:ins w:id="1193" w:author="Garcia" w:date="2021-05-13T15:31:00Z">
        <w:r w:rsidR="009C6D54">
          <w:rPr>
            <w:rFonts w:asciiTheme="minorEastAsia" w:hAnsiTheme="minorEastAsia" w:hint="eastAsia"/>
            <w:sz w:val="24"/>
          </w:rPr>
          <w:t>，有助于用户更好的</w:t>
        </w:r>
      </w:ins>
      <w:ins w:id="1194" w:author="Garcia" w:date="2021-05-13T15:30:00Z">
        <w:r>
          <w:rPr>
            <w:rFonts w:asciiTheme="minorEastAsia" w:hAnsiTheme="minorEastAsia" w:hint="eastAsia"/>
            <w:sz w:val="24"/>
          </w:rPr>
          <w:t>分析设备</w:t>
        </w:r>
      </w:ins>
      <w:ins w:id="1195" w:author="Garcia" w:date="2021-05-13T15:31:00Z">
        <w:r>
          <w:rPr>
            <w:rFonts w:asciiTheme="minorEastAsia" w:hAnsiTheme="minorEastAsia" w:hint="eastAsia"/>
            <w:sz w:val="24"/>
          </w:rPr>
          <w:t>状态。</w:t>
        </w:r>
      </w:ins>
    </w:p>
    <w:p w14:paraId="37A81372" w14:textId="45FED97A" w:rsidR="00493834" w:rsidRDefault="00493834">
      <w:pPr>
        <w:tabs>
          <w:tab w:val="left" w:pos="1525"/>
        </w:tabs>
        <w:spacing w:line="360" w:lineRule="auto"/>
        <w:jc w:val="center"/>
        <w:rPr>
          <w:rFonts w:asciiTheme="minorEastAsia" w:hAnsiTheme="minorEastAsia"/>
          <w:b/>
          <w:sz w:val="24"/>
        </w:rPr>
        <w:pPrChange w:id="1196" w:author="Garcia" w:date="2021-05-13T15:22:00Z">
          <w:pPr>
            <w:tabs>
              <w:tab w:val="left" w:pos="1525"/>
            </w:tabs>
            <w:spacing w:line="360" w:lineRule="auto"/>
            <w:ind w:firstLine="480"/>
            <w:jc w:val="left"/>
          </w:pPr>
        </w:pPrChange>
      </w:pPr>
      <w:ins w:id="1197" w:author="Garcia" w:date="2021-05-13T15:21:00Z">
        <w:r w:rsidRPr="00493834">
          <w:rPr>
            <w:rFonts w:asciiTheme="minorEastAsia" w:hAnsiTheme="minorEastAsia"/>
            <w:noProof/>
            <w:sz w:val="24"/>
          </w:rPr>
          <w:lastRenderedPageBreak/>
          <w:drawing>
            <wp:inline distT="0" distB="0" distL="0" distR="0" wp14:anchorId="5CE9E7B9" wp14:editId="146B8C36">
              <wp:extent cx="5478780" cy="2649286"/>
              <wp:effectExtent l="19050" t="19050" r="26670"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0312" cy="2654862"/>
                      </a:xfrm>
                      <a:prstGeom prst="rect">
                        <a:avLst/>
                      </a:prstGeom>
                      <a:ln>
                        <a:solidFill>
                          <a:schemeClr val="tx1"/>
                        </a:solidFill>
                      </a:ln>
                    </pic:spPr>
                  </pic:pic>
                </a:graphicData>
              </a:graphic>
            </wp:inline>
          </w:drawing>
        </w:r>
      </w:ins>
    </w:p>
    <w:p w14:paraId="526D0A84" w14:textId="0AF9EFC5" w:rsidR="00D61052" w:rsidRPr="00D61052" w:rsidRDefault="00D61052" w:rsidP="00D61052">
      <w:pPr>
        <w:spacing w:line="360" w:lineRule="auto"/>
        <w:jc w:val="center"/>
        <w:rPr>
          <w:ins w:id="1198" w:author="Garcia" w:date="2021-05-13T15:26:00Z"/>
          <w:rFonts w:ascii="黑体" w:eastAsia="黑体" w:hAnsi="黑体"/>
          <w:b/>
          <w:bCs/>
          <w:szCs w:val="20"/>
        </w:rPr>
      </w:pPr>
      <w:ins w:id="1199" w:author="Garcia" w:date="2021-05-13T15:26:00Z">
        <w:r>
          <w:rPr>
            <w:rFonts w:ascii="黑体" w:eastAsia="黑体" w:hAnsi="黑体" w:hint="eastAsia"/>
            <w:b/>
            <w:szCs w:val="21"/>
          </w:rPr>
          <w:t>图</w:t>
        </w:r>
        <w:r>
          <w:rPr>
            <w:rFonts w:ascii="黑体" w:eastAsia="黑体" w:hAnsi="黑体"/>
            <w:b/>
            <w:szCs w:val="21"/>
          </w:rPr>
          <w:t>2</w:t>
        </w:r>
      </w:ins>
      <w:ins w:id="1200" w:author="Archimboldi Garcia" w:date="2021-05-28T10:07:00Z">
        <w:r w:rsidR="00EC6238">
          <w:rPr>
            <w:rFonts w:ascii="黑体" w:eastAsia="黑体" w:hAnsi="黑体"/>
            <w:b/>
            <w:szCs w:val="21"/>
          </w:rPr>
          <w:t>7</w:t>
        </w:r>
      </w:ins>
      <w:ins w:id="1201" w:author="Garcia" w:date="2021-05-14T12:01:00Z">
        <w:del w:id="1202" w:author="Archimboldi Garcia" w:date="2021-05-28T10:06:00Z">
          <w:r w:rsidR="00C75DC4" w:rsidDel="00EC6238">
            <w:rPr>
              <w:rFonts w:ascii="黑体" w:eastAsia="黑体" w:hAnsi="黑体"/>
              <w:b/>
              <w:szCs w:val="21"/>
            </w:rPr>
            <w:delText>4</w:delText>
          </w:r>
        </w:del>
      </w:ins>
      <w:ins w:id="1203" w:author="Garcia" w:date="2021-05-13T15:26:00Z">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生产记录信息页面</w:t>
        </w:r>
      </w:ins>
    </w:p>
    <w:p w14:paraId="42818351" w14:textId="445516E3" w:rsidR="00415671" w:rsidRDefault="00415671" w:rsidP="00415671">
      <w:pPr>
        <w:tabs>
          <w:tab w:val="left" w:pos="1525"/>
        </w:tabs>
        <w:spacing w:line="360" w:lineRule="auto"/>
        <w:ind w:firstLine="480"/>
        <w:jc w:val="left"/>
        <w:rPr>
          <w:ins w:id="1204" w:author="Garcia" w:date="2021-05-13T15:26:00Z"/>
          <w:rFonts w:asciiTheme="minorEastAsia" w:hAnsiTheme="minorEastAsia"/>
          <w:b/>
          <w:sz w:val="24"/>
        </w:rPr>
      </w:pPr>
    </w:p>
    <w:p w14:paraId="0F5BDE55" w14:textId="77777777" w:rsidR="00D61052" w:rsidRPr="0015608B" w:rsidRDefault="00D61052" w:rsidP="00415671">
      <w:pPr>
        <w:tabs>
          <w:tab w:val="left" w:pos="1525"/>
        </w:tabs>
        <w:spacing w:line="360" w:lineRule="auto"/>
        <w:ind w:firstLine="480"/>
        <w:jc w:val="left"/>
        <w:rPr>
          <w:rFonts w:asciiTheme="minorEastAsia" w:hAnsiTheme="minorEastAsia"/>
          <w:b/>
          <w:sz w:val="24"/>
        </w:rPr>
      </w:pPr>
    </w:p>
    <w:p w14:paraId="3DCE475D" w14:textId="4E6CCCAF" w:rsidR="00487592" w:rsidRPr="005B1EE6" w:rsidRDefault="00DD0B3F" w:rsidP="005B1EE6">
      <w:pPr>
        <w:pStyle w:val="af3"/>
      </w:pPr>
      <w:r>
        <w:rPr>
          <w:rFonts w:ascii="黑体" w:eastAsia="黑体" w:hAnsi="黑体" w:hint="eastAsia"/>
          <w:b w:val="0"/>
        </w:rPr>
        <w:t>4</w:t>
      </w:r>
      <w:r w:rsidR="00487592">
        <w:rPr>
          <w:rFonts w:ascii="黑体" w:eastAsia="黑体" w:hAnsi="黑体"/>
          <w:b w:val="0"/>
        </w:rPr>
        <w:t>.</w:t>
      </w:r>
      <w:ins w:id="1205" w:author="Garcia" w:date="2021-05-14T11:54:00Z">
        <w:r w:rsidR="00DB61E1">
          <w:rPr>
            <w:rFonts w:ascii="黑体" w:eastAsia="黑体" w:hAnsi="黑体"/>
            <w:b w:val="0"/>
          </w:rPr>
          <w:t>3</w:t>
        </w:r>
      </w:ins>
      <w:del w:id="1206" w:author="Garcia" w:date="2021-05-14T11:54:00Z">
        <w:r w:rsidR="00487592" w:rsidDel="00DB61E1">
          <w:rPr>
            <w:rFonts w:ascii="黑体" w:eastAsia="黑体" w:hAnsi="黑体" w:hint="eastAsia"/>
            <w:b w:val="0"/>
          </w:rPr>
          <w:delText>2</w:delText>
        </w:r>
      </w:del>
      <w:r w:rsidR="00487592">
        <w:rPr>
          <w:rFonts w:ascii="黑体" w:eastAsia="黑体" w:hAnsi="黑体" w:hint="eastAsia"/>
          <w:b w:val="0"/>
        </w:rPr>
        <w:t xml:space="preserve"> </w:t>
      </w:r>
      <w:r w:rsidR="007D0506">
        <w:rPr>
          <w:rFonts w:ascii="黑体" w:eastAsia="黑体" w:hAnsi="黑体" w:hint="eastAsia"/>
          <w:b w:val="0"/>
        </w:rPr>
        <w:t>应用</w:t>
      </w:r>
      <w:r w:rsidR="001562B1">
        <w:rPr>
          <w:rFonts w:ascii="黑体" w:eastAsia="黑体" w:hAnsi="黑体" w:hint="eastAsia"/>
          <w:b w:val="0"/>
        </w:rPr>
        <w:t>实现方案</w:t>
      </w:r>
    </w:p>
    <w:p w14:paraId="2D94845E" w14:textId="3EF53FBF" w:rsidR="00487592" w:rsidRDefault="003D2092" w:rsidP="00487592">
      <w:pPr>
        <w:spacing w:line="360" w:lineRule="auto"/>
        <w:rPr>
          <w:rFonts w:asciiTheme="minorEastAsia" w:hAnsiTheme="minorEastAsia"/>
          <w:b/>
          <w:sz w:val="24"/>
        </w:rPr>
      </w:pPr>
      <w:r>
        <w:rPr>
          <w:rFonts w:ascii="黑体" w:eastAsia="黑体" w:hAnsi="黑体" w:hint="eastAsia"/>
          <w:sz w:val="24"/>
        </w:rPr>
        <w:t>4</w:t>
      </w:r>
      <w:r w:rsidR="00487592">
        <w:rPr>
          <w:rFonts w:ascii="黑体" w:eastAsia="黑体" w:hAnsi="黑体" w:hint="eastAsia"/>
          <w:sz w:val="24"/>
        </w:rPr>
        <w:t>.</w:t>
      </w:r>
      <w:ins w:id="1207" w:author="Garcia" w:date="2021-05-14T11:54:00Z">
        <w:r w:rsidR="00DB61E1">
          <w:rPr>
            <w:rFonts w:ascii="黑体" w:eastAsia="黑体" w:hAnsi="黑体"/>
            <w:sz w:val="24"/>
          </w:rPr>
          <w:t>3</w:t>
        </w:r>
      </w:ins>
      <w:del w:id="1208" w:author="Garcia" w:date="2021-05-14T11:54:00Z">
        <w:r w:rsidR="00487592" w:rsidDel="00DB61E1">
          <w:rPr>
            <w:rFonts w:ascii="黑体" w:eastAsia="黑体" w:hAnsi="黑体" w:hint="eastAsia"/>
            <w:sz w:val="24"/>
          </w:rPr>
          <w:delText>2</w:delText>
        </w:r>
      </w:del>
      <w:r w:rsidR="00487592">
        <w:rPr>
          <w:rFonts w:ascii="黑体" w:eastAsia="黑体" w:hAnsi="黑体" w:hint="eastAsia"/>
          <w:sz w:val="24"/>
        </w:rPr>
        <w:t>.1</w:t>
      </w:r>
      <w:r>
        <w:rPr>
          <w:rFonts w:ascii="黑体" w:eastAsia="黑体" w:hAnsi="黑体" w:hint="eastAsia"/>
          <w:sz w:val="24"/>
        </w:rPr>
        <w:t>基于node</w:t>
      </w:r>
      <w:r>
        <w:rPr>
          <w:rFonts w:ascii="黑体" w:eastAsia="黑体" w:hAnsi="黑体"/>
          <w:sz w:val="24"/>
        </w:rPr>
        <w:t>.js</w:t>
      </w:r>
      <w:r w:rsidR="00D74DEF">
        <w:rPr>
          <w:rFonts w:ascii="黑体" w:eastAsia="黑体" w:hAnsi="黑体" w:hint="eastAsia"/>
          <w:sz w:val="24"/>
        </w:rPr>
        <w:t>/Express</w:t>
      </w:r>
      <w:r>
        <w:rPr>
          <w:rFonts w:ascii="黑体" w:eastAsia="黑体" w:hAnsi="黑体" w:hint="eastAsia"/>
          <w:sz w:val="24"/>
        </w:rPr>
        <w:t>技术的</w:t>
      </w:r>
      <w:r w:rsidR="001562B1">
        <w:rPr>
          <w:rFonts w:ascii="黑体" w:eastAsia="黑体" w:hAnsi="黑体" w:hint="eastAsia"/>
          <w:sz w:val="24"/>
        </w:rPr>
        <w:t>网站</w:t>
      </w:r>
      <w:r>
        <w:rPr>
          <w:rFonts w:ascii="黑体" w:eastAsia="黑体" w:hAnsi="黑体" w:hint="eastAsia"/>
          <w:sz w:val="24"/>
        </w:rPr>
        <w:t>开发</w:t>
      </w:r>
    </w:p>
    <w:p w14:paraId="35A6CBDD" w14:textId="64427B1B" w:rsidR="00487592" w:rsidRDefault="000F423E" w:rsidP="00487592">
      <w:pPr>
        <w:spacing w:line="360" w:lineRule="auto"/>
        <w:ind w:firstLineChars="200" w:firstLine="480"/>
        <w:rPr>
          <w:rFonts w:asciiTheme="minorEastAsia" w:hAnsiTheme="minorEastAsia"/>
          <w:sz w:val="24"/>
        </w:rPr>
      </w:pPr>
      <w:r>
        <w:rPr>
          <w:rFonts w:asciiTheme="minorEastAsia" w:hAnsiTheme="minorEastAsia" w:hint="eastAsia"/>
          <w:sz w:val="24"/>
        </w:rPr>
        <w:t>WEB应用的后端进程运行在网络服务器上，通过监听特定端口传回的客户端HTTP报文，</w:t>
      </w:r>
      <w:r w:rsidR="003367AF">
        <w:rPr>
          <w:rFonts w:asciiTheme="minorEastAsia" w:hAnsiTheme="minorEastAsia" w:hint="eastAsia"/>
          <w:sz w:val="24"/>
        </w:rPr>
        <w:t>来处理客户端的请求，之后再通过HTTP协议回复客户端。运行在服务器端的后端进程可能需要在同一时间处理多个客户端发来的请求，这就意味着需要在同一时间处理若干个并发连接。此外，后端进程应该在处理请求的空闲时间缓存来自上级数据库的数据，避免在客户端提出请求时再进行数据库读取，从而延长响应时间。以上问题对后端进程的使用性能都有着很大的影响，需要在设计时得到妥善解决。</w:t>
      </w:r>
    </w:p>
    <w:p w14:paraId="157C0965" w14:textId="77777777" w:rsidR="0032080D" w:rsidRDefault="0067293A" w:rsidP="0032080D">
      <w:pPr>
        <w:spacing w:line="360" w:lineRule="auto"/>
        <w:ind w:firstLineChars="200" w:firstLine="480"/>
        <w:rPr>
          <w:rFonts w:asciiTheme="minorEastAsia" w:hAnsiTheme="minorEastAsia"/>
          <w:sz w:val="24"/>
        </w:rPr>
      </w:pPr>
      <w:r>
        <w:rPr>
          <w:rFonts w:asciiTheme="minorEastAsia" w:hAnsiTheme="minorEastAsia" w:hint="eastAsia"/>
          <w:sz w:val="24"/>
        </w:rPr>
        <w:t>传统的后端程序代码使用java或python等高级语言编写，开发者需要自行实现用于处理异步并发响应的多线程算法，无论是使用阻塞线程或引入管理线程来处理并发事件，实现起来都较为繁琐，</w:t>
      </w:r>
      <w:r w:rsidR="00B02E44">
        <w:rPr>
          <w:rFonts w:asciiTheme="minorEastAsia" w:hAnsiTheme="minorEastAsia" w:hint="eastAsia"/>
          <w:sz w:val="24"/>
        </w:rPr>
        <w:t>受限于开发者有限的编程水平，这类算法很容易出错且</w:t>
      </w:r>
      <w:r>
        <w:rPr>
          <w:rFonts w:asciiTheme="minorEastAsia" w:hAnsiTheme="minorEastAsia" w:hint="eastAsia"/>
          <w:sz w:val="24"/>
        </w:rPr>
        <w:t>难以达到很好的性能。</w:t>
      </w:r>
    </w:p>
    <w:p w14:paraId="52680616" w14:textId="25E115E8" w:rsidR="00B02E44" w:rsidRDefault="0032080D" w:rsidP="00E226AA">
      <w:pPr>
        <w:spacing w:line="360" w:lineRule="auto"/>
        <w:ind w:firstLineChars="200" w:firstLine="480"/>
        <w:rPr>
          <w:rFonts w:asciiTheme="minorEastAsia" w:hAnsiTheme="minorEastAsia"/>
          <w:sz w:val="24"/>
        </w:rPr>
      </w:pPr>
      <w:r>
        <w:rPr>
          <w:rFonts w:asciiTheme="minorEastAsia" w:hAnsiTheme="minorEastAsia" w:hint="eastAsia"/>
          <w:sz w:val="24"/>
        </w:rPr>
        <w:t>为了克服以上难题，我们选择Node.</w:t>
      </w:r>
      <w:r>
        <w:rPr>
          <w:rFonts w:asciiTheme="minorEastAsia" w:hAnsiTheme="minorEastAsia"/>
          <w:sz w:val="24"/>
        </w:rPr>
        <w:t>js</w:t>
      </w:r>
      <w:r>
        <w:rPr>
          <w:rFonts w:asciiTheme="minorEastAsia" w:hAnsiTheme="minorEastAsia" w:hint="eastAsia"/>
          <w:sz w:val="24"/>
        </w:rPr>
        <w:t>技术开发后端应用。Node</w:t>
      </w:r>
      <w:r>
        <w:rPr>
          <w:rFonts w:asciiTheme="minorEastAsia" w:hAnsiTheme="minorEastAsia"/>
          <w:sz w:val="24"/>
        </w:rPr>
        <w:t>.js</w:t>
      </w:r>
      <w:r>
        <w:rPr>
          <w:rFonts w:asciiTheme="minorEastAsia" w:hAnsiTheme="minorEastAsia" w:hint="eastAsia"/>
          <w:sz w:val="24"/>
        </w:rPr>
        <w:t>是一个开源与跨平台的JavaScript运行环境，</w:t>
      </w:r>
      <w:r w:rsidR="00E226AA">
        <w:rPr>
          <w:rFonts w:asciiTheme="minorEastAsia" w:hAnsiTheme="minorEastAsia" w:hint="eastAsia"/>
          <w:sz w:val="24"/>
        </w:rPr>
        <w:t>拥有独立的Chrome</w:t>
      </w:r>
      <w:r w:rsidR="00E226AA">
        <w:rPr>
          <w:rFonts w:asciiTheme="minorEastAsia" w:hAnsiTheme="minorEastAsia"/>
          <w:sz w:val="24"/>
        </w:rPr>
        <w:t xml:space="preserve"> </w:t>
      </w:r>
      <w:r w:rsidR="00E226AA">
        <w:rPr>
          <w:rFonts w:asciiTheme="minorEastAsia" w:hAnsiTheme="minorEastAsia" w:hint="eastAsia"/>
          <w:sz w:val="24"/>
        </w:rPr>
        <w:t>V8引擎，使其可以不依赖浏览器独立运行JavaScript程序</w:t>
      </w:r>
      <w:r w:rsidR="00D12E27">
        <w:rPr>
          <w:rFonts w:asciiTheme="minorEastAsia" w:hAnsiTheme="minorEastAsia" w:hint="eastAsia"/>
          <w:sz w:val="24"/>
        </w:rPr>
        <w:t>[</w:t>
      </w:r>
      <w:r w:rsidR="00D12E27">
        <w:rPr>
          <w:rFonts w:asciiTheme="minorEastAsia" w:hAnsiTheme="minorEastAsia"/>
          <w:sz w:val="24"/>
        </w:rPr>
        <w:t>23]</w:t>
      </w:r>
      <w:r w:rsidR="00E226AA">
        <w:rPr>
          <w:rFonts w:asciiTheme="minorEastAsia" w:hAnsiTheme="minorEastAsia" w:hint="eastAsia"/>
          <w:sz w:val="24"/>
        </w:rPr>
        <w:t>。由于JavaScript是一门专门为网络编程创建的编程语言，使用JavaScript开发服务器端程序有着天然的优势，很多专为网络编程设计的语法特性和函数可以直接使用，而无需像其他高级语言那样需要调用特定的插件和库。此</w:t>
      </w:r>
      <w:r w:rsidR="00E226AA">
        <w:rPr>
          <w:rFonts w:asciiTheme="minorEastAsia" w:hAnsiTheme="minorEastAsia" w:hint="eastAsia"/>
          <w:sz w:val="24"/>
        </w:rPr>
        <w:lastRenderedPageBreak/>
        <w:t>外，</w:t>
      </w:r>
      <w:r>
        <w:rPr>
          <w:rFonts w:asciiTheme="minorEastAsia" w:hAnsiTheme="minorEastAsia" w:hint="eastAsia"/>
          <w:sz w:val="24"/>
        </w:rPr>
        <w:t>相比传统开发方式，Node</w:t>
      </w:r>
      <w:r>
        <w:rPr>
          <w:rFonts w:asciiTheme="minorEastAsia" w:hAnsiTheme="minorEastAsia"/>
          <w:sz w:val="24"/>
        </w:rPr>
        <w:t>.js</w:t>
      </w:r>
      <w:r w:rsidR="00E226AA">
        <w:rPr>
          <w:rFonts w:asciiTheme="minorEastAsia" w:hAnsiTheme="minorEastAsia" w:hint="eastAsia"/>
          <w:sz w:val="24"/>
        </w:rPr>
        <w:t>拥有</w:t>
      </w:r>
      <w:r>
        <w:rPr>
          <w:rFonts w:asciiTheme="minorEastAsia" w:hAnsiTheme="minorEastAsia" w:hint="eastAsia"/>
          <w:sz w:val="24"/>
        </w:rPr>
        <w:t>更加强大的异步并发处理能力</w:t>
      </w:r>
      <w:r w:rsidR="00E226AA">
        <w:rPr>
          <w:rFonts w:asciiTheme="minorEastAsia" w:hAnsiTheme="minorEastAsia" w:hint="eastAsia"/>
          <w:sz w:val="24"/>
        </w:rPr>
        <w:t>，同时支持各种最新的网络编程技术</w:t>
      </w:r>
      <w:r w:rsidR="001B3CEC">
        <w:rPr>
          <w:rFonts w:asciiTheme="minorEastAsia" w:hAnsiTheme="minorEastAsia" w:hint="eastAsia"/>
          <w:sz w:val="24"/>
        </w:rPr>
        <w:t>。Node</w:t>
      </w:r>
      <w:r w:rsidR="001B3CEC">
        <w:rPr>
          <w:rFonts w:asciiTheme="minorEastAsia" w:hAnsiTheme="minorEastAsia"/>
          <w:sz w:val="24"/>
        </w:rPr>
        <w:t>.js</w:t>
      </w:r>
      <w:r w:rsidR="00E226AA">
        <w:rPr>
          <w:rFonts w:asciiTheme="minorEastAsia" w:hAnsiTheme="minorEastAsia" w:hint="eastAsia"/>
          <w:sz w:val="24"/>
        </w:rPr>
        <w:t>异步</w:t>
      </w:r>
      <w:r w:rsidR="001B3CEC">
        <w:rPr>
          <w:rFonts w:asciiTheme="minorEastAsia" w:hAnsiTheme="minorEastAsia" w:hint="eastAsia"/>
          <w:sz w:val="24"/>
        </w:rPr>
        <w:t>运行</w:t>
      </w:r>
      <w:r w:rsidR="00E226AA">
        <w:rPr>
          <w:rFonts w:asciiTheme="minorEastAsia" w:hAnsiTheme="minorEastAsia" w:hint="eastAsia"/>
          <w:sz w:val="24"/>
        </w:rPr>
        <w:t>的特点贯穿于整个编程过程中</w:t>
      </w:r>
      <w:r w:rsidR="001B3CEC">
        <w:rPr>
          <w:rFonts w:asciiTheme="minorEastAsia" w:hAnsiTheme="minorEastAsia" w:hint="eastAsia"/>
          <w:sz w:val="24"/>
        </w:rPr>
        <w:t>，如大量的使用回调函数，使得它再执行I/O操作</w:t>
      </w:r>
      <w:r w:rsidR="00651F56">
        <w:rPr>
          <w:rFonts w:asciiTheme="minorEastAsia" w:hAnsiTheme="minorEastAsia" w:hint="eastAsia"/>
          <w:sz w:val="24"/>
        </w:rPr>
        <w:t>（网络读取、访问数据库或文件系统）时，会在响应返回时恢复操作，而不是阻塞线程使得CPU循环等待</w:t>
      </w:r>
      <w:r w:rsidR="0069642C">
        <w:rPr>
          <w:rFonts w:asciiTheme="minorEastAsia" w:hAnsiTheme="minorEastAsia" w:hint="eastAsia"/>
          <w:sz w:val="24"/>
        </w:rPr>
        <w:t>。</w:t>
      </w:r>
    </w:p>
    <w:p w14:paraId="1ADA21B5" w14:textId="7E92A35B" w:rsidR="000B3F8F" w:rsidRPr="000B3F8F" w:rsidRDefault="000B3F8F" w:rsidP="000B3F8F">
      <w:pPr>
        <w:spacing w:line="360" w:lineRule="auto"/>
        <w:ind w:firstLineChars="200" w:firstLine="480"/>
        <w:rPr>
          <w:rFonts w:asciiTheme="minorEastAsia" w:hAnsiTheme="minorEastAsia"/>
          <w:sz w:val="24"/>
        </w:rPr>
      </w:pPr>
      <w:r w:rsidRPr="000B3F8F">
        <w:rPr>
          <w:rFonts w:asciiTheme="minorEastAsia" w:hAnsiTheme="minorEastAsia" w:hint="eastAsia"/>
          <w:sz w:val="24"/>
        </w:rPr>
        <w:t>Express 是一个保持最小规模的灵活的 Node.js Web 应用程序开发框架，为 Web 和移动应用程序提供一组强大的功能</w:t>
      </w:r>
      <w:r w:rsidR="00D12E27">
        <w:rPr>
          <w:rFonts w:asciiTheme="minorEastAsia" w:hAnsiTheme="minorEastAsia" w:hint="eastAsia"/>
          <w:sz w:val="24"/>
        </w:rPr>
        <w:t>[</w:t>
      </w:r>
      <w:r w:rsidR="00D12E27">
        <w:rPr>
          <w:rFonts w:asciiTheme="minorEastAsia" w:hAnsiTheme="minorEastAsia"/>
          <w:sz w:val="24"/>
        </w:rPr>
        <w:t>27]</w:t>
      </w:r>
      <w:r w:rsidRPr="000B3F8F">
        <w:rPr>
          <w:rFonts w:asciiTheme="minorEastAsia" w:hAnsiTheme="minorEastAsia" w:hint="eastAsia"/>
          <w:sz w:val="24"/>
        </w:rPr>
        <w:t>。Express框架集成了许多中间件可直接供用户使用，例如解析json文件、解析cookie、解析日志等工作都可以通过调用中间件来完成</w:t>
      </w:r>
      <w:r>
        <w:rPr>
          <w:rFonts w:asciiTheme="minorEastAsia" w:hAnsiTheme="minorEastAsia" w:hint="eastAsia"/>
          <w:sz w:val="24"/>
        </w:rPr>
        <w:t>。使用Express框架来开发网站可以大大减轻开发者的负担，开发者可以把工作重心完全放在实现网站核心功能算法上。</w:t>
      </w:r>
    </w:p>
    <w:p w14:paraId="6F5C5B5D" w14:textId="77777777" w:rsidR="008E68A2" w:rsidRPr="008E68A2" w:rsidRDefault="008E68A2" w:rsidP="00513FE0">
      <w:pPr>
        <w:spacing w:line="360" w:lineRule="auto"/>
        <w:rPr>
          <w:rFonts w:asciiTheme="minorEastAsia" w:hAnsiTheme="minorEastAsia"/>
          <w:sz w:val="24"/>
        </w:rPr>
      </w:pPr>
    </w:p>
    <w:p w14:paraId="0A71A497" w14:textId="619B6AFC" w:rsidR="00513FE0" w:rsidRDefault="00513FE0" w:rsidP="00513FE0">
      <w:pPr>
        <w:spacing w:line="360" w:lineRule="auto"/>
        <w:rPr>
          <w:rFonts w:asciiTheme="minorEastAsia" w:hAnsiTheme="minorEastAsia"/>
          <w:b/>
          <w:sz w:val="24"/>
        </w:rPr>
      </w:pPr>
      <w:r>
        <w:rPr>
          <w:rFonts w:ascii="黑体" w:eastAsia="黑体" w:hAnsi="黑体" w:hint="eastAsia"/>
          <w:sz w:val="24"/>
        </w:rPr>
        <w:t>4.</w:t>
      </w:r>
      <w:ins w:id="1209" w:author="Garcia" w:date="2021-05-14T11:54:00Z">
        <w:r w:rsidR="00DB61E1">
          <w:rPr>
            <w:rFonts w:ascii="黑体" w:eastAsia="黑体" w:hAnsi="黑体"/>
            <w:sz w:val="24"/>
          </w:rPr>
          <w:t>3</w:t>
        </w:r>
      </w:ins>
      <w:del w:id="1210" w:author="Garcia" w:date="2021-05-14T11:54:00Z">
        <w:r w:rsidDel="00DB61E1">
          <w:rPr>
            <w:rFonts w:ascii="黑体" w:eastAsia="黑体" w:hAnsi="黑体" w:hint="eastAsia"/>
            <w:sz w:val="24"/>
          </w:rPr>
          <w:delText>2</w:delText>
        </w:r>
      </w:del>
      <w:r>
        <w:rPr>
          <w:rFonts w:ascii="黑体" w:eastAsia="黑体" w:hAnsi="黑体" w:hint="eastAsia"/>
          <w:sz w:val="24"/>
        </w:rPr>
        <w:t>.2程序架构</w:t>
      </w:r>
    </w:p>
    <w:p w14:paraId="44C3DB72" w14:textId="0659EC8C" w:rsidR="00513FE0" w:rsidRDefault="00283249" w:rsidP="00513FE0">
      <w:pPr>
        <w:spacing w:line="360" w:lineRule="auto"/>
        <w:ind w:firstLine="420"/>
        <w:rPr>
          <w:rFonts w:asciiTheme="minorEastAsia" w:hAnsiTheme="minorEastAsia"/>
          <w:sz w:val="24"/>
        </w:rPr>
      </w:pPr>
      <w:r>
        <w:rPr>
          <w:rFonts w:asciiTheme="minorEastAsia" w:hAnsiTheme="minorEastAsia" w:hint="eastAsia"/>
          <w:sz w:val="24"/>
        </w:rPr>
        <w:t>本客户端软件按照标准的Node</w:t>
      </w:r>
      <w:r>
        <w:rPr>
          <w:rFonts w:asciiTheme="minorEastAsia" w:hAnsiTheme="minorEastAsia"/>
          <w:sz w:val="24"/>
        </w:rPr>
        <w:t>.js</w:t>
      </w:r>
      <w:r>
        <w:rPr>
          <w:rFonts w:asciiTheme="minorEastAsia" w:hAnsiTheme="minorEastAsia" w:hint="eastAsia"/>
          <w:sz w:val="24"/>
        </w:rPr>
        <w:t>网页应用架构设计，代码文件包括运行在客户浏览器上的界面脚本，以及运行于服务器端的路由控制脚本，服务器程序由一个独立的启动脚本启动，</w:t>
      </w:r>
      <w:r w:rsidR="00513FE0">
        <w:rPr>
          <w:rFonts w:asciiTheme="minorEastAsia" w:hAnsiTheme="minorEastAsia" w:hint="eastAsia"/>
          <w:sz w:val="24"/>
        </w:rPr>
        <w:t>图</w:t>
      </w:r>
      <w:r w:rsidR="009C623A">
        <w:rPr>
          <w:rFonts w:asciiTheme="minorEastAsia" w:hAnsiTheme="minorEastAsia" w:hint="eastAsia"/>
          <w:sz w:val="24"/>
        </w:rPr>
        <w:t>2</w:t>
      </w:r>
      <w:ins w:id="1211" w:author="Archimboldi Garcia" w:date="2021-05-28T10:07:00Z">
        <w:r w:rsidR="00EC6238">
          <w:rPr>
            <w:rFonts w:asciiTheme="minorEastAsia" w:hAnsiTheme="minorEastAsia"/>
            <w:sz w:val="24"/>
          </w:rPr>
          <w:t>8</w:t>
        </w:r>
      </w:ins>
      <w:ins w:id="1212" w:author="Garcia" w:date="2021-05-14T12:02:00Z">
        <w:del w:id="1213" w:author="Archimboldi Garcia" w:date="2021-05-28T10:07:00Z">
          <w:r w:rsidR="00C75DC4" w:rsidDel="00EC6238">
            <w:rPr>
              <w:rFonts w:asciiTheme="minorEastAsia" w:hAnsiTheme="minorEastAsia"/>
              <w:sz w:val="24"/>
            </w:rPr>
            <w:delText>5</w:delText>
          </w:r>
        </w:del>
      </w:ins>
      <w:del w:id="1214" w:author="Garcia" w:date="2021-05-13T15:32:00Z">
        <w:r w:rsidR="009C623A" w:rsidDel="008A0435">
          <w:rPr>
            <w:rFonts w:asciiTheme="minorEastAsia" w:hAnsiTheme="minorEastAsia"/>
            <w:sz w:val="24"/>
          </w:rPr>
          <w:delText>2</w:delText>
        </w:r>
      </w:del>
      <w:r w:rsidR="00513FE0">
        <w:rPr>
          <w:rFonts w:asciiTheme="minorEastAsia" w:hAnsiTheme="minorEastAsia" w:hint="eastAsia"/>
          <w:sz w:val="24"/>
        </w:rPr>
        <w:t>显示了</w:t>
      </w:r>
      <w:r w:rsidR="00AB35E2">
        <w:rPr>
          <w:rFonts w:asciiTheme="minorEastAsia" w:hAnsiTheme="minorEastAsia" w:hint="eastAsia"/>
          <w:sz w:val="24"/>
        </w:rPr>
        <w:t>本</w:t>
      </w:r>
      <w:r w:rsidR="00513FE0">
        <w:rPr>
          <w:rFonts w:asciiTheme="minorEastAsia" w:hAnsiTheme="minorEastAsia" w:hint="eastAsia"/>
          <w:sz w:val="24"/>
        </w:rPr>
        <w:t>软件的代码文件结构：</w:t>
      </w:r>
    </w:p>
    <w:p w14:paraId="6D932432" w14:textId="77777777" w:rsidR="004F5BD9" w:rsidRDefault="004F5BD9" w:rsidP="00077255">
      <w:pPr>
        <w:spacing w:line="360" w:lineRule="auto"/>
        <w:jc w:val="center"/>
        <w:rPr>
          <w:noProof/>
        </w:rPr>
      </w:pPr>
    </w:p>
    <w:p w14:paraId="0EDF162A" w14:textId="6395315A" w:rsidR="00513FE0" w:rsidRDefault="00077255" w:rsidP="00077255">
      <w:pPr>
        <w:spacing w:line="360" w:lineRule="auto"/>
        <w:jc w:val="center"/>
        <w:rPr>
          <w:rFonts w:asciiTheme="minorEastAsia" w:hAnsiTheme="minorEastAsia"/>
          <w:sz w:val="24"/>
        </w:rPr>
      </w:pPr>
      <w:r>
        <w:rPr>
          <w:noProof/>
        </w:rPr>
        <w:drawing>
          <wp:inline distT="0" distB="0" distL="0" distR="0" wp14:anchorId="1BA98DE0" wp14:editId="2CD031D1">
            <wp:extent cx="5083363" cy="2855885"/>
            <wp:effectExtent l="19050" t="19050" r="22225" b="209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0130" cy="2887777"/>
                    </a:xfrm>
                    <a:prstGeom prst="rect">
                      <a:avLst/>
                    </a:prstGeom>
                    <a:ln>
                      <a:solidFill>
                        <a:schemeClr val="tx1"/>
                      </a:solidFill>
                    </a:ln>
                  </pic:spPr>
                </pic:pic>
              </a:graphicData>
            </a:graphic>
          </wp:inline>
        </w:drawing>
      </w:r>
    </w:p>
    <w:p w14:paraId="40E09344" w14:textId="42D4792C" w:rsid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215" w:author="Archimboldi Garcia" w:date="2021-05-28T10:07:00Z">
        <w:r w:rsidR="00EC6238">
          <w:rPr>
            <w:rFonts w:ascii="黑体" w:eastAsia="黑体" w:hAnsi="黑体"/>
            <w:b/>
            <w:szCs w:val="21"/>
          </w:rPr>
          <w:t>8</w:t>
        </w:r>
      </w:ins>
      <w:ins w:id="1216" w:author="Garcia" w:date="2021-05-14T12:02:00Z">
        <w:del w:id="1217" w:author="Archimboldi Garcia" w:date="2021-05-28T10:07:00Z">
          <w:r w:rsidR="00C75DC4" w:rsidDel="00EC6238">
            <w:rPr>
              <w:rFonts w:ascii="黑体" w:eastAsia="黑体" w:hAnsi="黑体"/>
              <w:b/>
              <w:szCs w:val="21"/>
            </w:rPr>
            <w:delText>5</w:delText>
          </w:r>
        </w:del>
      </w:ins>
      <w:del w:id="1218" w:author="Garcia" w:date="2021-05-13T15:32:00Z">
        <w:r w:rsidR="009C623A" w:rsidDel="008A0435">
          <w:rPr>
            <w:rFonts w:ascii="黑体" w:eastAsia="黑体" w:hAnsi="黑体"/>
            <w:b/>
            <w:szCs w:val="21"/>
          </w:rPr>
          <w:delText>2</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客户端应用代码文件结构示意图</w:t>
      </w:r>
    </w:p>
    <w:p w14:paraId="3786728C" w14:textId="77777777" w:rsidR="00EB2EB1" w:rsidRDefault="00EB2EB1" w:rsidP="004D432D">
      <w:pPr>
        <w:spacing w:line="360" w:lineRule="auto"/>
        <w:rPr>
          <w:rFonts w:asciiTheme="minorEastAsia" w:hAnsiTheme="minorEastAsia"/>
          <w:sz w:val="24"/>
        </w:rPr>
      </w:pPr>
    </w:p>
    <w:p w14:paraId="08DE4A6C" w14:textId="0AB28D85" w:rsidR="00E44EBB" w:rsidRDefault="00E44EBB" w:rsidP="00E44EBB">
      <w:pPr>
        <w:spacing w:line="360" w:lineRule="auto"/>
        <w:rPr>
          <w:rFonts w:asciiTheme="minorEastAsia" w:hAnsiTheme="minorEastAsia"/>
          <w:sz w:val="24"/>
        </w:rPr>
      </w:pPr>
      <w:r>
        <w:rPr>
          <w:rFonts w:asciiTheme="minorEastAsia" w:hAnsiTheme="minorEastAsia" w:hint="eastAsia"/>
          <w:sz w:val="24"/>
        </w:rPr>
        <w:t>其中</w:t>
      </w:r>
      <w:r w:rsidR="00C85028">
        <w:rPr>
          <w:rFonts w:asciiTheme="minorEastAsia" w:hAnsiTheme="minorEastAsia" w:hint="eastAsia"/>
          <w:sz w:val="24"/>
        </w:rPr>
        <w:t>字段index代表“主页”，</w:t>
      </w:r>
      <w:r>
        <w:rPr>
          <w:rFonts w:asciiTheme="minorEastAsia" w:hAnsiTheme="minorEastAsia" w:hint="eastAsia"/>
          <w:sz w:val="24"/>
        </w:rPr>
        <w:t>page1A代表“设备实时参数”页面，page2A代表“生产过程记录”页面，page1B代表“记录内容”页面。</w:t>
      </w:r>
      <w:r w:rsidR="000B3F8F">
        <w:rPr>
          <w:rFonts w:asciiTheme="minorEastAsia" w:hAnsiTheme="minorEastAsia" w:hint="eastAsia"/>
          <w:sz w:val="24"/>
        </w:rPr>
        <w:t>我们设置了一个public文件夹来存放网站的静态文件，包括字体、图片、</w:t>
      </w:r>
      <w:r w:rsidR="008056B6">
        <w:rPr>
          <w:rFonts w:asciiTheme="minorEastAsia" w:hAnsiTheme="minorEastAsia" w:hint="eastAsia"/>
          <w:sz w:val="24"/>
        </w:rPr>
        <w:t>CSS</w:t>
      </w:r>
      <w:r w:rsidR="000B3F8F">
        <w:rPr>
          <w:rFonts w:asciiTheme="minorEastAsia" w:hAnsiTheme="minorEastAsia" w:hint="eastAsia"/>
          <w:sz w:val="24"/>
        </w:rPr>
        <w:t>文件和前端代码，这些静态文件对网站访问</w:t>
      </w:r>
      <w:r w:rsidR="000B3F8F">
        <w:rPr>
          <w:rFonts w:asciiTheme="minorEastAsia" w:hAnsiTheme="minorEastAsia" w:hint="eastAsia"/>
          <w:sz w:val="24"/>
        </w:rPr>
        <w:lastRenderedPageBreak/>
        <w:t>者开</w:t>
      </w:r>
      <w:r w:rsidR="008056B6">
        <w:rPr>
          <w:rFonts w:asciiTheme="minorEastAsia" w:hAnsiTheme="minorEastAsia" w:hint="eastAsia"/>
          <w:sz w:val="24"/>
        </w:rPr>
        <w:t>放，所以必须与其他代码文件隔离。此外，我们设置了routes文件夹来存放路由控制器代码。Express会根据前端返回的不同URL来调用对应页面的路由控制器来处理响应，网站后端的大部分逻辑实现都在这些路由控制器代码中。views文件夹单独用于放置html文档，每个html文档都描述了一个页面的组件布局和初始化过程。</w:t>
      </w:r>
      <w:r w:rsidR="008056B6">
        <w:rPr>
          <w:rFonts w:asciiTheme="minorEastAsia" w:hAnsiTheme="minorEastAsia"/>
          <w:sz w:val="24"/>
        </w:rPr>
        <w:t>a</w:t>
      </w:r>
      <w:r w:rsidR="008056B6">
        <w:rPr>
          <w:rFonts w:asciiTheme="minorEastAsia" w:hAnsiTheme="minorEastAsia" w:hint="eastAsia"/>
          <w:sz w:val="24"/>
        </w:rPr>
        <w:t>pp.js文件中有整个后端程序的启动入口，以及各种初始化代码。</w:t>
      </w:r>
      <w:r w:rsidR="00BD647F">
        <w:rPr>
          <w:rFonts w:asciiTheme="minorEastAsia" w:hAnsiTheme="minorEastAsia" w:hint="eastAsia"/>
          <w:sz w:val="24"/>
        </w:rPr>
        <w:t>关于</w:t>
      </w:r>
      <w:r w:rsidR="00BD647F">
        <w:rPr>
          <w:rFonts w:asciiTheme="minorEastAsia" w:hAnsiTheme="minorEastAsia"/>
          <w:sz w:val="24"/>
        </w:rPr>
        <w:t>a</w:t>
      </w:r>
      <w:r w:rsidR="00BD647F">
        <w:rPr>
          <w:rFonts w:asciiTheme="minorEastAsia" w:hAnsiTheme="minorEastAsia" w:hint="eastAsia"/>
          <w:sz w:val="24"/>
        </w:rPr>
        <w:t>pp</w:t>
      </w:r>
      <w:r w:rsidR="00BD647F">
        <w:rPr>
          <w:rFonts w:asciiTheme="minorEastAsia" w:hAnsiTheme="minorEastAsia"/>
          <w:sz w:val="24"/>
        </w:rPr>
        <w:t>.js</w:t>
      </w:r>
      <w:r w:rsidR="00BD647F">
        <w:rPr>
          <w:rFonts w:asciiTheme="minorEastAsia" w:hAnsiTheme="minorEastAsia" w:hint="eastAsia"/>
          <w:sz w:val="24"/>
        </w:rPr>
        <w:t>的详细内容请参考附录C1</w:t>
      </w:r>
      <w:ins w:id="1219" w:author="Garcia" w:date="2021-05-14T13:26:00Z">
        <w:r w:rsidR="00F46556">
          <w:rPr>
            <w:rFonts w:asciiTheme="minorEastAsia" w:hAnsiTheme="minorEastAsia" w:hint="eastAsia"/>
            <w:sz w:val="24"/>
          </w:rPr>
          <w:t>。</w:t>
        </w:r>
      </w:ins>
    </w:p>
    <w:p w14:paraId="3B6C7F70" w14:textId="77777777" w:rsidR="00E44EBB" w:rsidRDefault="00E44EBB" w:rsidP="00E44EBB">
      <w:pPr>
        <w:spacing w:line="360" w:lineRule="auto"/>
        <w:rPr>
          <w:rFonts w:asciiTheme="minorEastAsia" w:hAnsiTheme="minorEastAsia"/>
          <w:sz w:val="24"/>
        </w:rPr>
      </w:pPr>
    </w:p>
    <w:p w14:paraId="046979FF" w14:textId="63CB10AD" w:rsidR="00740602" w:rsidRDefault="00740602" w:rsidP="00740602">
      <w:pPr>
        <w:spacing w:line="360" w:lineRule="auto"/>
        <w:rPr>
          <w:rFonts w:asciiTheme="minorEastAsia" w:hAnsiTheme="minorEastAsia"/>
          <w:b/>
          <w:sz w:val="24"/>
        </w:rPr>
      </w:pPr>
      <w:r>
        <w:rPr>
          <w:rFonts w:ascii="黑体" w:eastAsia="黑体" w:hAnsi="黑体" w:hint="eastAsia"/>
          <w:sz w:val="24"/>
        </w:rPr>
        <w:t>4.</w:t>
      </w:r>
      <w:ins w:id="1220" w:author="Garcia" w:date="2021-05-14T11:54:00Z">
        <w:r w:rsidR="00DB61E1">
          <w:rPr>
            <w:rFonts w:ascii="黑体" w:eastAsia="黑体" w:hAnsi="黑体"/>
            <w:sz w:val="24"/>
          </w:rPr>
          <w:t>3.</w:t>
        </w:r>
      </w:ins>
      <w:del w:id="1221" w:author="Garcia" w:date="2021-05-14T11:54:00Z">
        <w:r w:rsidDel="00DB61E1">
          <w:rPr>
            <w:rFonts w:ascii="黑体" w:eastAsia="黑体" w:hAnsi="黑体" w:hint="eastAsia"/>
            <w:sz w:val="24"/>
          </w:rPr>
          <w:delText>2.</w:delText>
        </w:r>
      </w:del>
      <w:ins w:id="1222" w:author="Garcia" w:date="2021-05-14T11:54:00Z">
        <w:r w:rsidR="00DB61E1">
          <w:rPr>
            <w:rFonts w:ascii="黑体" w:eastAsia="黑体" w:hAnsi="黑体"/>
            <w:sz w:val="24"/>
          </w:rPr>
          <w:t>3</w:t>
        </w:r>
      </w:ins>
      <w:del w:id="1223" w:author="Garcia" w:date="2021-05-14T11:54:00Z">
        <w:r w:rsidDel="00DB61E1">
          <w:rPr>
            <w:rFonts w:ascii="黑体" w:eastAsia="黑体" w:hAnsi="黑体" w:hint="eastAsia"/>
            <w:sz w:val="24"/>
          </w:rPr>
          <w:delText>2</w:delText>
        </w:r>
      </w:del>
      <w:r>
        <w:rPr>
          <w:rFonts w:ascii="黑体" w:eastAsia="黑体" w:hAnsi="黑体" w:hint="eastAsia"/>
          <w:sz w:val="24"/>
        </w:rPr>
        <w:t>后端程序工作模式</w:t>
      </w:r>
    </w:p>
    <w:p w14:paraId="5D79F092" w14:textId="6C395D4E" w:rsidR="00740602" w:rsidRDefault="002952C7" w:rsidP="00740602">
      <w:pPr>
        <w:spacing w:line="360" w:lineRule="auto"/>
        <w:ind w:firstLineChars="200" w:firstLine="480"/>
        <w:rPr>
          <w:ins w:id="1224" w:author="Archimboldi Garcia" w:date="2021-05-28T10:08:00Z"/>
          <w:rFonts w:asciiTheme="minorEastAsia" w:hAnsiTheme="minorEastAsia"/>
          <w:sz w:val="24"/>
        </w:rPr>
      </w:pPr>
      <w:r>
        <w:rPr>
          <w:rFonts w:asciiTheme="minorEastAsia" w:hAnsiTheme="minorEastAsia" w:hint="eastAsia"/>
          <w:sz w:val="24"/>
        </w:rPr>
        <w:t>后端程序运行于远程服务器，主要负责处理前端发回的各种响应请求，不同请求使用不同的URL来标记，后端主程序通过识别不同的请求URL会交给路由处理来转发给相应的路由控制器（图xx棕褐色代码文件）。</w:t>
      </w:r>
      <w:r w:rsidR="00D74DEF">
        <w:rPr>
          <w:rFonts w:asciiTheme="minorEastAsia" w:hAnsiTheme="minorEastAsia" w:hint="eastAsia"/>
          <w:sz w:val="24"/>
        </w:rPr>
        <w:t xml:space="preserve"> </w:t>
      </w:r>
      <w:r w:rsidR="00B74533">
        <w:rPr>
          <w:rFonts w:asciiTheme="minorEastAsia" w:hAnsiTheme="minorEastAsia" w:hint="eastAsia"/>
          <w:sz w:val="24"/>
        </w:rPr>
        <w:t>在路由控制器中，</w:t>
      </w:r>
      <w:r w:rsidR="00D74DEF" w:rsidRPr="00D74DEF">
        <w:rPr>
          <w:rFonts w:asciiTheme="minorEastAsia" w:hAnsiTheme="minorEastAsia" w:hint="eastAsia"/>
          <w:sz w:val="24"/>
        </w:rPr>
        <w:t>Express</w:t>
      </w:r>
      <w:r w:rsidR="00B74533">
        <w:rPr>
          <w:rFonts w:asciiTheme="minorEastAsia" w:hAnsiTheme="minorEastAsia" w:hint="eastAsia"/>
          <w:sz w:val="24"/>
        </w:rPr>
        <w:t>框架</w:t>
      </w:r>
      <w:r w:rsidR="00D74DEF" w:rsidRPr="00D74DEF">
        <w:rPr>
          <w:rFonts w:asciiTheme="minorEastAsia" w:hAnsiTheme="minorEastAsia" w:hint="eastAsia"/>
          <w:sz w:val="24"/>
        </w:rPr>
        <w:t>使用回调函数</w:t>
      </w:r>
      <w:r w:rsidR="00B74533">
        <w:rPr>
          <w:rFonts w:asciiTheme="minorEastAsia" w:hAnsiTheme="minorEastAsia" w:hint="eastAsia"/>
          <w:sz w:val="24"/>
        </w:rPr>
        <w:t>来处理页面请求和响应，</w:t>
      </w:r>
      <w:r w:rsidR="00D74DEF">
        <w:rPr>
          <w:rFonts w:asciiTheme="minorEastAsia" w:hAnsiTheme="minorEastAsia" w:hint="eastAsia"/>
          <w:sz w:val="24"/>
        </w:rPr>
        <w:t>通过调用request和response对象中的指定函数来获取收到的请求URL或发</w:t>
      </w:r>
      <w:r w:rsidR="00B74533">
        <w:rPr>
          <w:rFonts w:asciiTheme="minorEastAsia" w:hAnsiTheme="minorEastAsia" w:hint="eastAsia"/>
          <w:sz w:val="24"/>
        </w:rPr>
        <w:t>回</w:t>
      </w:r>
      <w:r w:rsidR="00D74DEF">
        <w:rPr>
          <w:rFonts w:asciiTheme="minorEastAsia" w:hAnsiTheme="minorEastAsia" w:hint="eastAsia"/>
          <w:sz w:val="24"/>
        </w:rPr>
        <w:t>响应</w:t>
      </w:r>
      <w:r w:rsidR="00B74533">
        <w:rPr>
          <w:rFonts w:asciiTheme="minorEastAsia" w:hAnsiTheme="minorEastAsia" w:hint="eastAsia"/>
          <w:sz w:val="24"/>
        </w:rPr>
        <w:t>数据</w:t>
      </w:r>
      <w:r w:rsidR="00D12E27">
        <w:rPr>
          <w:rFonts w:asciiTheme="minorEastAsia" w:hAnsiTheme="minorEastAsia" w:hint="eastAsia"/>
          <w:sz w:val="24"/>
        </w:rPr>
        <w:t>[</w:t>
      </w:r>
      <w:r w:rsidR="00D12E27">
        <w:rPr>
          <w:rFonts w:asciiTheme="minorEastAsia" w:hAnsiTheme="minorEastAsia"/>
          <w:sz w:val="24"/>
        </w:rPr>
        <w:t>27]</w:t>
      </w:r>
      <w:r w:rsidR="00B74533">
        <w:rPr>
          <w:rFonts w:asciiTheme="minorEastAsia" w:hAnsiTheme="minorEastAsia" w:hint="eastAsia"/>
          <w:sz w:val="24"/>
        </w:rPr>
        <w:t>。</w:t>
      </w:r>
      <w:r w:rsidR="00B74533">
        <w:rPr>
          <w:rFonts w:asciiTheme="minorEastAsia" w:hAnsiTheme="minorEastAsia"/>
          <w:sz w:val="24"/>
        </w:rPr>
        <w:t xml:space="preserve"> </w:t>
      </w:r>
      <w:r w:rsidR="00B74533">
        <w:rPr>
          <w:rFonts w:asciiTheme="minorEastAsia" w:hAnsiTheme="minorEastAsia" w:hint="eastAsia"/>
          <w:sz w:val="24"/>
        </w:rPr>
        <w:t>客户端软件</w:t>
      </w:r>
      <w:r>
        <w:rPr>
          <w:rFonts w:asciiTheme="minorEastAsia" w:hAnsiTheme="minorEastAsia" w:hint="eastAsia"/>
          <w:sz w:val="24"/>
        </w:rPr>
        <w:t>在一共</w:t>
      </w:r>
      <w:r w:rsidR="00B74533">
        <w:rPr>
          <w:rFonts w:asciiTheme="minorEastAsia" w:hAnsiTheme="minorEastAsia" w:hint="eastAsia"/>
          <w:sz w:val="24"/>
        </w:rPr>
        <w:t>放置了</w:t>
      </w:r>
      <w:r>
        <w:rPr>
          <w:rFonts w:asciiTheme="minorEastAsia" w:hAnsiTheme="minorEastAsia" w:hint="eastAsia"/>
          <w:sz w:val="24"/>
        </w:rPr>
        <w:t>四个路由控制器程序，分别处理主页、生产记录、实时参数、记录</w:t>
      </w:r>
      <w:r w:rsidR="005F2B03">
        <w:rPr>
          <w:rFonts w:asciiTheme="minorEastAsia" w:hAnsiTheme="minorEastAsia" w:hint="eastAsia"/>
          <w:sz w:val="24"/>
        </w:rPr>
        <w:t>内容页面发回的不同URL，</w:t>
      </w:r>
      <w:r w:rsidR="00C53038">
        <w:rPr>
          <w:rFonts w:asciiTheme="minorEastAsia" w:hAnsiTheme="minorEastAsia" w:hint="eastAsia"/>
          <w:sz w:val="24"/>
        </w:rPr>
        <w:t>下表列出了网站URL的路由规则。</w:t>
      </w:r>
    </w:p>
    <w:p w14:paraId="6FBD6EBF" w14:textId="77777777" w:rsidR="00EC6238" w:rsidRDefault="00EC6238" w:rsidP="00740602">
      <w:pPr>
        <w:spacing w:line="360" w:lineRule="auto"/>
        <w:ind w:firstLineChars="200" w:firstLine="480"/>
        <w:rPr>
          <w:rFonts w:asciiTheme="minorEastAsia" w:hAnsiTheme="minorEastAsia"/>
          <w:sz w:val="24"/>
        </w:rPr>
      </w:pPr>
    </w:p>
    <w:p w14:paraId="681D33C1" w14:textId="73121928" w:rsidR="00905555" w:rsidRDefault="00905555" w:rsidP="00905555">
      <w:pPr>
        <w:spacing w:line="360" w:lineRule="auto"/>
        <w:jc w:val="center"/>
        <w:rPr>
          <w:b/>
          <w:szCs w:val="21"/>
        </w:rPr>
      </w:pPr>
      <w:r>
        <w:rPr>
          <w:rFonts w:ascii="黑体" w:eastAsia="黑体" w:hAnsi="黑体" w:hint="eastAsia"/>
          <w:b/>
          <w:szCs w:val="21"/>
        </w:rPr>
        <w:t>表</w:t>
      </w:r>
      <w:r w:rsidR="009C623A">
        <w:rPr>
          <w:rFonts w:ascii="黑体" w:eastAsia="黑体" w:hAnsi="黑体"/>
          <w:b/>
          <w:szCs w:val="21"/>
        </w:rPr>
        <w:t>7</w:t>
      </w:r>
      <w:r>
        <w:rPr>
          <w:rFonts w:ascii="黑体" w:eastAsia="黑体" w:hAnsi="黑体" w:hint="eastAsia"/>
          <w:b/>
          <w:szCs w:val="21"/>
        </w:rPr>
        <w:t xml:space="preserve">  网站路由表</w:t>
      </w:r>
    </w:p>
    <w:tbl>
      <w:tblPr>
        <w:tblpPr w:leftFromText="180" w:rightFromText="180" w:vertAnchor="text" w:horzAnchor="margin" w:tblpY="-9"/>
        <w:tblW w:w="8985"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552"/>
        <w:gridCol w:w="2693"/>
        <w:gridCol w:w="3740"/>
      </w:tblGrid>
      <w:tr w:rsidR="00DA562F" w14:paraId="31E492F3" w14:textId="77777777" w:rsidTr="00FD7A3A">
        <w:trPr>
          <w:trHeight w:val="564"/>
        </w:trPr>
        <w:tc>
          <w:tcPr>
            <w:tcW w:w="2552" w:type="dxa"/>
          </w:tcPr>
          <w:p w14:paraId="33667769" w14:textId="77777777" w:rsidR="00DA562F" w:rsidRDefault="00DA562F" w:rsidP="00905555">
            <w:pPr>
              <w:spacing w:line="360" w:lineRule="auto"/>
              <w:jc w:val="center"/>
              <w:rPr>
                <w:rFonts w:asciiTheme="minorEastAsia" w:hAnsiTheme="minorEastAsia"/>
                <w:szCs w:val="21"/>
              </w:rPr>
            </w:pPr>
            <w:r>
              <w:rPr>
                <w:rFonts w:asciiTheme="minorEastAsia" w:hAnsiTheme="minorEastAsia" w:hint="eastAsia"/>
                <w:szCs w:val="21"/>
              </w:rPr>
              <w:t xml:space="preserve">   URL</w:t>
            </w:r>
          </w:p>
        </w:tc>
        <w:tc>
          <w:tcPr>
            <w:tcW w:w="2693" w:type="dxa"/>
          </w:tcPr>
          <w:p w14:paraId="7CFFD3AD"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目标页面</w:t>
            </w:r>
          </w:p>
        </w:tc>
        <w:tc>
          <w:tcPr>
            <w:tcW w:w="3740" w:type="dxa"/>
          </w:tcPr>
          <w:p w14:paraId="7D68A08F"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请求描述</w:t>
            </w:r>
          </w:p>
        </w:tc>
      </w:tr>
      <w:tr w:rsidR="00DA562F" w14:paraId="0C0BC47F" w14:textId="77777777" w:rsidTr="00FD7A3A">
        <w:trPr>
          <w:trHeight w:val="564"/>
        </w:trPr>
        <w:tc>
          <w:tcPr>
            <w:tcW w:w="2552" w:type="dxa"/>
            <w:tcBorders>
              <w:bottom w:val="nil"/>
            </w:tcBorders>
          </w:tcPr>
          <w:p w14:paraId="22F14D5F" w14:textId="4AB79354"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2693" w:type="dxa"/>
            <w:tcBorders>
              <w:bottom w:val="nil"/>
            </w:tcBorders>
          </w:tcPr>
          <w:p w14:paraId="1E31F13B" w14:textId="67E88993"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3740" w:type="dxa"/>
            <w:tcBorders>
              <w:bottom w:val="nil"/>
            </w:tcBorders>
          </w:tcPr>
          <w:p w14:paraId="7D00355A" w14:textId="57C1A64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返回主页</w:t>
            </w:r>
          </w:p>
        </w:tc>
      </w:tr>
      <w:tr w:rsidR="00DA562F" w14:paraId="05CB8213" w14:textId="77777777" w:rsidTr="00FD7A3A">
        <w:trPr>
          <w:trHeight w:val="574"/>
        </w:trPr>
        <w:tc>
          <w:tcPr>
            <w:tcW w:w="2552" w:type="dxa"/>
            <w:tcBorders>
              <w:top w:val="nil"/>
              <w:bottom w:val="nil"/>
            </w:tcBorders>
          </w:tcPr>
          <w:p w14:paraId="0B10BAB6" w14:textId="27B0C0FB"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p>
        </w:tc>
        <w:tc>
          <w:tcPr>
            <w:tcW w:w="2693" w:type="dxa"/>
            <w:tcBorders>
              <w:top w:val="nil"/>
              <w:bottom w:val="nil"/>
            </w:tcBorders>
          </w:tcPr>
          <w:p w14:paraId="1BD79CD4" w14:textId="7AEF49B2" w:rsidR="00DA562F" w:rsidRDefault="00DA562F" w:rsidP="00905555">
            <w:pPr>
              <w:spacing w:line="360" w:lineRule="auto"/>
              <w:ind w:firstLine="360"/>
              <w:jc w:val="center"/>
              <w:rPr>
                <w:rFonts w:asciiTheme="minorEastAsia" w:hAnsiTheme="minorEastAsia"/>
                <w:szCs w:val="21"/>
              </w:rPr>
            </w:pPr>
            <w:r>
              <w:rPr>
                <w:rFonts w:asciiTheme="minorEastAsia" w:hAnsiTheme="minorEastAsia"/>
                <w:szCs w:val="21"/>
              </w:rPr>
              <w:t>page1A</w:t>
            </w:r>
          </w:p>
        </w:tc>
        <w:tc>
          <w:tcPr>
            <w:tcW w:w="3740" w:type="dxa"/>
            <w:tcBorders>
              <w:top w:val="nil"/>
              <w:bottom w:val="nil"/>
            </w:tcBorders>
          </w:tcPr>
          <w:p w14:paraId="39A83A25" w14:textId="4D902EF6"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进入设备参数页面</w:t>
            </w:r>
          </w:p>
        </w:tc>
      </w:tr>
      <w:tr w:rsidR="00DA562F" w14:paraId="290E4F15" w14:textId="77777777" w:rsidTr="00FD7A3A">
        <w:trPr>
          <w:trHeight w:val="564"/>
        </w:trPr>
        <w:tc>
          <w:tcPr>
            <w:tcW w:w="2552" w:type="dxa"/>
            <w:tcBorders>
              <w:top w:val="nil"/>
              <w:bottom w:val="nil"/>
            </w:tcBorders>
          </w:tcPr>
          <w:p w14:paraId="07F8ECAA" w14:textId="1CA37E2F"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2693" w:type="dxa"/>
            <w:tcBorders>
              <w:top w:val="nil"/>
              <w:bottom w:val="nil"/>
            </w:tcBorders>
          </w:tcPr>
          <w:p w14:paraId="739BED47" w14:textId="768AA9D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3740" w:type="dxa"/>
            <w:tcBorders>
              <w:top w:val="nil"/>
              <w:bottom w:val="nil"/>
            </w:tcBorders>
          </w:tcPr>
          <w:p w14:paraId="3FEAAD7C" w14:textId="5F904E4B"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进入生产记录页面</w:t>
            </w:r>
          </w:p>
        </w:tc>
      </w:tr>
      <w:tr w:rsidR="00DA562F" w14:paraId="02024D41" w14:textId="77777777" w:rsidTr="00FD7A3A">
        <w:trPr>
          <w:trHeight w:val="564"/>
        </w:trPr>
        <w:tc>
          <w:tcPr>
            <w:tcW w:w="2552" w:type="dxa"/>
            <w:tcBorders>
              <w:top w:val="nil"/>
              <w:bottom w:val="nil"/>
            </w:tcBorders>
          </w:tcPr>
          <w:p w14:paraId="08E24A9D" w14:textId="577F1238"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r>
              <w:rPr>
                <w:rFonts w:asciiTheme="minorEastAsia" w:hAnsiTheme="minorEastAsia"/>
                <w:szCs w:val="21"/>
              </w:rPr>
              <w:t>data</w:t>
            </w:r>
          </w:p>
        </w:tc>
        <w:tc>
          <w:tcPr>
            <w:tcW w:w="2693" w:type="dxa"/>
            <w:tcBorders>
              <w:top w:val="nil"/>
              <w:bottom w:val="nil"/>
            </w:tcBorders>
          </w:tcPr>
          <w:p w14:paraId="6C550E7F" w14:textId="76722371" w:rsidR="00DA562F" w:rsidRDefault="00D35093" w:rsidP="00905555">
            <w:pPr>
              <w:spacing w:line="360" w:lineRule="auto"/>
              <w:ind w:firstLine="360"/>
              <w:jc w:val="center"/>
              <w:rPr>
                <w:rFonts w:asciiTheme="minorEastAsia" w:hAnsiTheme="minorEastAsia"/>
                <w:szCs w:val="21"/>
              </w:rPr>
            </w:pPr>
            <w:r>
              <w:rPr>
                <w:rFonts w:asciiTheme="minorEastAsia" w:hAnsiTheme="minorEastAsia"/>
                <w:szCs w:val="21"/>
              </w:rPr>
              <w:t>--</w:t>
            </w:r>
          </w:p>
        </w:tc>
        <w:tc>
          <w:tcPr>
            <w:tcW w:w="3740" w:type="dxa"/>
            <w:tcBorders>
              <w:top w:val="nil"/>
              <w:bottom w:val="nil"/>
            </w:tcBorders>
          </w:tcPr>
          <w:p w14:paraId="161A1773" w14:textId="2B5EE8B8" w:rsidR="00D35093" w:rsidRPr="00971814" w:rsidRDefault="00D35093" w:rsidP="00D35093">
            <w:pPr>
              <w:spacing w:line="360" w:lineRule="auto"/>
              <w:ind w:firstLine="360"/>
              <w:jc w:val="center"/>
              <w:rPr>
                <w:rFonts w:asciiTheme="minorEastAsia" w:hAnsiTheme="minorEastAsia"/>
                <w:szCs w:val="21"/>
              </w:rPr>
            </w:pPr>
            <w:r>
              <w:rPr>
                <w:rFonts w:asciiTheme="minorEastAsia" w:hAnsiTheme="minorEastAsia" w:hint="eastAsia"/>
                <w:szCs w:val="21"/>
              </w:rPr>
              <w:t>请求实时数据json文件</w:t>
            </w:r>
          </w:p>
        </w:tc>
      </w:tr>
      <w:tr w:rsidR="00D35093" w14:paraId="0FEA09BE" w14:textId="77777777" w:rsidTr="00FD7A3A">
        <w:trPr>
          <w:trHeight w:val="564"/>
        </w:trPr>
        <w:tc>
          <w:tcPr>
            <w:tcW w:w="2552" w:type="dxa"/>
            <w:tcBorders>
              <w:top w:val="nil"/>
              <w:bottom w:val="nil"/>
            </w:tcBorders>
          </w:tcPr>
          <w:p w14:paraId="0D28FA02" w14:textId="783CBF7B" w:rsidR="00D35093"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w:t>
            </w:r>
            <w:r w:rsidR="00B05A78">
              <w:rPr>
                <w:rFonts w:asciiTheme="minorEastAsia" w:hAnsiTheme="minorEastAsia" w:hint="eastAsia"/>
                <w:szCs w:val="21"/>
              </w:rPr>
              <w:t>2</w:t>
            </w:r>
            <w:r>
              <w:rPr>
                <w:rFonts w:asciiTheme="minorEastAsia" w:hAnsiTheme="minorEastAsia" w:hint="eastAsia"/>
                <w:szCs w:val="21"/>
              </w:rPr>
              <w:t>A</w:t>
            </w:r>
            <w:r>
              <w:rPr>
                <w:rFonts w:asciiTheme="minorEastAsia" w:hAnsiTheme="minorEastAsia"/>
                <w:szCs w:val="21"/>
              </w:rPr>
              <w:t>/</w:t>
            </w:r>
            <w:r w:rsidR="00B05A78">
              <w:rPr>
                <w:rFonts w:asciiTheme="minorEastAsia" w:hAnsiTheme="minorEastAsia" w:hint="eastAsia"/>
                <w:szCs w:val="21"/>
              </w:rPr>
              <w:t>event</w:t>
            </w:r>
          </w:p>
        </w:tc>
        <w:tc>
          <w:tcPr>
            <w:tcW w:w="2693" w:type="dxa"/>
            <w:tcBorders>
              <w:top w:val="nil"/>
              <w:bottom w:val="nil"/>
            </w:tcBorders>
          </w:tcPr>
          <w:p w14:paraId="780BE994" w14:textId="1D895DEF" w:rsidR="00D35093"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page1B</w:t>
            </w:r>
          </w:p>
        </w:tc>
        <w:tc>
          <w:tcPr>
            <w:tcW w:w="3740" w:type="dxa"/>
            <w:tcBorders>
              <w:top w:val="nil"/>
              <w:bottom w:val="nil"/>
            </w:tcBorders>
          </w:tcPr>
          <w:p w14:paraId="7C0CBE36" w14:textId="0B620163" w:rsidR="00D35093"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进入记录内容界面</w:t>
            </w:r>
          </w:p>
        </w:tc>
      </w:tr>
      <w:tr w:rsidR="00B05A78" w14:paraId="7E2FE682" w14:textId="77777777" w:rsidTr="00FD7A3A">
        <w:trPr>
          <w:trHeight w:val="564"/>
        </w:trPr>
        <w:tc>
          <w:tcPr>
            <w:tcW w:w="2552" w:type="dxa"/>
            <w:tcBorders>
              <w:top w:val="nil"/>
              <w:bottom w:val="nil"/>
            </w:tcBorders>
          </w:tcPr>
          <w:p w14:paraId="7929BEC0" w14:textId="264099E4"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/page2A/ev</w:t>
            </w:r>
            <w:r>
              <w:rPr>
                <w:rFonts w:asciiTheme="minorEastAsia" w:hAnsiTheme="minorEastAsia"/>
                <w:szCs w:val="21"/>
              </w:rPr>
              <w:t>Data</w:t>
            </w:r>
          </w:p>
        </w:tc>
        <w:tc>
          <w:tcPr>
            <w:tcW w:w="2693" w:type="dxa"/>
            <w:tcBorders>
              <w:top w:val="nil"/>
              <w:bottom w:val="nil"/>
            </w:tcBorders>
          </w:tcPr>
          <w:p w14:paraId="5187CF40" w14:textId="5F954E50"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bottom w:val="nil"/>
            </w:tcBorders>
          </w:tcPr>
          <w:p w14:paraId="62269BB2" w14:textId="54DE5107" w:rsidR="00B05A78"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请求生产记录列表json文件</w:t>
            </w:r>
          </w:p>
        </w:tc>
      </w:tr>
      <w:tr w:rsidR="00FD7A3A" w14:paraId="69C14779" w14:textId="77777777" w:rsidTr="00FD7A3A">
        <w:trPr>
          <w:trHeight w:val="564"/>
        </w:trPr>
        <w:tc>
          <w:tcPr>
            <w:tcW w:w="2552" w:type="dxa"/>
            <w:tcBorders>
              <w:top w:val="nil"/>
            </w:tcBorders>
          </w:tcPr>
          <w:p w14:paraId="339B9E2C" w14:textId="7393732C"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/page2A/ev</w:t>
            </w:r>
            <w:r>
              <w:rPr>
                <w:rFonts w:asciiTheme="minorEastAsia" w:hAnsiTheme="minorEastAsia"/>
                <w:szCs w:val="21"/>
              </w:rPr>
              <w:t>Analysis</w:t>
            </w:r>
          </w:p>
        </w:tc>
        <w:tc>
          <w:tcPr>
            <w:tcW w:w="2693" w:type="dxa"/>
            <w:tcBorders>
              <w:top w:val="nil"/>
            </w:tcBorders>
          </w:tcPr>
          <w:p w14:paraId="740FD1C0" w14:textId="20A915BB"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tcBorders>
          </w:tcPr>
          <w:p w14:paraId="1DEEB5CD" w14:textId="3A4CB452" w:rsidR="00FD7A3A" w:rsidRDefault="00FD7A3A" w:rsidP="00D35093">
            <w:pPr>
              <w:spacing w:line="360" w:lineRule="auto"/>
              <w:ind w:firstLine="360"/>
              <w:jc w:val="center"/>
              <w:rPr>
                <w:rFonts w:asciiTheme="minorEastAsia" w:hAnsiTheme="minorEastAsia"/>
                <w:szCs w:val="21"/>
              </w:rPr>
            </w:pPr>
            <w:r>
              <w:rPr>
                <w:rFonts w:asciiTheme="minorEastAsia" w:hAnsiTheme="minorEastAsia" w:hint="eastAsia"/>
                <w:szCs w:val="21"/>
              </w:rPr>
              <w:t>请求记录分析结果json文件</w:t>
            </w:r>
          </w:p>
        </w:tc>
      </w:tr>
    </w:tbl>
    <w:p w14:paraId="3BE8D2D6" w14:textId="5E96BDD0" w:rsidR="00C53038" w:rsidRDefault="00C53038" w:rsidP="00740602">
      <w:pPr>
        <w:spacing w:line="360" w:lineRule="auto"/>
        <w:ind w:firstLineChars="200" w:firstLine="480"/>
        <w:rPr>
          <w:rFonts w:asciiTheme="minorEastAsia" w:hAnsiTheme="minorEastAsia"/>
          <w:sz w:val="24"/>
        </w:rPr>
      </w:pPr>
    </w:p>
    <w:p w14:paraId="57FCB153" w14:textId="142B920D" w:rsidR="00415671" w:rsidRDefault="00415671" w:rsidP="00740602">
      <w:pPr>
        <w:spacing w:line="360" w:lineRule="auto"/>
        <w:ind w:firstLineChars="200" w:firstLine="480"/>
        <w:rPr>
          <w:rFonts w:asciiTheme="minorEastAsia" w:hAnsiTheme="minorEastAsia"/>
          <w:sz w:val="24"/>
        </w:rPr>
      </w:pPr>
    </w:p>
    <w:p w14:paraId="668EA87B" w14:textId="09E25386" w:rsidR="00415671" w:rsidRDefault="00415671" w:rsidP="00740602">
      <w:pPr>
        <w:spacing w:line="360" w:lineRule="auto"/>
        <w:ind w:firstLineChars="200" w:firstLine="480"/>
        <w:rPr>
          <w:rFonts w:asciiTheme="minorEastAsia" w:hAnsiTheme="minorEastAsia"/>
          <w:sz w:val="24"/>
        </w:rPr>
      </w:pPr>
    </w:p>
    <w:p w14:paraId="4AAAF12E" w14:textId="77777777" w:rsidR="00415671" w:rsidRDefault="00415671" w:rsidP="00740602">
      <w:pPr>
        <w:spacing w:line="360" w:lineRule="auto"/>
        <w:ind w:firstLineChars="200" w:firstLine="480"/>
        <w:rPr>
          <w:rFonts w:asciiTheme="minorEastAsia" w:hAnsiTheme="minorEastAsia"/>
          <w:sz w:val="24"/>
        </w:rPr>
      </w:pPr>
    </w:p>
    <w:p w14:paraId="47F2C7F0" w14:textId="354975AF" w:rsidR="00635680" w:rsidRDefault="008D71E0" w:rsidP="00EB2EB1">
      <w:pPr>
        <w:spacing w:line="360" w:lineRule="auto"/>
        <w:jc w:val="center"/>
        <w:rPr>
          <w:rFonts w:ascii="黑体" w:eastAsia="黑体" w:hAnsi="黑体"/>
          <w:sz w:val="24"/>
        </w:rPr>
      </w:pPr>
      <w:r>
        <w:rPr>
          <w:noProof/>
        </w:rPr>
        <w:drawing>
          <wp:inline distT="0" distB="0" distL="0" distR="0" wp14:anchorId="7EC85D33" wp14:editId="4F0EFF47">
            <wp:extent cx="5753100" cy="3876675"/>
            <wp:effectExtent l="19050" t="19050" r="1905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3100" cy="3876675"/>
                    </a:xfrm>
                    <a:prstGeom prst="rect">
                      <a:avLst/>
                    </a:prstGeom>
                    <a:ln>
                      <a:solidFill>
                        <a:schemeClr val="tx1"/>
                      </a:solidFill>
                    </a:ln>
                  </pic:spPr>
                </pic:pic>
              </a:graphicData>
            </a:graphic>
          </wp:inline>
        </w:drawing>
      </w:r>
    </w:p>
    <w:p w14:paraId="5E347F0F" w14:textId="514E8780" w:rsidR="00035A2C" w:rsidRPr="00035A2C" w:rsidRDefault="00035A2C" w:rsidP="00035A2C">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w:t>
      </w:r>
      <w:ins w:id="1225" w:author="Archimboldi Garcia" w:date="2021-05-28T10:08:00Z">
        <w:r w:rsidR="00EC6238">
          <w:rPr>
            <w:rFonts w:ascii="黑体" w:eastAsia="黑体" w:hAnsi="黑体"/>
            <w:b/>
            <w:szCs w:val="21"/>
          </w:rPr>
          <w:t>9</w:t>
        </w:r>
      </w:ins>
      <w:ins w:id="1226" w:author="Garcia" w:date="2021-05-14T12:02:00Z">
        <w:del w:id="1227" w:author="Archimboldi Garcia" w:date="2021-05-28T10:08:00Z">
          <w:r w:rsidR="00C75DC4" w:rsidDel="00EC6238">
            <w:rPr>
              <w:rFonts w:ascii="黑体" w:eastAsia="黑体" w:hAnsi="黑体"/>
              <w:b/>
              <w:szCs w:val="21"/>
            </w:rPr>
            <w:delText>6</w:delText>
          </w:r>
        </w:del>
      </w:ins>
      <w:del w:id="1228" w:author="Garcia" w:date="2021-05-13T15:32:00Z">
        <w:r w:rsidR="009C623A" w:rsidDel="008A0435">
          <w:rPr>
            <w:rFonts w:ascii="黑体" w:eastAsia="黑体" w:hAnsi="黑体"/>
            <w:b/>
            <w:szCs w:val="21"/>
          </w:rPr>
          <w:delText>3</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后端程序工作模式</w:t>
      </w:r>
    </w:p>
    <w:p w14:paraId="4A88FF7E" w14:textId="0F863B2B" w:rsidR="003F163E" w:rsidRDefault="003F163E" w:rsidP="00635680">
      <w:pPr>
        <w:spacing w:line="360" w:lineRule="auto"/>
        <w:rPr>
          <w:rFonts w:ascii="黑体" w:eastAsia="黑体" w:hAnsi="黑体"/>
          <w:sz w:val="24"/>
        </w:rPr>
      </w:pPr>
    </w:p>
    <w:p w14:paraId="2CB7950A" w14:textId="4CB12BEA" w:rsidR="00415671" w:rsidRDefault="00415671" w:rsidP="00415671">
      <w:pPr>
        <w:spacing w:line="360" w:lineRule="auto"/>
        <w:ind w:firstLineChars="200" w:firstLine="480"/>
        <w:rPr>
          <w:rFonts w:asciiTheme="minorEastAsia" w:hAnsiTheme="minorEastAsia"/>
          <w:sz w:val="24"/>
        </w:rPr>
      </w:pPr>
      <w:r>
        <w:rPr>
          <w:rFonts w:asciiTheme="minorEastAsia" w:hAnsiTheme="minorEastAsia" w:hint="eastAsia"/>
          <w:sz w:val="24"/>
        </w:rPr>
        <w:t>图</w:t>
      </w:r>
      <w:r>
        <w:rPr>
          <w:rFonts w:asciiTheme="minorEastAsia" w:hAnsiTheme="minorEastAsia"/>
          <w:sz w:val="24"/>
        </w:rPr>
        <w:t>2</w:t>
      </w:r>
      <w:ins w:id="1229" w:author="Archimboldi Garcia" w:date="2021-05-28T10:08:00Z">
        <w:r w:rsidR="00EC6238">
          <w:rPr>
            <w:rFonts w:asciiTheme="minorEastAsia" w:hAnsiTheme="minorEastAsia"/>
            <w:sz w:val="24"/>
          </w:rPr>
          <w:t>9</w:t>
        </w:r>
      </w:ins>
      <w:ins w:id="1230" w:author="Garcia" w:date="2021-05-14T12:02:00Z">
        <w:del w:id="1231" w:author="Archimboldi Garcia" w:date="2021-05-28T10:08:00Z">
          <w:r w:rsidR="00C75DC4" w:rsidDel="00EC6238">
            <w:rPr>
              <w:rFonts w:asciiTheme="minorEastAsia" w:hAnsiTheme="minorEastAsia"/>
              <w:sz w:val="24"/>
            </w:rPr>
            <w:delText>6</w:delText>
          </w:r>
        </w:del>
      </w:ins>
      <w:del w:id="1232" w:author="Garcia" w:date="2021-05-13T15:32:00Z">
        <w:r w:rsidDel="008A0435">
          <w:rPr>
            <w:rFonts w:asciiTheme="minorEastAsia" w:hAnsiTheme="minorEastAsia"/>
            <w:sz w:val="24"/>
          </w:rPr>
          <w:delText>3</w:delText>
        </w:r>
      </w:del>
      <w:r>
        <w:rPr>
          <w:rFonts w:asciiTheme="minorEastAsia" w:hAnsiTheme="minorEastAsia" w:hint="eastAsia"/>
          <w:sz w:val="24"/>
        </w:rPr>
        <w:t>显示了后端程序的完整工作模式，此处实时数据和分析结果数据由联接管理系统上传至华为云OBS（对象储存服务）服务器中，网站后端程序通过双重加密验证访问OBS服务器，下载所需数据。由于实时数据量巨大，在客户请求时再进行远程读取可能会花费较长的时间，所以我们单独设置了一个缓存程序，通过预先设置的定时器控制，在空闲时间下载实时数据至本地，在前端访问时直接从本地缓存中读取实时数据（参考附录C</w:t>
      </w:r>
      <w:r>
        <w:rPr>
          <w:rFonts w:asciiTheme="minorEastAsia" w:hAnsiTheme="minorEastAsia"/>
          <w:sz w:val="24"/>
        </w:rPr>
        <w:t>2</w:t>
      </w:r>
      <w:r>
        <w:rPr>
          <w:rFonts w:asciiTheme="minorEastAsia" w:hAnsiTheme="minorEastAsia" w:hint="eastAsia"/>
          <w:sz w:val="24"/>
        </w:rPr>
        <w:t>）。在一定的更新延迟，但由于物联网数据的更新多以秒或分钟计算，所以对数据完整性的影响并不大，但这种方式能显著加快网站响应速度，对于提升整体使用体验有很大的帮助。除实时数据是通过缓存形式读取外，其他类型的数据都是现场连接远程服务器读取，因为数据量较小，所以延迟基本可以忽略不计。</w:t>
      </w:r>
    </w:p>
    <w:p w14:paraId="19DD6C77" w14:textId="77777777" w:rsidR="00415671" w:rsidRPr="00905555" w:rsidRDefault="00415671" w:rsidP="00415671">
      <w:pPr>
        <w:spacing w:line="360" w:lineRule="auto"/>
        <w:ind w:firstLineChars="200" w:firstLine="480"/>
        <w:rPr>
          <w:rFonts w:asciiTheme="minorEastAsia" w:hAnsiTheme="minorEastAsia"/>
          <w:sz w:val="24"/>
        </w:rPr>
      </w:pPr>
    </w:p>
    <w:p w14:paraId="2B989004" w14:textId="77777777" w:rsidR="00415671" w:rsidRPr="00415671" w:rsidRDefault="00415671" w:rsidP="00635680">
      <w:pPr>
        <w:spacing w:line="360" w:lineRule="auto"/>
        <w:rPr>
          <w:rFonts w:ascii="黑体" w:eastAsia="黑体" w:hAnsi="黑体"/>
          <w:sz w:val="24"/>
        </w:rPr>
      </w:pPr>
    </w:p>
    <w:p w14:paraId="51D31DC2" w14:textId="004BABD2" w:rsidR="00C93A0B" w:rsidRDefault="00C93A0B" w:rsidP="00C93A0B">
      <w:pPr>
        <w:spacing w:line="360" w:lineRule="auto"/>
        <w:rPr>
          <w:rFonts w:asciiTheme="minorEastAsia" w:hAnsiTheme="minorEastAsia"/>
          <w:b/>
          <w:sz w:val="24"/>
        </w:rPr>
      </w:pPr>
      <w:r>
        <w:rPr>
          <w:rFonts w:ascii="黑体" w:eastAsia="黑体" w:hAnsi="黑体" w:hint="eastAsia"/>
          <w:sz w:val="24"/>
        </w:rPr>
        <w:t>4.3.</w:t>
      </w:r>
      <w:ins w:id="1233" w:author="Garcia" w:date="2021-05-14T11:54:00Z">
        <w:r w:rsidR="00DB61E1">
          <w:rPr>
            <w:rFonts w:ascii="黑体" w:eastAsia="黑体" w:hAnsi="黑体"/>
            <w:sz w:val="24"/>
          </w:rPr>
          <w:t>4</w:t>
        </w:r>
      </w:ins>
      <w:del w:id="1234" w:author="Garcia" w:date="2021-05-14T11:54:00Z">
        <w:r w:rsidDel="00DB61E1">
          <w:rPr>
            <w:rFonts w:ascii="黑体" w:eastAsia="黑体" w:hAnsi="黑体" w:hint="eastAsia"/>
            <w:sz w:val="24"/>
          </w:rPr>
          <w:delText>1</w:delText>
        </w:r>
      </w:del>
      <w:r>
        <w:rPr>
          <w:rFonts w:ascii="黑体" w:eastAsia="黑体" w:hAnsi="黑体" w:hint="eastAsia"/>
          <w:sz w:val="24"/>
        </w:rPr>
        <w:t>基于</w:t>
      </w:r>
      <w:r w:rsidR="00B74533">
        <w:rPr>
          <w:rFonts w:ascii="黑体" w:eastAsia="黑体" w:hAnsi="黑体" w:hint="eastAsia"/>
          <w:sz w:val="24"/>
        </w:rPr>
        <w:t>Bootstrap</w:t>
      </w:r>
      <w:r w:rsidR="005B1990">
        <w:rPr>
          <w:rFonts w:ascii="黑体" w:eastAsia="黑体" w:hAnsi="黑体"/>
          <w:sz w:val="24"/>
        </w:rPr>
        <w:t>/Echarts</w:t>
      </w:r>
      <w:r>
        <w:rPr>
          <w:rFonts w:ascii="黑体" w:eastAsia="黑体" w:hAnsi="黑体" w:hint="eastAsia"/>
          <w:sz w:val="24"/>
        </w:rPr>
        <w:t>的前端开发</w:t>
      </w:r>
    </w:p>
    <w:p w14:paraId="6BDE6D88" w14:textId="3344A352" w:rsidR="00C93A0B" w:rsidRDefault="00C93A0B" w:rsidP="00635680">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在编写前端程序时，我们</w:t>
      </w:r>
      <w:r w:rsidR="00C6206E">
        <w:rPr>
          <w:rFonts w:asciiTheme="minorEastAsia" w:hAnsiTheme="minorEastAsia" w:hint="eastAsia"/>
          <w:sz w:val="24"/>
        </w:rPr>
        <w:t>运用了Bootstrap和jQuery框架来实现更高级的前端交互效果。Bootstrap</w:t>
      </w:r>
      <w:r w:rsidR="009F652B" w:rsidRPr="009F652B">
        <w:rPr>
          <w:rFonts w:asciiTheme="minorEastAsia" w:hAnsiTheme="minorEastAsia" w:hint="eastAsia"/>
          <w:sz w:val="24"/>
        </w:rPr>
        <w:t>是Twitter推出的一个用于前端开发的开源工具包。它由Twitter</w:t>
      </w:r>
      <w:r w:rsidR="009F652B" w:rsidRPr="009F652B">
        <w:rPr>
          <w:rFonts w:asciiTheme="minorEastAsia" w:hAnsiTheme="minorEastAsia" w:hint="eastAsia"/>
          <w:sz w:val="24"/>
        </w:rPr>
        <w:lastRenderedPageBreak/>
        <w:t>的设计师Mark Otto和Jacob Thornton合作开发,是一个CSS/HTML框架</w:t>
      </w:r>
      <w:r w:rsidR="00D12E27">
        <w:rPr>
          <w:rFonts w:asciiTheme="minorEastAsia" w:hAnsiTheme="minorEastAsia" w:hint="eastAsia"/>
          <w:sz w:val="24"/>
        </w:rPr>
        <w:t>[</w:t>
      </w:r>
      <w:r w:rsidR="00D12E27">
        <w:rPr>
          <w:rFonts w:asciiTheme="minorEastAsia" w:hAnsiTheme="minorEastAsia"/>
          <w:sz w:val="24"/>
        </w:rPr>
        <w:t>25]</w:t>
      </w:r>
      <w:r w:rsidR="009F652B">
        <w:rPr>
          <w:rFonts w:asciiTheme="minorEastAsia" w:hAnsiTheme="minorEastAsia" w:hint="eastAsia"/>
          <w:sz w:val="24"/>
        </w:rPr>
        <w:t>。Bootstrap集成了一系列美观且功能丰富的网页布局组件，</w:t>
      </w:r>
      <w:r w:rsidR="00840D03">
        <w:rPr>
          <w:rFonts w:asciiTheme="minorEastAsia" w:hAnsiTheme="minorEastAsia" w:hint="eastAsia"/>
          <w:sz w:val="24"/>
        </w:rPr>
        <w:t>可以实现更高级的交互效果。Bootstrap在前端交互中的应用实例如图</w:t>
      </w:r>
      <w:ins w:id="1235" w:author="Archimboldi Garcia" w:date="2021-05-28T10:08:00Z">
        <w:r w:rsidR="00EC6238">
          <w:rPr>
            <w:rFonts w:asciiTheme="minorEastAsia" w:hAnsiTheme="minorEastAsia"/>
            <w:sz w:val="24"/>
          </w:rPr>
          <w:t>30</w:t>
        </w:r>
      </w:ins>
      <w:del w:id="1236" w:author="Archimboldi Garcia" w:date="2021-05-28T10:08:00Z">
        <w:r w:rsidR="009C623A" w:rsidDel="00EC6238">
          <w:rPr>
            <w:rFonts w:asciiTheme="minorEastAsia" w:hAnsiTheme="minorEastAsia"/>
            <w:sz w:val="24"/>
          </w:rPr>
          <w:delText>2</w:delText>
        </w:r>
      </w:del>
      <w:ins w:id="1237" w:author="Garcia" w:date="2021-05-14T12:02:00Z">
        <w:del w:id="1238" w:author="Archimboldi Garcia" w:date="2021-05-28T10:08:00Z">
          <w:r w:rsidR="00C75DC4" w:rsidDel="00EC6238">
            <w:rPr>
              <w:rFonts w:asciiTheme="minorEastAsia" w:hAnsiTheme="minorEastAsia"/>
              <w:sz w:val="24"/>
            </w:rPr>
            <w:delText>7</w:delText>
          </w:r>
        </w:del>
      </w:ins>
      <w:del w:id="1239" w:author="Garcia" w:date="2021-05-13T15:32:00Z">
        <w:r w:rsidR="009C623A" w:rsidDel="008A0435">
          <w:rPr>
            <w:rFonts w:asciiTheme="minorEastAsia" w:hAnsiTheme="minorEastAsia"/>
            <w:sz w:val="24"/>
          </w:rPr>
          <w:delText>4</w:delText>
        </w:r>
      </w:del>
      <w:r w:rsidR="00840D03">
        <w:rPr>
          <w:rFonts w:asciiTheme="minorEastAsia" w:hAnsiTheme="minorEastAsia" w:hint="eastAsia"/>
          <w:sz w:val="24"/>
        </w:rPr>
        <w:t>所示。</w:t>
      </w:r>
    </w:p>
    <w:p w14:paraId="3BD4A503" w14:textId="77777777" w:rsidR="00606DBC" w:rsidRPr="00A93508" w:rsidRDefault="00606DBC" w:rsidP="00635680">
      <w:pPr>
        <w:spacing w:line="360" w:lineRule="auto"/>
        <w:rPr>
          <w:rFonts w:ascii="黑体" w:eastAsia="黑体" w:hAnsi="黑体"/>
          <w:sz w:val="24"/>
        </w:rPr>
      </w:pPr>
    </w:p>
    <w:p w14:paraId="55BF1002" w14:textId="48174F16" w:rsidR="00AE2BD9" w:rsidRDefault="00EB2EB1" w:rsidP="00EB2EB1">
      <w:pPr>
        <w:spacing w:line="360" w:lineRule="auto"/>
        <w:jc w:val="center"/>
        <w:rPr>
          <w:rFonts w:ascii="黑体" w:eastAsia="黑体" w:hAnsi="黑体"/>
          <w:sz w:val="24"/>
        </w:rPr>
      </w:pPr>
      <w:r>
        <w:rPr>
          <w:noProof/>
        </w:rPr>
        <w:drawing>
          <wp:inline distT="0" distB="0" distL="0" distR="0" wp14:anchorId="56282B4B" wp14:editId="00E287AC">
            <wp:extent cx="4798609" cy="1312997"/>
            <wp:effectExtent l="19050" t="19050" r="21590" b="209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3270" cy="1325217"/>
                    </a:xfrm>
                    <a:prstGeom prst="rect">
                      <a:avLst/>
                    </a:prstGeom>
                    <a:ln>
                      <a:solidFill>
                        <a:schemeClr val="tx1"/>
                      </a:solidFill>
                    </a:ln>
                  </pic:spPr>
                </pic:pic>
              </a:graphicData>
            </a:graphic>
          </wp:inline>
        </w:drawing>
      </w:r>
    </w:p>
    <w:p w14:paraId="4141C8B9" w14:textId="38210AC2" w:rsidR="00606DBC" w:rsidRPr="00606DBC" w:rsidRDefault="00606DBC" w:rsidP="00606DBC">
      <w:pPr>
        <w:spacing w:line="360" w:lineRule="auto"/>
        <w:jc w:val="center"/>
        <w:rPr>
          <w:rFonts w:ascii="黑体" w:eastAsia="黑体" w:hAnsi="黑体"/>
          <w:b/>
          <w:bCs/>
          <w:szCs w:val="20"/>
        </w:rPr>
      </w:pPr>
      <w:r>
        <w:rPr>
          <w:rFonts w:ascii="黑体" w:eastAsia="黑体" w:hAnsi="黑体" w:hint="eastAsia"/>
          <w:b/>
          <w:szCs w:val="21"/>
        </w:rPr>
        <w:t>图</w:t>
      </w:r>
      <w:ins w:id="1240" w:author="Archimboldi Garcia" w:date="2021-05-28T10:08:00Z">
        <w:r w:rsidR="00EC6238">
          <w:rPr>
            <w:rFonts w:ascii="黑体" w:eastAsia="黑体" w:hAnsi="黑体"/>
            <w:b/>
            <w:szCs w:val="21"/>
          </w:rPr>
          <w:t>30</w:t>
        </w:r>
      </w:ins>
      <w:del w:id="1241" w:author="Archimboldi Garcia" w:date="2021-05-28T10:08:00Z">
        <w:r w:rsidR="009C623A" w:rsidDel="00EC6238">
          <w:rPr>
            <w:rFonts w:ascii="黑体" w:eastAsia="黑体" w:hAnsi="黑体"/>
            <w:b/>
            <w:szCs w:val="21"/>
          </w:rPr>
          <w:delText>2</w:delText>
        </w:r>
      </w:del>
      <w:ins w:id="1242" w:author="Garcia" w:date="2021-05-14T12:02:00Z">
        <w:del w:id="1243" w:author="Archimboldi Garcia" w:date="2021-05-28T10:08:00Z">
          <w:r w:rsidR="00C75DC4" w:rsidDel="00EC6238">
            <w:rPr>
              <w:rFonts w:ascii="黑体" w:eastAsia="黑体" w:hAnsi="黑体"/>
              <w:b/>
              <w:szCs w:val="21"/>
            </w:rPr>
            <w:delText>7</w:delText>
          </w:r>
        </w:del>
      </w:ins>
      <w:del w:id="1244" w:author="Garcia" w:date="2021-05-13T15:32:00Z">
        <w:r w:rsidR="009C623A" w:rsidDel="008A0435">
          <w:rPr>
            <w:rFonts w:ascii="黑体" w:eastAsia="黑体" w:hAnsi="黑体"/>
            <w:b/>
            <w:szCs w:val="21"/>
          </w:rPr>
          <w:delText>4</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基于Bootstrap实现的视觉效果案例图</w:t>
      </w:r>
    </w:p>
    <w:p w14:paraId="4D6838C5" w14:textId="110E8111" w:rsidR="00957F26" w:rsidRDefault="00957F26" w:rsidP="00635680">
      <w:pPr>
        <w:spacing w:line="360" w:lineRule="auto"/>
        <w:rPr>
          <w:rFonts w:ascii="黑体" w:eastAsia="黑体" w:hAnsi="黑体"/>
          <w:sz w:val="24"/>
        </w:rPr>
      </w:pPr>
    </w:p>
    <w:p w14:paraId="747A34A0" w14:textId="53069E35" w:rsidR="00A93508" w:rsidRPr="00845B14" w:rsidRDefault="00A93508" w:rsidP="00A93508">
      <w:pPr>
        <w:spacing w:line="360" w:lineRule="auto"/>
        <w:ind w:firstLine="480"/>
        <w:rPr>
          <w:rFonts w:asciiTheme="minorEastAsia" w:hAnsiTheme="minorEastAsia"/>
          <w:sz w:val="24"/>
          <w:szCs w:val="24"/>
        </w:rPr>
      </w:pPr>
      <w:r w:rsidRPr="00845B14">
        <w:rPr>
          <w:rFonts w:asciiTheme="minorEastAsia" w:hAnsiTheme="minorEastAsia" w:hint="eastAsia"/>
          <w:sz w:val="24"/>
          <w:szCs w:val="24"/>
        </w:rPr>
        <w:t>本应用借助了百度公司开源的Echarts【】技术来实现前端丰富多样的图表效果。Echarts是百度公司面向数据可视化应用开发而开源的Javascript插件</w:t>
      </w:r>
      <w:r w:rsidR="00D12E27">
        <w:rPr>
          <w:rFonts w:asciiTheme="minorEastAsia" w:hAnsiTheme="minorEastAsia" w:hint="eastAsia"/>
          <w:sz w:val="24"/>
          <w:szCs w:val="24"/>
        </w:rPr>
        <w:t>[</w:t>
      </w:r>
      <w:r w:rsidR="00D12E27">
        <w:rPr>
          <w:rFonts w:asciiTheme="minorEastAsia" w:hAnsiTheme="minorEastAsia"/>
          <w:sz w:val="24"/>
          <w:szCs w:val="24"/>
        </w:rPr>
        <w:t>26]</w:t>
      </w:r>
      <w:r w:rsidRPr="00845B14">
        <w:rPr>
          <w:rFonts w:asciiTheme="minorEastAsia" w:hAnsiTheme="minorEastAsia" w:hint="eastAsia"/>
          <w:sz w:val="24"/>
          <w:szCs w:val="24"/>
        </w:rPr>
        <w:t>，通过Echarts可以很方便的实现带有高级缩放和反馈功能的图表。</w:t>
      </w:r>
      <w:r w:rsidR="00B62590">
        <w:rPr>
          <w:rFonts w:asciiTheme="minorEastAsia" w:hAnsiTheme="minorEastAsia" w:hint="eastAsia"/>
          <w:sz w:val="24"/>
          <w:szCs w:val="24"/>
        </w:rPr>
        <w:t>受篇幅限制本文不对Echarts技术做过多介绍</w:t>
      </w:r>
      <w:r w:rsidR="00D12E27">
        <w:rPr>
          <w:rFonts w:asciiTheme="minorEastAsia" w:hAnsiTheme="minorEastAsia" w:hint="eastAsia"/>
          <w:sz w:val="24"/>
          <w:szCs w:val="24"/>
        </w:rPr>
        <w:t>。</w:t>
      </w:r>
    </w:p>
    <w:p w14:paraId="1256FF7D" w14:textId="77777777" w:rsidR="00A93508" w:rsidRPr="00A93508" w:rsidRDefault="00A93508" w:rsidP="00A93508">
      <w:pPr>
        <w:spacing w:line="360" w:lineRule="auto"/>
        <w:ind w:firstLine="480"/>
        <w:rPr>
          <w:rFonts w:ascii="黑体" w:eastAsia="黑体" w:hAnsi="黑体"/>
          <w:sz w:val="24"/>
        </w:rPr>
      </w:pPr>
    </w:p>
    <w:p w14:paraId="43F2EB88" w14:textId="720B4B23" w:rsidR="00635680" w:rsidRDefault="00635680" w:rsidP="00635680">
      <w:pPr>
        <w:spacing w:line="360" w:lineRule="auto"/>
        <w:rPr>
          <w:rFonts w:asciiTheme="minorEastAsia" w:hAnsiTheme="minorEastAsia"/>
          <w:b/>
          <w:sz w:val="24"/>
        </w:rPr>
      </w:pPr>
      <w:r>
        <w:rPr>
          <w:rFonts w:ascii="黑体" w:eastAsia="黑体" w:hAnsi="黑体" w:hint="eastAsia"/>
          <w:sz w:val="24"/>
        </w:rPr>
        <w:t>4.3.</w:t>
      </w:r>
      <w:ins w:id="1245" w:author="Garcia" w:date="2021-05-14T11:55:00Z">
        <w:r w:rsidR="00DB61E1">
          <w:rPr>
            <w:rFonts w:ascii="黑体" w:eastAsia="黑体" w:hAnsi="黑体"/>
            <w:sz w:val="24"/>
          </w:rPr>
          <w:t>5</w:t>
        </w:r>
      </w:ins>
      <w:del w:id="1246" w:author="Garcia" w:date="2021-05-14T11:55:00Z">
        <w:r w:rsidDel="00DB61E1">
          <w:rPr>
            <w:rFonts w:ascii="黑体" w:eastAsia="黑体" w:hAnsi="黑体" w:hint="eastAsia"/>
            <w:sz w:val="24"/>
          </w:rPr>
          <w:delText>2</w:delText>
        </w:r>
      </w:del>
      <w:r w:rsidR="00740602">
        <w:rPr>
          <w:rFonts w:ascii="黑体" w:eastAsia="黑体" w:hAnsi="黑体" w:hint="eastAsia"/>
          <w:sz w:val="24"/>
        </w:rPr>
        <w:t>前端</w:t>
      </w:r>
      <w:r w:rsidR="00804E9A">
        <w:rPr>
          <w:rFonts w:ascii="黑体" w:eastAsia="黑体" w:hAnsi="黑体" w:hint="eastAsia"/>
          <w:sz w:val="24"/>
        </w:rPr>
        <w:t>程序</w:t>
      </w:r>
      <w:r>
        <w:rPr>
          <w:rFonts w:ascii="黑体" w:eastAsia="黑体" w:hAnsi="黑体" w:hint="eastAsia"/>
          <w:sz w:val="24"/>
        </w:rPr>
        <w:t>工作模式</w:t>
      </w:r>
    </w:p>
    <w:p w14:paraId="47ED1FFF" w14:textId="47EEDBBE" w:rsidR="00635680" w:rsidRDefault="000216E2" w:rsidP="00635680">
      <w:pPr>
        <w:spacing w:line="360" w:lineRule="auto"/>
        <w:ind w:firstLineChars="200" w:firstLine="480"/>
        <w:rPr>
          <w:rFonts w:asciiTheme="minorEastAsia" w:hAnsiTheme="minorEastAsia"/>
          <w:sz w:val="24"/>
        </w:rPr>
      </w:pPr>
      <w:r>
        <w:rPr>
          <w:rFonts w:asciiTheme="minorEastAsia" w:hAnsiTheme="minorEastAsia" w:hint="eastAsia"/>
          <w:sz w:val="24"/>
        </w:rPr>
        <w:t>界面脚本</w:t>
      </w:r>
      <w:r w:rsidR="00635680">
        <w:rPr>
          <w:rFonts w:asciiTheme="minorEastAsia" w:hAnsiTheme="minorEastAsia" w:hint="eastAsia"/>
          <w:sz w:val="24"/>
        </w:rPr>
        <w:t>代码文件与每一个界面html文档对应，负责控制界面中各个图表和组件，以及界面效果加载等，这部分代码在网页加载时被发送到客户机上，随后在客户端浏览器运行，这就要求严格控制代码文件大小并简化内部算法，以适应不同性能的浏览器。</w:t>
      </w:r>
      <w:r>
        <w:rPr>
          <w:rFonts w:asciiTheme="minorEastAsia" w:hAnsiTheme="minorEastAsia" w:hint="eastAsia"/>
          <w:sz w:val="24"/>
        </w:rPr>
        <w:t>我们通过将耗时耗力的</w:t>
      </w:r>
      <w:r w:rsidR="00635680">
        <w:rPr>
          <w:rFonts w:asciiTheme="minorEastAsia" w:hAnsiTheme="minorEastAsia" w:hint="eastAsia"/>
          <w:sz w:val="24"/>
        </w:rPr>
        <w:t>数据</w:t>
      </w:r>
      <w:r>
        <w:rPr>
          <w:rFonts w:asciiTheme="minorEastAsia" w:hAnsiTheme="minorEastAsia" w:hint="eastAsia"/>
          <w:sz w:val="24"/>
        </w:rPr>
        <w:t>规整</w:t>
      </w:r>
      <w:r w:rsidR="00635680">
        <w:rPr>
          <w:rFonts w:asciiTheme="minorEastAsia" w:hAnsiTheme="minorEastAsia" w:hint="eastAsia"/>
          <w:sz w:val="24"/>
        </w:rPr>
        <w:t>和</w:t>
      </w:r>
      <w:r>
        <w:rPr>
          <w:rFonts w:asciiTheme="minorEastAsia" w:hAnsiTheme="minorEastAsia" w:hint="eastAsia"/>
          <w:sz w:val="24"/>
        </w:rPr>
        <w:t>表格</w:t>
      </w:r>
      <w:r w:rsidR="00635680">
        <w:rPr>
          <w:rFonts w:asciiTheme="minorEastAsia" w:hAnsiTheme="minorEastAsia" w:hint="eastAsia"/>
          <w:sz w:val="24"/>
        </w:rPr>
        <w:t>渲染任务被安排在服务器端完成，</w:t>
      </w:r>
      <w:r>
        <w:rPr>
          <w:rFonts w:asciiTheme="minorEastAsia" w:hAnsiTheme="minorEastAsia" w:hint="eastAsia"/>
          <w:sz w:val="24"/>
        </w:rPr>
        <w:t>减轻浏览器的工作压力，但这种方式可能会导致页面加载时间延长，因为浏览器必须等待服务器返回预处理好的结果才能进行画面下一步的渲染，为此，我们设计了一个分段数据传输算法来提升页面加载速度。</w:t>
      </w:r>
      <w:r w:rsidR="00635680">
        <w:rPr>
          <w:rFonts w:asciiTheme="minorEastAsia" w:hAnsiTheme="minorEastAsia" w:hint="eastAsia"/>
          <w:sz w:val="24"/>
        </w:rPr>
        <w:t>在页面加载的不同阶段，</w:t>
      </w:r>
      <w:r>
        <w:rPr>
          <w:rFonts w:asciiTheme="minorEastAsia" w:hAnsiTheme="minorEastAsia" w:hint="eastAsia"/>
          <w:sz w:val="24"/>
        </w:rPr>
        <w:t>客户端算法与服务器端算法将会进行多次双向通信，按</w:t>
      </w:r>
      <w:r w:rsidR="00BB3DEE">
        <w:rPr>
          <w:rFonts w:asciiTheme="minorEastAsia" w:hAnsiTheme="minorEastAsia" w:hint="eastAsia"/>
          <w:sz w:val="24"/>
        </w:rPr>
        <w:t>照</w:t>
      </w:r>
      <w:r>
        <w:rPr>
          <w:rFonts w:asciiTheme="minorEastAsia" w:hAnsiTheme="minorEastAsia" w:hint="eastAsia"/>
          <w:sz w:val="24"/>
        </w:rPr>
        <w:t>数据量大小分批次发送数据文件，客户端进程可在数据传输时同时进行界面渲染，这样大大提升了页面的整体加载速度。</w:t>
      </w:r>
    </w:p>
    <w:p w14:paraId="3170DA4C" w14:textId="1BA0AE47" w:rsidR="008F0132" w:rsidRDefault="00DC5C19" w:rsidP="00635680">
      <w:pPr>
        <w:spacing w:line="360" w:lineRule="auto"/>
        <w:ind w:firstLineChars="200" w:firstLine="480"/>
        <w:rPr>
          <w:rFonts w:asciiTheme="minorEastAsia" w:hAnsiTheme="minorEastAsia"/>
          <w:sz w:val="24"/>
        </w:rPr>
      </w:pPr>
      <w:r>
        <w:rPr>
          <w:rFonts w:asciiTheme="minorEastAsia" w:hAnsiTheme="minorEastAsia" w:hint="eastAsia"/>
          <w:sz w:val="24"/>
        </w:rPr>
        <w:t>前端工作模式图（图</w:t>
      </w:r>
      <w:ins w:id="1247" w:author="Archimboldi Garcia" w:date="2021-05-28T10:08:00Z">
        <w:r w:rsidR="00EC6238">
          <w:rPr>
            <w:rFonts w:asciiTheme="minorEastAsia" w:hAnsiTheme="minorEastAsia"/>
            <w:sz w:val="24"/>
          </w:rPr>
          <w:t>31</w:t>
        </w:r>
      </w:ins>
      <w:del w:id="1248" w:author="Archimboldi Garcia" w:date="2021-05-28T10:08:00Z">
        <w:r w:rsidR="009C623A" w:rsidDel="00EC6238">
          <w:rPr>
            <w:rFonts w:asciiTheme="minorEastAsia" w:hAnsiTheme="minorEastAsia"/>
            <w:sz w:val="24"/>
          </w:rPr>
          <w:delText>2</w:delText>
        </w:r>
      </w:del>
      <w:ins w:id="1249" w:author="Garcia" w:date="2021-05-14T12:03:00Z">
        <w:del w:id="1250" w:author="Archimboldi Garcia" w:date="2021-05-28T10:08:00Z">
          <w:r w:rsidR="00C75DC4" w:rsidDel="00EC6238">
            <w:rPr>
              <w:rFonts w:asciiTheme="minorEastAsia" w:hAnsiTheme="minorEastAsia"/>
              <w:sz w:val="24"/>
            </w:rPr>
            <w:delText>8</w:delText>
          </w:r>
        </w:del>
      </w:ins>
      <w:del w:id="1251" w:author="Garcia" w:date="2021-05-14T12:03:00Z">
        <w:r w:rsidR="009C623A" w:rsidDel="00C75DC4">
          <w:rPr>
            <w:rFonts w:asciiTheme="minorEastAsia" w:hAnsiTheme="minorEastAsia"/>
            <w:sz w:val="24"/>
          </w:rPr>
          <w:delText>5</w:delText>
        </w:r>
      </w:del>
      <w:r>
        <w:rPr>
          <w:rFonts w:asciiTheme="minorEastAsia" w:hAnsiTheme="minorEastAsia" w:hint="eastAsia"/>
          <w:sz w:val="24"/>
        </w:rPr>
        <w:t>）</w:t>
      </w:r>
      <w:r w:rsidR="00AF3539">
        <w:rPr>
          <w:rFonts w:asciiTheme="minorEastAsia" w:hAnsiTheme="minorEastAsia" w:hint="eastAsia"/>
          <w:sz w:val="24"/>
        </w:rPr>
        <w:t>描述了每一个页面在浏览器打开时的加载步骤，可以看出在page1A页面加载时，设备实时数据是分段传输并渲染的。此外在其他页面的加载过程中，我们充分应用了node</w:t>
      </w:r>
      <w:r w:rsidR="00AF3539">
        <w:rPr>
          <w:rFonts w:asciiTheme="minorEastAsia" w:hAnsiTheme="minorEastAsia"/>
          <w:sz w:val="24"/>
        </w:rPr>
        <w:t>.js</w:t>
      </w:r>
      <w:r w:rsidR="00AF3539">
        <w:rPr>
          <w:rFonts w:asciiTheme="minorEastAsia" w:hAnsiTheme="minorEastAsia" w:hint="eastAsia"/>
          <w:sz w:val="24"/>
        </w:rPr>
        <w:t>框架的异步处理特性，尽量将多个加载和渲染任务并行完成以提高页面的整体加载速度。</w:t>
      </w:r>
    </w:p>
    <w:p w14:paraId="1FCB1023" w14:textId="3CC0A843" w:rsidR="00283249" w:rsidRPr="00635680" w:rsidRDefault="008D71E0" w:rsidP="008F0132">
      <w:pPr>
        <w:spacing w:line="360" w:lineRule="auto"/>
        <w:jc w:val="center"/>
        <w:rPr>
          <w:rFonts w:asciiTheme="minorEastAsia" w:hAnsiTheme="minorEastAsia"/>
          <w:sz w:val="24"/>
        </w:rPr>
      </w:pPr>
      <w:r>
        <w:rPr>
          <w:noProof/>
        </w:rPr>
        <w:lastRenderedPageBreak/>
        <w:drawing>
          <wp:inline distT="0" distB="0" distL="0" distR="0" wp14:anchorId="767B50DF" wp14:editId="0FB8B9E8">
            <wp:extent cx="5753100" cy="4137660"/>
            <wp:effectExtent l="19050" t="19050" r="1905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4137660"/>
                    </a:xfrm>
                    <a:prstGeom prst="rect">
                      <a:avLst/>
                    </a:prstGeom>
                    <a:ln>
                      <a:solidFill>
                        <a:schemeClr val="tx1"/>
                      </a:solidFill>
                    </a:ln>
                  </pic:spPr>
                </pic:pic>
              </a:graphicData>
            </a:graphic>
          </wp:inline>
        </w:drawing>
      </w:r>
    </w:p>
    <w:p w14:paraId="1B5E81CE" w14:textId="0E4B1408" w:rsidR="00DC2418" w:rsidRPr="00845B14" w:rsidRDefault="00845B14" w:rsidP="00845B14">
      <w:pPr>
        <w:spacing w:line="360" w:lineRule="auto"/>
        <w:jc w:val="center"/>
        <w:rPr>
          <w:rFonts w:ascii="黑体" w:eastAsia="黑体" w:hAnsi="黑体"/>
          <w:b/>
          <w:bCs/>
          <w:szCs w:val="20"/>
        </w:rPr>
      </w:pPr>
      <w:r>
        <w:rPr>
          <w:rFonts w:ascii="黑体" w:eastAsia="黑体" w:hAnsi="黑体" w:hint="eastAsia"/>
          <w:b/>
          <w:szCs w:val="21"/>
        </w:rPr>
        <w:t>图</w:t>
      </w:r>
      <w:ins w:id="1252" w:author="Archimboldi Garcia" w:date="2021-05-28T10:08:00Z">
        <w:r w:rsidR="00EC6238">
          <w:rPr>
            <w:rFonts w:ascii="黑体" w:eastAsia="黑体" w:hAnsi="黑体"/>
            <w:b/>
            <w:szCs w:val="21"/>
          </w:rPr>
          <w:t>31</w:t>
        </w:r>
      </w:ins>
      <w:del w:id="1253" w:author="Archimboldi Garcia" w:date="2021-05-28T10:08:00Z">
        <w:r w:rsidR="009C623A" w:rsidDel="00EC6238">
          <w:rPr>
            <w:rFonts w:ascii="黑体" w:eastAsia="黑体" w:hAnsi="黑体"/>
            <w:b/>
            <w:szCs w:val="21"/>
          </w:rPr>
          <w:delText>2</w:delText>
        </w:r>
      </w:del>
      <w:ins w:id="1254" w:author="Garcia" w:date="2021-05-14T12:03:00Z">
        <w:del w:id="1255" w:author="Archimboldi Garcia" w:date="2021-05-28T10:08:00Z">
          <w:r w:rsidR="00C75DC4" w:rsidDel="00EC6238">
            <w:rPr>
              <w:rFonts w:ascii="黑体" w:eastAsia="黑体" w:hAnsi="黑体"/>
              <w:b/>
              <w:szCs w:val="21"/>
            </w:rPr>
            <w:delText>8</w:delText>
          </w:r>
        </w:del>
      </w:ins>
      <w:del w:id="1256" w:author="Garcia" w:date="2021-05-14T12:03:00Z">
        <w:r w:rsidR="009C623A" w:rsidDel="00C75DC4">
          <w:rPr>
            <w:rFonts w:ascii="黑体" w:eastAsia="黑体" w:hAnsi="黑体"/>
            <w:b/>
            <w:szCs w:val="21"/>
          </w:rPr>
          <w:delText>5</w:delText>
        </w:r>
      </w:del>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前端程序工作模式图</w:t>
      </w:r>
    </w:p>
    <w:p w14:paraId="7C00ED7E" w14:textId="77777777" w:rsidR="00845B14" w:rsidRPr="00DC2418" w:rsidRDefault="00845B14" w:rsidP="0036494D">
      <w:pPr>
        <w:spacing w:line="360" w:lineRule="auto"/>
        <w:ind w:firstLineChars="200" w:firstLine="480"/>
        <w:rPr>
          <w:rFonts w:asciiTheme="minorEastAsia" w:hAnsiTheme="minorEastAsia"/>
          <w:sz w:val="24"/>
        </w:rPr>
      </w:pPr>
    </w:p>
    <w:p w14:paraId="611F5104" w14:textId="1482D6D1" w:rsidR="001F184B" w:rsidRDefault="001F184B" w:rsidP="001F184B">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4 代码维护与功能拓展</w:t>
      </w:r>
    </w:p>
    <w:p w14:paraId="0973FDE4" w14:textId="21F13D83" w:rsidR="001F184B" w:rsidRPr="00D63806" w:rsidRDefault="006F704F" w:rsidP="001F184B">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考虑到后期代码的维护与功能拓展问题，在设计网页客户端</w:t>
      </w:r>
      <w:ins w:id="1257" w:author="Garcia" w:date="2021-05-13T17:12:00Z">
        <w:r w:rsidR="00461EB6">
          <w:rPr>
            <w:rFonts w:asciiTheme="minorEastAsia" w:hAnsiTheme="minorEastAsia" w:hint="eastAsia"/>
            <w:color w:val="000000" w:themeColor="text1"/>
            <w:sz w:val="24"/>
          </w:rPr>
          <w:t>的过程中</w:t>
        </w:r>
      </w:ins>
      <w:del w:id="1258" w:author="Garcia" w:date="2021-05-13T17:12:00Z">
        <w:r w:rsidDel="00461EB6">
          <w:rPr>
            <w:rFonts w:asciiTheme="minorEastAsia" w:hAnsiTheme="minorEastAsia" w:hint="eastAsia"/>
            <w:color w:val="000000" w:themeColor="text1"/>
            <w:sz w:val="24"/>
          </w:rPr>
          <w:delText>时，我们充分</w:delText>
        </w:r>
      </w:del>
      <w:r>
        <w:rPr>
          <w:rFonts w:asciiTheme="minorEastAsia" w:hAnsiTheme="minorEastAsia" w:hint="eastAsia"/>
          <w:color w:val="000000" w:themeColor="text1"/>
          <w:sz w:val="24"/>
        </w:rPr>
        <w:t>遵循了MVC设计模式</w:t>
      </w:r>
      <w:r w:rsidR="00D12E27">
        <w:rPr>
          <w:rFonts w:asciiTheme="minorEastAsia" w:hAnsiTheme="minorEastAsia"/>
          <w:color w:val="000000" w:themeColor="text1"/>
          <w:sz w:val="24"/>
        </w:rPr>
        <w:t>[28]</w:t>
      </w:r>
      <w:r>
        <w:rPr>
          <w:rFonts w:asciiTheme="minorEastAsia" w:hAnsiTheme="minorEastAsia" w:hint="eastAsia"/>
          <w:color w:val="000000" w:themeColor="text1"/>
          <w:sz w:val="24"/>
        </w:rPr>
        <w:t>，这种设计模式提倡将用户界面与后端逻辑代码完全分开，并在中间编写一个专用的控制器对象来进行</w:t>
      </w:r>
      <w:r w:rsidR="009B3175">
        <w:rPr>
          <w:rFonts w:asciiTheme="minorEastAsia" w:hAnsiTheme="minorEastAsia" w:hint="eastAsia"/>
          <w:color w:val="000000" w:themeColor="text1"/>
          <w:sz w:val="24"/>
        </w:rPr>
        <w:t>前后端</w:t>
      </w:r>
      <w:r>
        <w:rPr>
          <w:rFonts w:asciiTheme="minorEastAsia" w:hAnsiTheme="minorEastAsia" w:hint="eastAsia"/>
          <w:color w:val="000000" w:themeColor="text1"/>
          <w:sz w:val="24"/>
        </w:rPr>
        <w:t>参数</w:t>
      </w:r>
      <w:r w:rsidR="009B3175">
        <w:rPr>
          <w:rFonts w:asciiTheme="minorEastAsia" w:hAnsiTheme="minorEastAsia" w:hint="eastAsia"/>
          <w:color w:val="000000" w:themeColor="text1"/>
          <w:sz w:val="24"/>
        </w:rPr>
        <w:t>的</w:t>
      </w:r>
      <w:r>
        <w:rPr>
          <w:rFonts w:asciiTheme="minorEastAsia" w:hAnsiTheme="minorEastAsia" w:hint="eastAsia"/>
          <w:color w:val="000000" w:themeColor="text1"/>
          <w:sz w:val="24"/>
        </w:rPr>
        <w:t>调度</w:t>
      </w:r>
      <w:r w:rsidR="004E3E23">
        <w:rPr>
          <w:rFonts w:asciiTheme="minorEastAsia" w:hAnsiTheme="minorEastAsia" w:hint="eastAsia"/>
          <w:color w:val="000000" w:themeColor="text1"/>
          <w:sz w:val="24"/>
        </w:rPr>
        <w:t>，以实现前端页面代码的良好封装，但同时可以通过修改控制器对象来继续利用原有的逻辑函数。的</w:t>
      </w:r>
      <w:r w:rsidR="009B3175">
        <w:rPr>
          <w:rFonts w:asciiTheme="minorEastAsia" w:hAnsiTheme="minorEastAsia" w:hint="eastAsia"/>
          <w:color w:val="000000" w:themeColor="text1"/>
          <w:sz w:val="24"/>
        </w:rPr>
        <w:t>在软件设计过程中，</w:t>
      </w:r>
      <w:r w:rsidR="00B86E14">
        <w:rPr>
          <w:rFonts w:asciiTheme="minorEastAsia" w:hAnsiTheme="minorEastAsia" w:hint="eastAsia"/>
          <w:color w:val="000000" w:themeColor="text1"/>
          <w:sz w:val="24"/>
        </w:rPr>
        <w:t>依据这种设计模式，数据远程读取和各种预处理算法的</w:t>
      </w:r>
      <w:r>
        <w:rPr>
          <w:rFonts w:asciiTheme="minorEastAsia" w:hAnsiTheme="minorEastAsia" w:hint="eastAsia"/>
          <w:color w:val="000000" w:themeColor="text1"/>
          <w:sz w:val="24"/>
        </w:rPr>
        <w:t>逻辑代码</w:t>
      </w:r>
      <w:r w:rsidR="00B86E14">
        <w:rPr>
          <w:rFonts w:asciiTheme="minorEastAsia" w:hAnsiTheme="minorEastAsia" w:hint="eastAsia"/>
          <w:color w:val="000000" w:themeColor="text1"/>
          <w:sz w:val="24"/>
        </w:rPr>
        <w:t>都</w:t>
      </w:r>
      <w:r>
        <w:rPr>
          <w:rFonts w:asciiTheme="minorEastAsia" w:hAnsiTheme="minorEastAsia" w:hint="eastAsia"/>
          <w:color w:val="000000" w:themeColor="text1"/>
          <w:sz w:val="24"/>
        </w:rPr>
        <w:t>后端实现，</w:t>
      </w:r>
      <w:r w:rsidR="00B86E14">
        <w:rPr>
          <w:rFonts w:asciiTheme="minorEastAsia" w:hAnsiTheme="minorEastAsia" w:hint="eastAsia"/>
          <w:color w:val="000000" w:themeColor="text1"/>
          <w:sz w:val="24"/>
        </w:rPr>
        <w:t>每一个</w:t>
      </w:r>
      <w:r>
        <w:rPr>
          <w:rFonts w:asciiTheme="minorEastAsia" w:hAnsiTheme="minorEastAsia" w:hint="eastAsia"/>
          <w:color w:val="000000" w:themeColor="text1"/>
          <w:sz w:val="24"/>
        </w:rPr>
        <w:t>前端</w:t>
      </w:r>
      <w:r w:rsidR="00B86E14">
        <w:rPr>
          <w:rFonts w:asciiTheme="minorEastAsia" w:hAnsiTheme="minorEastAsia" w:hint="eastAsia"/>
          <w:color w:val="000000" w:themeColor="text1"/>
          <w:sz w:val="24"/>
        </w:rPr>
        <w:t>页面的控制</w:t>
      </w:r>
      <w:r>
        <w:rPr>
          <w:rFonts w:asciiTheme="minorEastAsia" w:hAnsiTheme="minorEastAsia" w:hint="eastAsia"/>
          <w:color w:val="000000" w:themeColor="text1"/>
          <w:sz w:val="24"/>
        </w:rPr>
        <w:t>代码</w:t>
      </w:r>
      <w:r w:rsidR="00B86E14">
        <w:rPr>
          <w:rFonts w:asciiTheme="minorEastAsia" w:hAnsiTheme="minorEastAsia" w:hint="eastAsia"/>
          <w:color w:val="000000" w:themeColor="text1"/>
          <w:sz w:val="24"/>
        </w:rPr>
        <w:t>与其他页面几乎没有任何</w:t>
      </w:r>
      <w:r>
        <w:rPr>
          <w:rFonts w:asciiTheme="minorEastAsia" w:hAnsiTheme="minorEastAsia" w:hint="eastAsia"/>
          <w:color w:val="000000" w:themeColor="text1"/>
          <w:sz w:val="24"/>
        </w:rPr>
        <w:t>逻辑关联</w:t>
      </w:r>
      <w:r w:rsidR="00B86E14">
        <w:rPr>
          <w:rFonts w:asciiTheme="minorEastAsia" w:hAnsiTheme="minorEastAsia" w:hint="eastAsia"/>
          <w:color w:val="000000" w:themeColor="text1"/>
          <w:sz w:val="24"/>
        </w:rPr>
        <w:t>，</w:t>
      </w:r>
      <w:r w:rsidR="009B3175">
        <w:rPr>
          <w:rFonts w:asciiTheme="minorEastAsia" w:hAnsiTheme="minorEastAsia" w:hint="eastAsia"/>
          <w:color w:val="000000" w:themeColor="text1"/>
          <w:sz w:val="24"/>
        </w:rPr>
        <w:t>实现了良好的封装性。当</w:t>
      </w:r>
      <w:r w:rsidR="00B86E14">
        <w:rPr>
          <w:rFonts w:asciiTheme="minorEastAsia" w:hAnsiTheme="minorEastAsia" w:hint="eastAsia"/>
          <w:color w:val="000000" w:themeColor="text1"/>
          <w:sz w:val="24"/>
        </w:rPr>
        <w:t>后期开发中</w:t>
      </w:r>
      <w:r w:rsidR="009B3175">
        <w:rPr>
          <w:rFonts w:asciiTheme="minorEastAsia" w:hAnsiTheme="minorEastAsia" w:hint="eastAsia"/>
          <w:color w:val="000000" w:themeColor="text1"/>
          <w:sz w:val="24"/>
        </w:rPr>
        <w:t>需要</w:t>
      </w:r>
      <w:r>
        <w:rPr>
          <w:rFonts w:asciiTheme="minorEastAsia" w:hAnsiTheme="minorEastAsia" w:hint="eastAsia"/>
          <w:color w:val="000000" w:themeColor="text1"/>
          <w:sz w:val="24"/>
        </w:rPr>
        <w:t>继续添加</w:t>
      </w:r>
      <w:r w:rsidR="00B86E14">
        <w:rPr>
          <w:rFonts w:asciiTheme="minorEastAsia" w:hAnsiTheme="minorEastAsia" w:hint="eastAsia"/>
          <w:color w:val="000000" w:themeColor="text1"/>
          <w:sz w:val="24"/>
        </w:rPr>
        <w:t>新的功能</w:t>
      </w:r>
      <w:r w:rsidR="009B3175">
        <w:rPr>
          <w:rFonts w:asciiTheme="minorEastAsia" w:hAnsiTheme="minorEastAsia" w:hint="eastAsia"/>
          <w:color w:val="000000" w:themeColor="text1"/>
          <w:sz w:val="24"/>
        </w:rPr>
        <w:t>或</w:t>
      </w:r>
      <w:r w:rsidR="00B86E14">
        <w:rPr>
          <w:rFonts w:asciiTheme="minorEastAsia" w:hAnsiTheme="minorEastAsia" w:hint="eastAsia"/>
          <w:color w:val="000000" w:themeColor="text1"/>
          <w:sz w:val="24"/>
        </w:rPr>
        <w:t>增加新的</w:t>
      </w:r>
      <w:r>
        <w:rPr>
          <w:rFonts w:asciiTheme="minorEastAsia" w:hAnsiTheme="minorEastAsia" w:hint="eastAsia"/>
          <w:color w:val="000000" w:themeColor="text1"/>
          <w:sz w:val="24"/>
        </w:rPr>
        <w:t>前端页面时，由于算法逻辑和各种参数的传递都在后端完成，很容易实现跨页面的分享数据</w:t>
      </w:r>
      <w:r w:rsidR="00B86E14">
        <w:rPr>
          <w:rFonts w:asciiTheme="minorEastAsia" w:hAnsiTheme="minorEastAsia" w:hint="eastAsia"/>
          <w:color w:val="000000" w:themeColor="text1"/>
          <w:sz w:val="24"/>
        </w:rPr>
        <w:t>，同时也可以使用原</w:t>
      </w:r>
      <w:commentRangeStart w:id="1259"/>
      <w:r w:rsidR="00B86E14">
        <w:rPr>
          <w:rFonts w:asciiTheme="minorEastAsia" w:hAnsiTheme="minorEastAsia" w:hint="eastAsia"/>
          <w:color w:val="000000" w:themeColor="text1"/>
          <w:sz w:val="24"/>
        </w:rPr>
        <w:t>先的功能函数</w:t>
      </w:r>
      <w:r>
        <w:rPr>
          <w:rFonts w:asciiTheme="minorEastAsia" w:hAnsiTheme="minorEastAsia" w:hint="eastAsia"/>
          <w:color w:val="000000" w:themeColor="text1"/>
          <w:sz w:val="24"/>
        </w:rPr>
        <w:t>。</w:t>
      </w:r>
      <w:commentRangeEnd w:id="1259"/>
      <w:r w:rsidR="00ED5B4E">
        <w:rPr>
          <w:rStyle w:val="af7"/>
        </w:rPr>
        <w:commentReference w:id="1259"/>
      </w:r>
    </w:p>
    <w:p w14:paraId="44016993" w14:textId="4EAC6899" w:rsidR="001F184B" w:rsidRDefault="001F184B" w:rsidP="0036494D">
      <w:pPr>
        <w:spacing w:line="360" w:lineRule="auto"/>
        <w:ind w:firstLineChars="200" w:firstLine="480"/>
        <w:rPr>
          <w:ins w:id="1260" w:author="Garcia" w:date="2021-05-13T15:40:00Z"/>
          <w:rFonts w:asciiTheme="minorEastAsia" w:hAnsiTheme="minorEastAsia"/>
          <w:sz w:val="24"/>
        </w:rPr>
      </w:pPr>
    </w:p>
    <w:p w14:paraId="4735A6B9" w14:textId="59FED7C5" w:rsidR="00963541" w:rsidRDefault="00963541" w:rsidP="0036494D">
      <w:pPr>
        <w:spacing w:line="360" w:lineRule="auto"/>
        <w:ind w:firstLineChars="200" w:firstLine="480"/>
        <w:rPr>
          <w:ins w:id="1261" w:author="Garcia" w:date="2021-05-13T15:40:00Z"/>
          <w:rFonts w:asciiTheme="minorEastAsia" w:hAnsiTheme="minorEastAsia"/>
          <w:sz w:val="24"/>
        </w:rPr>
      </w:pPr>
    </w:p>
    <w:p w14:paraId="20A87DA1" w14:textId="643FC31E" w:rsidR="00963541" w:rsidRDefault="00963541" w:rsidP="0036494D">
      <w:pPr>
        <w:spacing w:line="360" w:lineRule="auto"/>
        <w:ind w:firstLineChars="200" w:firstLine="480"/>
        <w:rPr>
          <w:ins w:id="1262" w:author="Garcia" w:date="2021-05-13T15:40:00Z"/>
          <w:rFonts w:asciiTheme="minorEastAsia" w:hAnsiTheme="minorEastAsia"/>
          <w:sz w:val="24"/>
        </w:rPr>
      </w:pPr>
    </w:p>
    <w:p w14:paraId="7D2D3B7F" w14:textId="4FF1E1FF" w:rsidR="00963541" w:rsidRDefault="00963541" w:rsidP="0036494D">
      <w:pPr>
        <w:spacing w:line="360" w:lineRule="auto"/>
        <w:ind w:firstLineChars="200" w:firstLine="480"/>
        <w:rPr>
          <w:ins w:id="1263" w:author="Garcia" w:date="2021-05-13T15:40:00Z"/>
          <w:rFonts w:asciiTheme="minorEastAsia" w:hAnsiTheme="minorEastAsia"/>
          <w:sz w:val="24"/>
        </w:rPr>
      </w:pPr>
    </w:p>
    <w:p w14:paraId="04E3BABF" w14:textId="374949B5" w:rsidR="00963541" w:rsidRPr="00171B99" w:rsidRDefault="00AA4413" w:rsidP="00963541">
      <w:pPr>
        <w:pStyle w:val="af2"/>
        <w:numPr>
          <w:ilvl w:val="0"/>
          <w:numId w:val="1"/>
        </w:numPr>
        <w:rPr>
          <w:ins w:id="1264" w:author="Garcia" w:date="2021-05-13T15:40:00Z"/>
        </w:rPr>
      </w:pPr>
      <w:ins w:id="1265" w:author="Garcia" w:date="2021-05-13T17:48:00Z">
        <w:r>
          <w:rPr>
            <w:rFonts w:hint="eastAsia"/>
          </w:rPr>
          <w:lastRenderedPageBreak/>
          <w:t>设计</w:t>
        </w:r>
      </w:ins>
      <w:ins w:id="1266" w:author="Garcia" w:date="2021-05-13T15:41:00Z">
        <w:r w:rsidR="001E4284">
          <w:rPr>
            <w:rFonts w:hint="eastAsia"/>
          </w:rPr>
          <w:t>总结</w:t>
        </w:r>
      </w:ins>
    </w:p>
    <w:p w14:paraId="3706441A" w14:textId="250A7E33" w:rsidR="008E39EA" w:rsidRDefault="00162F52">
      <w:pPr>
        <w:spacing w:line="360" w:lineRule="auto"/>
        <w:ind w:firstLineChars="200" w:firstLine="480"/>
        <w:rPr>
          <w:ins w:id="1267" w:author="Garcia" w:date="2021-05-13T17:50:00Z"/>
          <w:rFonts w:asciiTheme="minorEastAsia" w:hAnsiTheme="minorEastAsia"/>
          <w:color w:val="000000" w:themeColor="text1"/>
          <w:sz w:val="24"/>
        </w:rPr>
      </w:pPr>
      <w:ins w:id="1268" w:author="Yu Fishress" w:date="2021-05-14T14:50:00Z">
        <w:r>
          <w:rPr>
            <w:rFonts w:asciiTheme="minorEastAsia" w:hAnsiTheme="minorEastAsia" w:hint="eastAsia"/>
            <w:color w:val="000000" w:themeColor="text1"/>
            <w:sz w:val="24"/>
          </w:rPr>
          <w:t>本章</w:t>
        </w:r>
      </w:ins>
      <w:ins w:id="1269" w:author="Garcia" w:date="2021-05-13T17:51:00Z">
        <w:r w:rsidR="00465374">
          <w:rPr>
            <w:rFonts w:asciiTheme="minorEastAsia" w:hAnsiTheme="minorEastAsia" w:hint="eastAsia"/>
            <w:color w:val="000000" w:themeColor="text1"/>
            <w:sz w:val="24"/>
          </w:rPr>
          <w:t>首先就</w:t>
        </w:r>
      </w:ins>
      <w:ins w:id="1270" w:author="Garcia" w:date="2021-05-13T17:52:00Z">
        <w:r w:rsidR="00465374">
          <w:rPr>
            <w:rFonts w:asciiTheme="minorEastAsia" w:hAnsiTheme="minorEastAsia" w:hint="eastAsia"/>
            <w:color w:val="000000" w:themeColor="text1"/>
            <w:sz w:val="24"/>
          </w:rPr>
          <w:t>设计过程</w:t>
        </w:r>
        <w:r w:rsidR="00605207">
          <w:rPr>
            <w:rFonts w:asciiTheme="minorEastAsia" w:hAnsiTheme="minorEastAsia" w:hint="eastAsia"/>
            <w:color w:val="000000" w:themeColor="text1"/>
            <w:sz w:val="24"/>
          </w:rPr>
          <w:t>中</w:t>
        </w:r>
        <w:r w:rsidR="00465374">
          <w:rPr>
            <w:rFonts w:asciiTheme="minorEastAsia" w:hAnsiTheme="minorEastAsia" w:hint="eastAsia"/>
            <w:color w:val="000000" w:themeColor="text1"/>
            <w:sz w:val="24"/>
          </w:rPr>
          <w:t>的全部工作内容作总结</w:t>
        </w:r>
        <w:r w:rsidR="008E39EA">
          <w:rPr>
            <w:rFonts w:asciiTheme="minorEastAsia" w:hAnsiTheme="minorEastAsia" w:hint="eastAsia"/>
            <w:color w:val="000000" w:themeColor="text1"/>
            <w:sz w:val="24"/>
          </w:rPr>
          <w:t>。</w:t>
        </w:r>
      </w:ins>
      <w:ins w:id="1271" w:author="Garcia" w:date="2021-05-13T17:37:00Z">
        <w:r w:rsidR="00847A17">
          <w:rPr>
            <w:rFonts w:asciiTheme="minorEastAsia" w:hAnsiTheme="minorEastAsia" w:hint="eastAsia"/>
            <w:color w:val="000000" w:themeColor="text1"/>
            <w:sz w:val="24"/>
          </w:rPr>
          <w:t>本</w:t>
        </w:r>
      </w:ins>
      <w:ins w:id="1272" w:author="Garcia" w:date="2021-05-13T17:48:00Z">
        <w:r w:rsidR="00AA4413">
          <w:rPr>
            <w:rFonts w:asciiTheme="minorEastAsia" w:hAnsiTheme="minorEastAsia" w:hint="eastAsia"/>
            <w:color w:val="000000" w:themeColor="text1"/>
            <w:sz w:val="24"/>
          </w:rPr>
          <w:t>设计</w:t>
        </w:r>
      </w:ins>
      <w:ins w:id="1273" w:author="Garcia" w:date="2021-05-13T17:37:00Z">
        <w:r w:rsidR="00847A17">
          <w:rPr>
            <w:rFonts w:asciiTheme="minorEastAsia" w:hAnsiTheme="minorEastAsia" w:hint="eastAsia"/>
            <w:color w:val="000000" w:themeColor="text1"/>
            <w:sz w:val="24"/>
          </w:rPr>
          <w:t>关于工业物联网数据管理信息系统和其配套硬件设备的</w:t>
        </w:r>
      </w:ins>
      <w:ins w:id="1274" w:author="Garcia" w:date="2021-05-13T17:38:00Z">
        <w:r w:rsidR="00847A17">
          <w:rPr>
            <w:rFonts w:asciiTheme="minorEastAsia" w:hAnsiTheme="minorEastAsia" w:hint="eastAsia"/>
            <w:color w:val="000000" w:themeColor="text1"/>
            <w:sz w:val="24"/>
          </w:rPr>
          <w:t>开发，最终方案</w:t>
        </w:r>
      </w:ins>
      <w:ins w:id="1275" w:author="Garcia" w:date="2021-05-13T17:39:00Z">
        <w:r w:rsidR="00847A17">
          <w:rPr>
            <w:rFonts w:asciiTheme="minorEastAsia" w:hAnsiTheme="minorEastAsia" w:hint="eastAsia"/>
            <w:color w:val="000000" w:themeColor="text1"/>
            <w:sz w:val="24"/>
          </w:rPr>
          <w:t>包括一个</w:t>
        </w:r>
      </w:ins>
      <w:ins w:id="1276" w:author="Garcia" w:date="2021-05-13T17:38:00Z">
        <w:r w:rsidR="00847A17">
          <w:rPr>
            <w:rFonts w:asciiTheme="minorEastAsia" w:hAnsiTheme="minorEastAsia" w:hint="eastAsia"/>
            <w:color w:val="000000" w:themeColor="text1"/>
            <w:sz w:val="24"/>
          </w:rPr>
          <w:t>使用NB-IoT通信技术的无线模拟量采样</w:t>
        </w:r>
      </w:ins>
      <w:ins w:id="1277" w:author="Garcia" w:date="2021-05-13T17:39:00Z">
        <w:r w:rsidR="00847A17">
          <w:rPr>
            <w:rFonts w:asciiTheme="minorEastAsia" w:hAnsiTheme="minorEastAsia" w:hint="eastAsia"/>
            <w:color w:val="000000" w:themeColor="text1"/>
            <w:sz w:val="24"/>
          </w:rPr>
          <w:t>终端，</w:t>
        </w:r>
      </w:ins>
      <w:ins w:id="1278" w:author="Garcia" w:date="2021-05-13T17:40:00Z">
        <w:r w:rsidR="00847A17">
          <w:rPr>
            <w:rFonts w:asciiTheme="minorEastAsia" w:hAnsiTheme="minorEastAsia" w:hint="eastAsia"/>
            <w:color w:val="000000" w:themeColor="text1"/>
            <w:sz w:val="24"/>
          </w:rPr>
          <w:t>一个</w:t>
        </w:r>
      </w:ins>
      <w:ins w:id="1279" w:author="Garcia" w:date="2021-05-13T17:39:00Z">
        <w:r w:rsidR="00847A17">
          <w:rPr>
            <w:rFonts w:asciiTheme="minorEastAsia" w:hAnsiTheme="minorEastAsia" w:hint="eastAsia"/>
            <w:color w:val="000000" w:themeColor="text1"/>
            <w:sz w:val="24"/>
          </w:rPr>
          <w:t>基于云计算平台的设备接入管理系统，以及</w:t>
        </w:r>
      </w:ins>
      <w:ins w:id="1280" w:author="Garcia" w:date="2021-05-13T17:40:00Z">
        <w:r w:rsidR="00847A17">
          <w:rPr>
            <w:rFonts w:asciiTheme="minorEastAsia" w:hAnsiTheme="minorEastAsia" w:hint="eastAsia"/>
            <w:color w:val="000000" w:themeColor="text1"/>
            <w:sz w:val="24"/>
          </w:rPr>
          <w:t>一款</w:t>
        </w:r>
      </w:ins>
      <w:ins w:id="1281" w:author="Garcia" w:date="2021-05-13T17:39:00Z">
        <w:r w:rsidR="00847A17">
          <w:rPr>
            <w:rFonts w:asciiTheme="minorEastAsia" w:hAnsiTheme="minorEastAsia" w:hint="eastAsia"/>
            <w:color w:val="000000" w:themeColor="text1"/>
            <w:sz w:val="24"/>
          </w:rPr>
          <w:t>基于最新WEB技术的客户端</w:t>
        </w:r>
      </w:ins>
      <w:ins w:id="1282" w:author="Garcia" w:date="2021-05-13T17:40:00Z">
        <w:r w:rsidR="00847A17">
          <w:rPr>
            <w:rFonts w:asciiTheme="minorEastAsia" w:hAnsiTheme="minorEastAsia" w:hint="eastAsia"/>
            <w:color w:val="000000" w:themeColor="text1"/>
            <w:sz w:val="24"/>
          </w:rPr>
          <w:t>数据可视化应用。</w:t>
        </w:r>
      </w:ins>
      <w:ins w:id="1283" w:author="Garcia" w:date="2021-05-13T17:54:00Z">
        <w:r w:rsidR="008E39EA">
          <w:rPr>
            <w:rFonts w:asciiTheme="minorEastAsia" w:hAnsiTheme="minorEastAsia" w:hint="eastAsia"/>
            <w:color w:val="000000" w:themeColor="text1"/>
            <w:sz w:val="24"/>
          </w:rPr>
          <w:t>在数据采集终端设计过程中，设计者使用了</w:t>
        </w:r>
      </w:ins>
      <w:ins w:id="1284" w:author="Garcia" w:date="2021-05-13T17:55:00Z">
        <w:r w:rsidR="008E39EA">
          <w:rPr>
            <w:rFonts w:asciiTheme="minorEastAsia" w:hAnsiTheme="minorEastAsia" w:hint="eastAsia"/>
            <w:color w:val="000000" w:themeColor="text1"/>
            <w:sz w:val="24"/>
          </w:rPr>
          <w:t>STM</w:t>
        </w:r>
        <w:r w:rsidR="008E39EA">
          <w:rPr>
            <w:rFonts w:asciiTheme="minorEastAsia" w:hAnsiTheme="minorEastAsia"/>
            <w:color w:val="000000" w:themeColor="text1"/>
            <w:sz w:val="24"/>
          </w:rPr>
          <w:t>32</w:t>
        </w:r>
        <w:r w:rsidR="008E39EA">
          <w:rPr>
            <w:rFonts w:asciiTheme="minorEastAsia" w:hAnsiTheme="minorEastAsia" w:hint="eastAsia"/>
            <w:color w:val="000000" w:themeColor="text1"/>
            <w:sz w:val="24"/>
          </w:rPr>
          <w:t>L</w:t>
        </w:r>
        <w:r w:rsidR="008E39EA">
          <w:rPr>
            <w:rFonts w:asciiTheme="minorEastAsia" w:hAnsiTheme="minorEastAsia"/>
            <w:color w:val="000000" w:themeColor="text1"/>
            <w:sz w:val="24"/>
          </w:rPr>
          <w:t>431</w:t>
        </w:r>
        <w:r w:rsidR="008E39EA">
          <w:rPr>
            <w:rFonts w:asciiTheme="minorEastAsia" w:hAnsiTheme="minorEastAsia" w:hint="eastAsia"/>
            <w:color w:val="000000" w:themeColor="text1"/>
            <w:sz w:val="24"/>
          </w:rPr>
          <w:t>型单片机，ADS</w:t>
        </w:r>
        <w:r w:rsidR="008E39EA">
          <w:rPr>
            <w:rFonts w:asciiTheme="minorEastAsia" w:hAnsiTheme="minorEastAsia"/>
            <w:color w:val="000000" w:themeColor="text1"/>
            <w:sz w:val="24"/>
          </w:rPr>
          <w:t>8332</w:t>
        </w:r>
        <w:r w:rsidR="008E39EA">
          <w:rPr>
            <w:rFonts w:asciiTheme="minorEastAsia" w:hAnsiTheme="minorEastAsia" w:hint="eastAsia"/>
            <w:color w:val="000000" w:themeColor="text1"/>
            <w:sz w:val="24"/>
          </w:rPr>
          <w:t>型采样芯片，以及BC-</w:t>
        </w:r>
        <w:r w:rsidR="008E39EA">
          <w:rPr>
            <w:rFonts w:asciiTheme="minorEastAsia" w:hAnsiTheme="minorEastAsia"/>
            <w:color w:val="000000" w:themeColor="text1"/>
            <w:sz w:val="24"/>
          </w:rPr>
          <w:t>35</w:t>
        </w:r>
        <w:r w:rsidR="008E39EA">
          <w:rPr>
            <w:rFonts w:asciiTheme="minorEastAsia" w:hAnsiTheme="minorEastAsia" w:hint="eastAsia"/>
            <w:color w:val="000000" w:themeColor="text1"/>
            <w:sz w:val="24"/>
          </w:rPr>
          <w:t>G型NB-IoT通信模组，</w:t>
        </w:r>
      </w:ins>
      <w:ins w:id="1285" w:author="Garcia" w:date="2021-05-13T17:56:00Z">
        <w:r w:rsidR="008E39EA">
          <w:rPr>
            <w:rFonts w:asciiTheme="minorEastAsia" w:hAnsiTheme="minorEastAsia" w:hint="eastAsia"/>
            <w:color w:val="000000" w:themeColor="text1"/>
            <w:sz w:val="24"/>
          </w:rPr>
          <w:t>并自行设计了有关MCU和通信</w:t>
        </w:r>
      </w:ins>
      <w:ins w:id="1286" w:author="Garcia" w:date="2021-05-13T17:57:00Z">
        <w:r w:rsidR="008E39EA">
          <w:rPr>
            <w:rFonts w:asciiTheme="minorEastAsia" w:hAnsiTheme="minorEastAsia" w:hint="eastAsia"/>
            <w:color w:val="000000" w:themeColor="text1"/>
            <w:sz w:val="24"/>
          </w:rPr>
          <w:t>模组</w:t>
        </w:r>
      </w:ins>
      <w:ins w:id="1287" w:author="Garcia" w:date="2021-05-13T17:56:00Z">
        <w:r w:rsidR="008E39EA">
          <w:rPr>
            <w:rFonts w:asciiTheme="minorEastAsia" w:hAnsiTheme="minorEastAsia" w:hint="eastAsia"/>
            <w:color w:val="000000" w:themeColor="text1"/>
            <w:sz w:val="24"/>
          </w:rPr>
          <w:t>各种外围电路。</w:t>
        </w:r>
      </w:ins>
      <w:ins w:id="1288" w:author="Garcia" w:date="2021-05-13T17:57:00Z">
        <w:r w:rsidR="008E39EA">
          <w:rPr>
            <w:rFonts w:asciiTheme="minorEastAsia" w:hAnsiTheme="minorEastAsia" w:hint="eastAsia"/>
            <w:color w:val="000000" w:themeColor="text1"/>
            <w:sz w:val="24"/>
          </w:rPr>
          <w:t>电路原理图和PCB板设计工作由Altium</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Designer软件辅助完成，</w:t>
        </w:r>
      </w:ins>
      <w:ins w:id="1289" w:author="Garcia" w:date="2021-05-13T17:58:00Z">
        <w:r w:rsidR="008E39EA">
          <w:rPr>
            <w:rFonts w:asciiTheme="minorEastAsia" w:hAnsiTheme="minorEastAsia" w:hint="eastAsia"/>
            <w:color w:val="000000" w:themeColor="text1"/>
            <w:sz w:val="24"/>
          </w:rPr>
          <w:t>使用NI</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Multisim软件对关键电路作数值仿真</w:t>
        </w:r>
      </w:ins>
      <w:ins w:id="1290" w:author="Garcia" w:date="2021-05-13T18:00:00Z">
        <w:r w:rsidR="008E39EA">
          <w:rPr>
            <w:rFonts w:asciiTheme="minorEastAsia" w:hAnsiTheme="minorEastAsia" w:hint="eastAsia"/>
            <w:color w:val="000000" w:themeColor="text1"/>
            <w:sz w:val="24"/>
          </w:rPr>
          <w:t>。全部</w:t>
        </w:r>
      </w:ins>
      <w:ins w:id="1291" w:author="Garcia" w:date="2021-05-13T17:59:00Z">
        <w:r w:rsidR="008E39EA">
          <w:rPr>
            <w:rFonts w:asciiTheme="minorEastAsia" w:hAnsiTheme="minorEastAsia" w:hint="eastAsia"/>
            <w:color w:val="000000" w:themeColor="text1"/>
            <w:sz w:val="24"/>
          </w:rPr>
          <w:t>芯片编程工作在Keil</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uVision</w:t>
        </w:r>
        <w:r w:rsidR="008E39EA">
          <w:rPr>
            <w:rFonts w:asciiTheme="minorEastAsia" w:hAnsiTheme="minorEastAsia"/>
            <w:color w:val="000000" w:themeColor="text1"/>
            <w:sz w:val="24"/>
          </w:rPr>
          <w:t>5</w:t>
        </w:r>
        <w:r w:rsidR="008E39EA">
          <w:rPr>
            <w:rFonts w:asciiTheme="minorEastAsia" w:hAnsiTheme="minorEastAsia" w:hint="eastAsia"/>
            <w:color w:val="000000" w:themeColor="text1"/>
            <w:sz w:val="24"/>
          </w:rPr>
          <w:t>软件中完成，</w:t>
        </w:r>
      </w:ins>
      <w:ins w:id="1292" w:author="Garcia" w:date="2021-05-13T18:00:00Z">
        <w:del w:id="1293" w:author="Yu Fishress" w:date="2021-05-14T14:51:00Z">
          <w:r w:rsidR="008E39EA" w:rsidDel="00162F52">
            <w:rPr>
              <w:rFonts w:asciiTheme="minorEastAsia" w:hAnsiTheme="minorEastAsia" w:hint="eastAsia"/>
              <w:color w:val="000000" w:themeColor="text1"/>
              <w:sz w:val="24"/>
            </w:rPr>
            <w:delText>此外</w:delText>
          </w:r>
        </w:del>
      </w:ins>
      <w:ins w:id="1294" w:author="Yu Fishress" w:date="2021-05-14T14:51:00Z">
        <w:r>
          <w:rPr>
            <w:rFonts w:asciiTheme="minorEastAsia" w:hAnsiTheme="minorEastAsia" w:hint="eastAsia"/>
            <w:color w:val="000000" w:themeColor="text1"/>
            <w:sz w:val="24"/>
          </w:rPr>
          <w:t>并</w:t>
        </w:r>
      </w:ins>
      <w:ins w:id="1295" w:author="Garcia" w:date="2021-05-13T17:59:00Z">
        <w:r w:rsidR="008E39EA">
          <w:rPr>
            <w:rFonts w:asciiTheme="minorEastAsia" w:hAnsiTheme="minorEastAsia" w:hint="eastAsia"/>
            <w:color w:val="000000" w:themeColor="text1"/>
            <w:sz w:val="24"/>
          </w:rPr>
          <w:t>借助了STM32</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Cube</w:t>
        </w:r>
        <w:r w:rsidR="008E39EA">
          <w:rPr>
            <w:rFonts w:asciiTheme="minorEastAsia" w:hAnsiTheme="minorEastAsia"/>
            <w:color w:val="000000" w:themeColor="text1"/>
            <w:sz w:val="24"/>
          </w:rPr>
          <w:t xml:space="preserve"> </w:t>
        </w:r>
        <w:r w:rsidR="008E39EA">
          <w:rPr>
            <w:rFonts w:asciiTheme="minorEastAsia" w:hAnsiTheme="minorEastAsia" w:hint="eastAsia"/>
            <w:color w:val="000000" w:themeColor="text1"/>
            <w:sz w:val="24"/>
          </w:rPr>
          <w:t>MX软件</w:t>
        </w:r>
      </w:ins>
      <w:ins w:id="1296" w:author="Garcia" w:date="2021-05-13T18:00:00Z">
        <w:r w:rsidR="008E39EA">
          <w:rPr>
            <w:rFonts w:asciiTheme="minorEastAsia" w:hAnsiTheme="minorEastAsia" w:hint="eastAsia"/>
            <w:color w:val="000000" w:themeColor="text1"/>
            <w:sz w:val="24"/>
          </w:rPr>
          <w:t>辅助</w:t>
        </w:r>
      </w:ins>
      <w:ins w:id="1297" w:author="Garcia" w:date="2021-05-13T17:59:00Z">
        <w:r w:rsidR="008E39EA">
          <w:rPr>
            <w:rFonts w:asciiTheme="minorEastAsia" w:hAnsiTheme="minorEastAsia" w:hint="eastAsia"/>
            <w:color w:val="000000" w:themeColor="text1"/>
            <w:sz w:val="24"/>
          </w:rPr>
          <w:t>生成芯片初始化代码。</w:t>
        </w:r>
      </w:ins>
      <w:ins w:id="1298" w:author="Garcia" w:date="2021-05-13T18:01:00Z">
        <w:r w:rsidR="005E74FD">
          <w:rPr>
            <w:rFonts w:asciiTheme="minorEastAsia" w:hAnsiTheme="minorEastAsia" w:hint="eastAsia"/>
            <w:color w:val="000000" w:themeColor="text1"/>
            <w:sz w:val="24"/>
          </w:rPr>
          <w:t>关于硬件开发平台，在</w:t>
        </w:r>
      </w:ins>
      <w:ins w:id="1299" w:author="Garcia" w:date="2021-05-13T18:00:00Z">
        <w:r w:rsidR="00D06D34">
          <w:rPr>
            <w:rFonts w:asciiTheme="minorEastAsia" w:hAnsiTheme="minorEastAsia" w:hint="eastAsia"/>
            <w:color w:val="000000" w:themeColor="text1"/>
            <w:sz w:val="24"/>
          </w:rPr>
          <w:t>开发初期使用BearPI开发板</w:t>
        </w:r>
      </w:ins>
      <w:ins w:id="1300" w:author="Garcia" w:date="2021-05-13T18:01:00Z">
        <w:r w:rsidR="00D06D34">
          <w:rPr>
            <w:rFonts w:asciiTheme="minorEastAsia" w:hAnsiTheme="minorEastAsia" w:hint="eastAsia"/>
            <w:color w:val="000000" w:themeColor="text1"/>
            <w:sz w:val="24"/>
          </w:rPr>
          <w:t>作算法验证，</w:t>
        </w:r>
        <w:r w:rsidR="005E74FD">
          <w:rPr>
            <w:rFonts w:asciiTheme="minorEastAsia" w:hAnsiTheme="minorEastAsia" w:hint="eastAsia"/>
            <w:color w:val="000000" w:themeColor="text1"/>
            <w:sz w:val="24"/>
          </w:rPr>
          <w:t>后期使用</w:t>
        </w:r>
      </w:ins>
      <w:ins w:id="1301" w:author="Archimboldi Garcia" w:date="2021-05-24T17:44:00Z">
        <w:r w:rsidR="003031B1">
          <w:rPr>
            <w:rFonts w:asciiTheme="minorEastAsia" w:hAnsiTheme="minorEastAsia" w:hint="eastAsia"/>
            <w:color w:val="000000" w:themeColor="text1"/>
            <w:sz w:val="24"/>
          </w:rPr>
          <w:t>自行设计的PCB板实现了</w:t>
        </w:r>
      </w:ins>
      <w:ins w:id="1302" w:author="Garcia" w:date="2021-05-13T18:01:00Z">
        <w:del w:id="1303" w:author="Archimboldi Garcia" w:date="2021-05-24T17:44:00Z">
          <w:r w:rsidR="005E74FD" w:rsidDel="003031B1">
            <w:rPr>
              <w:rFonts w:asciiTheme="minorEastAsia" w:hAnsiTheme="minorEastAsia" w:hint="eastAsia"/>
              <w:color w:val="000000" w:themeColor="text1"/>
              <w:sz w:val="24"/>
            </w:rPr>
            <w:delText>BearPI+</w:delText>
          </w:r>
        </w:del>
      </w:ins>
      <w:ins w:id="1304" w:author="Garcia" w:date="2021-05-13T18:02:00Z">
        <w:del w:id="1305" w:author="Archimboldi Garcia" w:date="2021-05-24T17:44:00Z">
          <w:r w:rsidR="005E74FD" w:rsidDel="003031B1">
            <w:rPr>
              <w:rFonts w:asciiTheme="minorEastAsia" w:hAnsiTheme="minorEastAsia" w:hint="eastAsia"/>
              <w:color w:val="000000" w:themeColor="text1"/>
              <w:sz w:val="24"/>
            </w:rPr>
            <w:delText>定制电路</w:delText>
          </w:r>
        </w:del>
      </w:ins>
      <w:ins w:id="1306" w:author="Garcia" w:date="2021-05-13T18:01:00Z">
        <w:del w:id="1307" w:author="Archimboldi Garcia" w:date="2021-05-24T17:44:00Z">
          <w:r w:rsidR="005E74FD" w:rsidDel="003031B1">
            <w:rPr>
              <w:rFonts w:asciiTheme="minorEastAsia" w:hAnsiTheme="minorEastAsia" w:hint="eastAsia"/>
              <w:color w:val="000000" w:themeColor="text1"/>
              <w:sz w:val="24"/>
            </w:rPr>
            <w:delText>PCB</w:delText>
          </w:r>
        </w:del>
      </w:ins>
      <w:ins w:id="1308" w:author="Garcia" w:date="2021-05-13T18:02:00Z">
        <w:del w:id="1309" w:author="Archimboldi Garcia" w:date="2021-05-24T17:44:00Z">
          <w:r w:rsidR="005E74FD" w:rsidDel="003031B1">
            <w:rPr>
              <w:rFonts w:asciiTheme="minorEastAsia" w:hAnsiTheme="minorEastAsia" w:hint="eastAsia"/>
              <w:color w:val="000000" w:themeColor="text1"/>
              <w:sz w:val="24"/>
            </w:rPr>
            <w:delText>板的硬件组合形式实现了</w:delText>
          </w:r>
        </w:del>
        <w:r w:rsidR="005E74FD">
          <w:rPr>
            <w:rFonts w:asciiTheme="minorEastAsia" w:hAnsiTheme="minorEastAsia" w:hint="eastAsia"/>
            <w:color w:val="000000" w:themeColor="text1"/>
            <w:sz w:val="24"/>
          </w:rPr>
          <w:t>数据采集终端的全部功能。</w:t>
        </w:r>
      </w:ins>
      <w:ins w:id="1310" w:author="Garcia" w:date="2021-05-13T18:03:00Z">
        <w:r w:rsidR="005E74FD">
          <w:rPr>
            <w:rFonts w:asciiTheme="minorEastAsia" w:hAnsiTheme="minorEastAsia" w:hint="eastAsia"/>
            <w:color w:val="000000" w:themeColor="text1"/>
            <w:sz w:val="24"/>
          </w:rPr>
          <w:t>在联接管理系统的设计过程中，</w:t>
        </w:r>
        <w:del w:id="1311" w:author="Yu Fishress" w:date="2021-05-14T14:52:00Z">
          <w:r w:rsidR="005E74FD" w:rsidDel="00162F52">
            <w:rPr>
              <w:rFonts w:asciiTheme="minorEastAsia" w:hAnsiTheme="minorEastAsia" w:hint="eastAsia"/>
              <w:color w:val="000000" w:themeColor="text1"/>
              <w:sz w:val="24"/>
            </w:rPr>
            <w:delText>设计者</w:delText>
          </w:r>
        </w:del>
        <w:r w:rsidR="005E74FD">
          <w:rPr>
            <w:rFonts w:asciiTheme="minorEastAsia" w:hAnsiTheme="minorEastAsia" w:hint="eastAsia"/>
            <w:color w:val="000000" w:themeColor="text1"/>
            <w:sz w:val="24"/>
          </w:rPr>
          <w:t>借助了由华为公司开发的IoTDA中间件实现</w:t>
        </w:r>
      </w:ins>
      <w:ins w:id="1312" w:author="Garcia" w:date="2021-05-13T18:04:00Z">
        <w:r w:rsidR="005E74FD">
          <w:rPr>
            <w:rFonts w:asciiTheme="minorEastAsia" w:hAnsiTheme="minorEastAsia" w:hint="eastAsia"/>
            <w:color w:val="000000" w:themeColor="text1"/>
            <w:sz w:val="24"/>
          </w:rPr>
          <w:t>外网数据采集设备同云服务器的网络连接，使用了华为公司开发的DIS和OBS数据存储技术转储物联网数据，</w:t>
        </w:r>
        <w:del w:id="1313" w:author="Yu Fishress" w:date="2021-05-14T14:54:00Z">
          <w:r w:rsidR="005E74FD" w:rsidDel="00162F52">
            <w:rPr>
              <w:rFonts w:asciiTheme="minorEastAsia" w:hAnsiTheme="minorEastAsia" w:hint="eastAsia"/>
              <w:color w:val="000000" w:themeColor="text1"/>
              <w:sz w:val="24"/>
            </w:rPr>
            <w:delText>其余</w:delText>
          </w:r>
        </w:del>
      </w:ins>
      <w:ins w:id="1314" w:author="Garcia" w:date="2021-05-13T18:05:00Z">
        <w:del w:id="1315" w:author="Yu Fishress" w:date="2021-05-14T14:54:00Z">
          <w:r w:rsidR="005E74FD" w:rsidDel="00162F52">
            <w:rPr>
              <w:rFonts w:asciiTheme="minorEastAsia" w:hAnsiTheme="minorEastAsia" w:hint="eastAsia"/>
              <w:color w:val="000000" w:themeColor="text1"/>
              <w:sz w:val="24"/>
            </w:rPr>
            <w:delText>有关</w:delText>
          </w:r>
        </w:del>
      </w:ins>
      <w:ins w:id="1316" w:author="Garcia" w:date="2021-05-13T18:04:00Z">
        <w:del w:id="1317" w:author="Yu Fishress" w:date="2021-05-14T14:54:00Z">
          <w:r w:rsidR="005E74FD" w:rsidDel="00162F52">
            <w:rPr>
              <w:rFonts w:asciiTheme="minorEastAsia" w:hAnsiTheme="minorEastAsia" w:hint="eastAsia"/>
              <w:color w:val="000000" w:themeColor="text1"/>
              <w:sz w:val="24"/>
            </w:rPr>
            <w:delText>算法</w:delText>
          </w:r>
        </w:del>
      </w:ins>
      <w:ins w:id="1318" w:author="Yu Fishress" w:date="2021-05-14T14:54:00Z">
        <w:r>
          <w:rPr>
            <w:rFonts w:asciiTheme="minorEastAsia" w:hAnsiTheme="minorEastAsia" w:hint="eastAsia"/>
            <w:color w:val="000000" w:themeColor="text1"/>
            <w:sz w:val="24"/>
          </w:rPr>
          <w:t>并</w:t>
        </w:r>
      </w:ins>
      <w:ins w:id="1319" w:author="Garcia" w:date="2021-05-13T18:05:00Z">
        <w:r w:rsidR="005E74FD">
          <w:rPr>
            <w:rFonts w:asciiTheme="minorEastAsia" w:hAnsiTheme="minorEastAsia" w:hint="eastAsia"/>
            <w:color w:val="000000" w:themeColor="text1"/>
            <w:sz w:val="24"/>
          </w:rPr>
          <w:t>基于python和javacript混合实现</w:t>
        </w:r>
      </w:ins>
      <w:ins w:id="1320" w:author="Yu Fishress" w:date="2021-05-14T14:54:00Z">
        <w:r>
          <w:rPr>
            <w:rFonts w:asciiTheme="minorEastAsia" w:hAnsiTheme="minorEastAsia" w:hint="eastAsia"/>
            <w:color w:val="000000" w:themeColor="text1"/>
            <w:sz w:val="24"/>
          </w:rPr>
          <w:t>其他有关算法</w:t>
        </w:r>
      </w:ins>
      <w:ins w:id="1321" w:author="Garcia" w:date="2021-05-13T18:06:00Z">
        <w:r w:rsidR="005E74FD">
          <w:rPr>
            <w:rFonts w:asciiTheme="minorEastAsia" w:hAnsiTheme="minorEastAsia" w:hint="eastAsia"/>
            <w:color w:val="000000" w:themeColor="text1"/>
            <w:sz w:val="24"/>
          </w:rPr>
          <w:t>。</w:t>
        </w:r>
      </w:ins>
      <w:ins w:id="1322" w:author="Garcia" w:date="2021-05-13T18:08:00Z">
        <w:r w:rsidR="005E74FD">
          <w:rPr>
            <w:rFonts w:asciiTheme="minorEastAsia" w:hAnsiTheme="minorEastAsia" w:hint="eastAsia"/>
            <w:color w:val="000000" w:themeColor="text1"/>
            <w:sz w:val="24"/>
          </w:rPr>
          <w:t>联接管理系统的全部开发</w:t>
        </w:r>
      </w:ins>
      <w:ins w:id="1323" w:author="Garcia" w:date="2021-05-13T18:09:00Z">
        <w:r w:rsidR="005E74FD">
          <w:rPr>
            <w:rFonts w:asciiTheme="minorEastAsia" w:hAnsiTheme="minorEastAsia" w:hint="eastAsia"/>
            <w:color w:val="000000" w:themeColor="text1"/>
            <w:sz w:val="24"/>
          </w:rPr>
          <w:t>工作</w:t>
        </w:r>
      </w:ins>
      <w:ins w:id="1324" w:author="Garcia" w:date="2021-05-13T18:08:00Z">
        <w:r w:rsidR="005E74FD">
          <w:rPr>
            <w:rFonts w:asciiTheme="minorEastAsia" w:hAnsiTheme="minorEastAsia" w:hint="eastAsia"/>
            <w:color w:val="000000" w:themeColor="text1"/>
            <w:sz w:val="24"/>
          </w:rPr>
          <w:t>都在由华为云提供的</w:t>
        </w:r>
      </w:ins>
      <w:ins w:id="1325" w:author="Garcia" w:date="2021-05-13T18:09:00Z">
        <w:r w:rsidR="005E74FD">
          <w:rPr>
            <w:rFonts w:asciiTheme="minorEastAsia" w:hAnsiTheme="minorEastAsia" w:hint="eastAsia"/>
            <w:color w:val="000000" w:themeColor="text1"/>
            <w:sz w:val="24"/>
          </w:rPr>
          <w:t>弹性云服务器中完成。在客户端应用程序的开发过程中，</w:t>
        </w:r>
        <w:del w:id="1326" w:author="Yu Fishress" w:date="2021-05-14T14:55:00Z">
          <w:r w:rsidR="005E74FD" w:rsidDel="00162F52">
            <w:rPr>
              <w:rFonts w:asciiTheme="minorEastAsia" w:hAnsiTheme="minorEastAsia" w:hint="eastAsia"/>
              <w:color w:val="000000" w:themeColor="text1"/>
              <w:sz w:val="24"/>
            </w:rPr>
            <w:delText>设计者</w:delText>
          </w:r>
        </w:del>
      </w:ins>
      <w:ins w:id="1327" w:author="Garcia" w:date="2021-05-13T18:10:00Z">
        <w:r w:rsidR="005E74FD">
          <w:rPr>
            <w:rFonts w:asciiTheme="minorEastAsia" w:hAnsiTheme="minorEastAsia" w:hint="eastAsia"/>
            <w:color w:val="000000" w:themeColor="text1"/>
            <w:sz w:val="24"/>
          </w:rPr>
          <w:t>使用</w:t>
        </w:r>
      </w:ins>
      <w:ins w:id="1328" w:author="Yu Fishress" w:date="2021-05-14T14:55:00Z">
        <w:r>
          <w:rPr>
            <w:rFonts w:asciiTheme="minorEastAsia" w:hAnsiTheme="minorEastAsia" w:hint="eastAsia"/>
            <w:color w:val="000000" w:themeColor="text1"/>
            <w:sz w:val="24"/>
          </w:rPr>
          <w:t>了</w:t>
        </w:r>
      </w:ins>
      <w:ins w:id="1329" w:author="Garcia" w:date="2021-05-13T18:10:00Z">
        <w:r w:rsidR="005E74FD">
          <w:rPr>
            <w:rFonts w:asciiTheme="minorEastAsia" w:hAnsiTheme="minorEastAsia" w:hint="eastAsia"/>
            <w:color w:val="000000" w:themeColor="text1"/>
            <w:sz w:val="24"/>
          </w:rPr>
          <w:t>node</w:t>
        </w:r>
        <w:r w:rsidR="005E74FD">
          <w:rPr>
            <w:rFonts w:asciiTheme="minorEastAsia" w:hAnsiTheme="minorEastAsia"/>
            <w:color w:val="000000" w:themeColor="text1"/>
            <w:sz w:val="24"/>
          </w:rPr>
          <w:t>.js</w:t>
        </w:r>
        <w:r w:rsidR="005E74FD">
          <w:rPr>
            <w:rFonts w:asciiTheme="minorEastAsia" w:hAnsiTheme="minorEastAsia" w:hint="eastAsia"/>
            <w:color w:val="000000" w:themeColor="text1"/>
            <w:sz w:val="24"/>
          </w:rPr>
          <w:t>和</w:t>
        </w:r>
      </w:ins>
      <w:ins w:id="1330" w:author="Garcia" w:date="2021-05-13T18:11:00Z">
        <w:r w:rsidR="005E74FD">
          <w:rPr>
            <w:rFonts w:asciiTheme="minorEastAsia" w:hAnsiTheme="minorEastAsia" w:hint="eastAsia"/>
            <w:color w:val="000000" w:themeColor="text1"/>
            <w:sz w:val="24"/>
          </w:rPr>
          <w:t>express技术，</w:t>
        </w:r>
        <w:r w:rsidR="004026DA">
          <w:rPr>
            <w:rFonts w:asciiTheme="minorEastAsia" w:hAnsiTheme="minorEastAsia" w:hint="eastAsia"/>
            <w:color w:val="000000" w:themeColor="text1"/>
            <w:sz w:val="24"/>
          </w:rPr>
          <w:t>基于</w:t>
        </w:r>
      </w:ins>
      <w:ins w:id="1331" w:author="Garcia" w:date="2021-05-13T18:09:00Z">
        <w:r w:rsidR="005E74FD">
          <w:rPr>
            <w:rFonts w:asciiTheme="minorEastAsia" w:hAnsiTheme="minorEastAsia" w:hint="eastAsia"/>
            <w:color w:val="000000" w:themeColor="text1"/>
            <w:sz w:val="24"/>
          </w:rPr>
          <w:t>Bootstrap</w:t>
        </w:r>
      </w:ins>
      <w:ins w:id="1332" w:author="Garcia" w:date="2021-05-13T18:10:00Z">
        <w:r w:rsidR="005E74FD">
          <w:rPr>
            <w:rFonts w:asciiTheme="minorEastAsia" w:hAnsiTheme="minorEastAsia" w:hint="eastAsia"/>
            <w:color w:val="000000" w:themeColor="text1"/>
            <w:sz w:val="24"/>
          </w:rPr>
          <w:t>组织提供的网站样例搭建</w:t>
        </w:r>
      </w:ins>
      <w:ins w:id="1333" w:author="Garcia" w:date="2021-05-13T18:11:00Z">
        <w:r w:rsidR="004026DA">
          <w:rPr>
            <w:rFonts w:asciiTheme="minorEastAsia" w:hAnsiTheme="minorEastAsia" w:hint="eastAsia"/>
            <w:color w:val="000000" w:themeColor="text1"/>
            <w:sz w:val="24"/>
          </w:rPr>
          <w:t>了</w:t>
        </w:r>
      </w:ins>
      <w:ins w:id="1334" w:author="Garcia" w:date="2021-05-13T18:10:00Z">
        <w:r w:rsidR="005E74FD">
          <w:rPr>
            <w:rFonts w:asciiTheme="minorEastAsia" w:hAnsiTheme="minorEastAsia" w:hint="eastAsia"/>
            <w:color w:val="000000" w:themeColor="text1"/>
            <w:sz w:val="24"/>
          </w:rPr>
          <w:t>网页框架</w:t>
        </w:r>
      </w:ins>
      <w:ins w:id="1335" w:author="Garcia" w:date="2021-05-13T18:12:00Z">
        <w:r w:rsidR="004026DA">
          <w:rPr>
            <w:rFonts w:asciiTheme="minorEastAsia" w:hAnsiTheme="minorEastAsia" w:hint="eastAsia"/>
            <w:color w:val="000000" w:themeColor="text1"/>
            <w:sz w:val="24"/>
          </w:rPr>
          <w:t>，使用了百度Echarts技术实现各种数字可视化效果。截至目前，客户端应用仅可在</w:t>
        </w:r>
      </w:ins>
      <w:ins w:id="1336" w:author="Garcia" w:date="2021-05-13T18:13:00Z">
        <w:r w:rsidR="004026DA">
          <w:rPr>
            <w:rFonts w:asciiTheme="minorEastAsia" w:hAnsiTheme="minorEastAsia" w:hint="eastAsia"/>
            <w:color w:val="000000" w:themeColor="text1"/>
            <w:sz w:val="24"/>
          </w:rPr>
          <w:t>局域网内运行，后期可考虑通过端口映射的方式将客户端应用上线至外网</w:t>
        </w:r>
      </w:ins>
      <w:ins w:id="1337" w:author="Garcia" w:date="2021-05-13T18:14:00Z">
        <w:r w:rsidR="004026DA">
          <w:rPr>
            <w:rFonts w:asciiTheme="minorEastAsia" w:hAnsiTheme="minorEastAsia" w:hint="eastAsia"/>
            <w:color w:val="000000" w:themeColor="text1"/>
            <w:sz w:val="24"/>
          </w:rPr>
          <w:t>，实现真正的远程监控。</w:t>
        </w:r>
      </w:ins>
    </w:p>
    <w:p w14:paraId="0D77D1D3" w14:textId="332933E3" w:rsidR="00963541" w:rsidRDefault="00560CD7" w:rsidP="00AA4413">
      <w:pPr>
        <w:spacing w:line="360" w:lineRule="auto"/>
        <w:ind w:firstLineChars="200" w:firstLine="480"/>
        <w:rPr>
          <w:ins w:id="1338" w:author="Garcia" w:date="2021-05-13T17:48:00Z"/>
          <w:rFonts w:asciiTheme="minorEastAsia" w:hAnsiTheme="minorEastAsia"/>
          <w:sz w:val="24"/>
        </w:rPr>
      </w:pPr>
      <w:ins w:id="1339" w:author="Garcia" w:date="2021-05-13T17:14:00Z">
        <w:r>
          <w:rPr>
            <w:rFonts w:asciiTheme="minorEastAsia" w:hAnsiTheme="minorEastAsia" w:hint="eastAsia"/>
            <w:color w:val="000000" w:themeColor="text1"/>
            <w:sz w:val="24"/>
          </w:rPr>
          <w:t>总体上讲，本</w:t>
        </w:r>
      </w:ins>
      <w:ins w:id="1340" w:author="Garcia" w:date="2021-05-13T17:15:00Z">
        <w:r>
          <w:rPr>
            <w:rFonts w:asciiTheme="minorEastAsia" w:hAnsiTheme="minorEastAsia" w:hint="eastAsia"/>
            <w:color w:val="000000" w:themeColor="text1"/>
            <w:sz w:val="24"/>
          </w:rPr>
          <w:t>方案</w:t>
        </w:r>
      </w:ins>
      <w:ins w:id="1341" w:author="Garcia" w:date="2021-05-13T17:43:00Z">
        <w:r w:rsidR="008D18A9">
          <w:rPr>
            <w:rFonts w:asciiTheme="minorEastAsia" w:hAnsiTheme="minorEastAsia" w:hint="eastAsia"/>
            <w:color w:val="000000" w:themeColor="text1"/>
            <w:sz w:val="24"/>
          </w:rPr>
          <w:t>满足</w:t>
        </w:r>
      </w:ins>
      <w:ins w:id="1342" w:author="Garcia" w:date="2021-05-13T17:14:00Z">
        <w:r>
          <w:rPr>
            <w:rFonts w:asciiTheme="minorEastAsia" w:hAnsiTheme="minorEastAsia" w:hint="eastAsia"/>
            <w:color w:val="000000" w:themeColor="text1"/>
            <w:sz w:val="24"/>
          </w:rPr>
          <w:t>了</w:t>
        </w:r>
      </w:ins>
      <w:ins w:id="1343" w:author="Garcia" w:date="2021-05-13T17:16:00Z">
        <w:r>
          <w:rPr>
            <w:rFonts w:asciiTheme="minorEastAsia" w:hAnsiTheme="minorEastAsia" w:hint="eastAsia"/>
            <w:color w:val="000000" w:themeColor="text1"/>
            <w:sz w:val="24"/>
          </w:rPr>
          <w:t>一个</w:t>
        </w:r>
      </w:ins>
      <w:ins w:id="1344" w:author="Garcia" w:date="2021-05-13T17:17:00Z">
        <w:r>
          <w:rPr>
            <w:rFonts w:asciiTheme="minorEastAsia" w:hAnsiTheme="minorEastAsia" w:hint="eastAsia"/>
            <w:color w:val="000000" w:themeColor="text1"/>
            <w:sz w:val="24"/>
          </w:rPr>
          <w:t>物联网系统</w:t>
        </w:r>
      </w:ins>
      <w:ins w:id="1345" w:author="Garcia" w:date="2021-05-13T17:43:00Z">
        <w:r w:rsidR="008D18A9">
          <w:rPr>
            <w:rFonts w:asciiTheme="minorEastAsia" w:hAnsiTheme="minorEastAsia" w:hint="eastAsia"/>
            <w:color w:val="000000" w:themeColor="text1"/>
            <w:sz w:val="24"/>
          </w:rPr>
          <w:t>的基本</w:t>
        </w:r>
      </w:ins>
      <w:ins w:id="1346" w:author="Garcia" w:date="2021-05-13T17:19:00Z">
        <w:r>
          <w:rPr>
            <w:rFonts w:asciiTheme="minorEastAsia" w:hAnsiTheme="minorEastAsia" w:hint="eastAsia"/>
            <w:color w:val="000000" w:themeColor="text1"/>
            <w:sz w:val="24"/>
          </w:rPr>
          <w:t>要求，</w:t>
        </w:r>
      </w:ins>
      <w:ins w:id="1347" w:author="Garcia" w:date="2021-05-13T17:42:00Z">
        <w:r w:rsidR="00085C91">
          <w:rPr>
            <w:rFonts w:asciiTheme="minorEastAsia" w:hAnsiTheme="minorEastAsia" w:hint="eastAsia"/>
            <w:color w:val="000000" w:themeColor="text1"/>
            <w:sz w:val="24"/>
          </w:rPr>
          <w:t>即</w:t>
        </w:r>
      </w:ins>
      <w:ins w:id="1348" w:author="Garcia" w:date="2021-05-13T17:43:00Z">
        <w:r w:rsidR="00085C91">
          <w:rPr>
            <w:rFonts w:asciiTheme="minorEastAsia" w:hAnsiTheme="minorEastAsia" w:hint="eastAsia"/>
            <w:color w:val="000000" w:themeColor="text1"/>
            <w:sz w:val="24"/>
          </w:rPr>
          <w:t>能将</w:t>
        </w:r>
      </w:ins>
      <w:ins w:id="1349" w:author="Garcia" w:date="2021-05-13T17:19:00Z">
        <w:r>
          <w:rPr>
            <w:rFonts w:asciiTheme="minorEastAsia" w:hAnsiTheme="minorEastAsia" w:hint="eastAsia"/>
            <w:color w:val="000000" w:themeColor="text1"/>
            <w:sz w:val="24"/>
          </w:rPr>
          <w:t>现有工业设备联网，</w:t>
        </w:r>
      </w:ins>
      <w:ins w:id="1350" w:author="Garcia" w:date="2021-05-13T17:20:00Z">
        <w:r>
          <w:rPr>
            <w:rFonts w:asciiTheme="minorEastAsia" w:hAnsiTheme="minorEastAsia" w:hint="eastAsia"/>
            <w:sz w:val="24"/>
          </w:rPr>
          <w:t>且能远程监控查看设备的实时或历史信息。</w:t>
        </w:r>
      </w:ins>
      <w:ins w:id="1351" w:author="Garcia" w:date="2021-05-13T17:45:00Z">
        <w:r w:rsidR="00AA4413">
          <w:rPr>
            <w:rFonts w:asciiTheme="minorEastAsia" w:hAnsiTheme="minorEastAsia" w:hint="eastAsia"/>
            <w:sz w:val="24"/>
          </w:rPr>
          <w:t>从技术层面讲，</w:t>
        </w:r>
      </w:ins>
      <w:ins w:id="1352" w:author="Garcia" w:date="2021-05-13T17:21:00Z">
        <w:r w:rsidR="00A90DA2">
          <w:rPr>
            <w:rFonts w:asciiTheme="minorEastAsia" w:hAnsiTheme="minorEastAsia" w:hint="eastAsia"/>
            <w:sz w:val="24"/>
          </w:rPr>
          <w:t>在</w:t>
        </w:r>
      </w:ins>
      <w:ins w:id="1353" w:author="Garcia" w:date="2021-05-13T17:44:00Z">
        <w:r w:rsidR="008D18A9">
          <w:rPr>
            <w:rFonts w:asciiTheme="minorEastAsia" w:hAnsiTheme="minorEastAsia" w:hint="eastAsia"/>
            <w:sz w:val="24"/>
          </w:rPr>
          <w:t>实现物联网系统的基础功能之上，本设计亦对系统中各环节做了特定的优化，</w:t>
        </w:r>
        <w:r w:rsidR="0038656B">
          <w:rPr>
            <w:rFonts w:asciiTheme="minorEastAsia" w:hAnsiTheme="minorEastAsia" w:hint="eastAsia"/>
            <w:sz w:val="24"/>
          </w:rPr>
          <w:t>实现了</w:t>
        </w:r>
      </w:ins>
      <w:ins w:id="1354" w:author="Garcia" w:date="2021-05-13T17:21:00Z">
        <w:r w:rsidR="00A90DA2">
          <w:rPr>
            <w:rFonts w:asciiTheme="minorEastAsia" w:hAnsiTheme="minorEastAsia" w:hint="eastAsia"/>
            <w:sz w:val="24"/>
          </w:rPr>
          <w:t>一些较为重要的创新，如使用NB-IoT无线通信技术实现数据采集终端的无线组网</w:t>
        </w:r>
      </w:ins>
      <w:ins w:id="1355" w:author="Garcia" w:date="2021-05-13T17:23:00Z">
        <w:r w:rsidR="00A90DA2">
          <w:rPr>
            <w:rFonts w:asciiTheme="minorEastAsia" w:hAnsiTheme="minorEastAsia" w:hint="eastAsia"/>
            <w:sz w:val="24"/>
          </w:rPr>
          <w:t>、</w:t>
        </w:r>
      </w:ins>
      <w:ins w:id="1356" w:author="Garcia" w:date="2021-05-13T17:22:00Z">
        <w:r w:rsidR="00A90DA2">
          <w:rPr>
            <w:rFonts w:asciiTheme="minorEastAsia" w:hAnsiTheme="minorEastAsia" w:hint="eastAsia"/>
            <w:sz w:val="24"/>
          </w:rPr>
          <w:t>使用云计算平台和云储存介质周转和存储物联网数据</w:t>
        </w:r>
      </w:ins>
      <w:ins w:id="1357" w:author="Garcia" w:date="2021-05-13T17:23:00Z">
        <w:r w:rsidR="00A90DA2">
          <w:rPr>
            <w:rFonts w:asciiTheme="minorEastAsia" w:hAnsiTheme="minorEastAsia" w:hint="eastAsia"/>
            <w:sz w:val="24"/>
          </w:rPr>
          <w:t>、使用</w:t>
        </w:r>
      </w:ins>
      <w:ins w:id="1358" w:author="Garcia" w:date="2021-05-13T17:24:00Z">
        <w:r w:rsidR="00A90DA2">
          <w:rPr>
            <w:rFonts w:asciiTheme="minorEastAsia" w:hAnsiTheme="minorEastAsia" w:hint="eastAsia"/>
            <w:sz w:val="24"/>
          </w:rPr>
          <w:t>新的WEB技术和数据可视化技术开发客户端应用等</w:t>
        </w:r>
      </w:ins>
      <w:ins w:id="1359" w:author="Yu Fishress" w:date="2021-05-14T14:56:00Z">
        <w:r w:rsidR="00162F52">
          <w:rPr>
            <w:rFonts w:asciiTheme="minorEastAsia" w:hAnsiTheme="minorEastAsia" w:hint="eastAsia"/>
            <w:sz w:val="24"/>
          </w:rPr>
          <w:t>。</w:t>
        </w:r>
      </w:ins>
      <w:ins w:id="1360" w:author="Garcia" w:date="2021-05-13T17:29:00Z">
        <w:del w:id="1361" w:author="Yu Fishress" w:date="2021-05-14T14:56:00Z">
          <w:r w:rsidR="00A90DA2" w:rsidDel="00162F52">
            <w:rPr>
              <w:rFonts w:asciiTheme="minorEastAsia" w:hAnsiTheme="minorEastAsia" w:hint="eastAsia"/>
              <w:sz w:val="24"/>
            </w:rPr>
            <w:delText>，</w:delText>
          </w:r>
        </w:del>
      </w:ins>
      <w:ins w:id="1362" w:author="Garcia" w:date="2021-05-13T17:25:00Z">
        <w:r w:rsidR="00A90DA2">
          <w:rPr>
            <w:rFonts w:asciiTheme="minorEastAsia" w:hAnsiTheme="minorEastAsia" w:hint="eastAsia"/>
            <w:sz w:val="24"/>
          </w:rPr>
          <w:t>这些特点</w:t>
        </w:r>
      </w:ins>
      <w:ins w:id="1363" w:author="Garcia" w:date="2021-05-13T17:28:00Z">
        <w:r w:rsidR="00A90DA2">
          <w:rPr>
            <w:rFonts w:asciiTheme="minorEastAsia" w:hAnsiTheme="minorEastAsia" w:hint="eastAsia"/>
            <w:sz w:val="24"/>
          </w:rPr>
          <w:t>降低</w:t>
        </w:r>
      </w:ins>
      <w:ins w:id="1364" w:author="Garcia" w:date="2021-05-13T17:25:00Z">
        <w:r w:rsidR="00A90DA2">
          <w:rPr>
            <w:rFonts w:asciiTheme="minorEastAsia" w:hAnsiTheme="minorEastAsia" w:hint="eastAsia"/>
            <w:sz w:val="24"/>
          </w:rPr>
          <w:t>了整套物联网系统的部署难度</w:t>
        </w:r>
      </w:ins>
      <w:ins w:id="1365" w:author="Garcia" w:date="2021-05-13T17:28:00Z">
        <w:r w:rsidR="00A90DA2">
          <w:rPr>
            <w:rFonts w:asciiTheme="minorEastAsia" w:hAnsiTheme="minorEastAsia" w:hint="eastAsia"/>
            <w:sz w:val="24"/>
          </w:rPr>
          <w:t>和部署成本，</w:t>
        </w:r>
      </w:ins>
      <w:ins w:id="1366" w:author="Garcia" w:date="2021-05-13T17:29:00Z">
        <w:r w:rsidR="00A90DA2">
          <w:rPr>
            <w:rFonts w:asciiTheme="minorEastAsia" w:hAnsiTheme="minorEastAsia" w:hint="eastAsia"/>
            <w:sz w:val="24"/>
          </w:rPr>
          <w:t>提高了数据</w:t>
        </w:r>
      </w:ins>
      <w:ins w:id="1367" w:author="Garcia" w:date="2021-05-13T17:30:00Z">
        <w:r w:rsidR="00A90DA2">
          <w:rPr>
            <w:rFonts w:asciiTheme="minorEastAsia" w:hAnsiTheme="minorEastAsia" w:hint="eastAsia"/>
            <w:sz w:val="24"/>
          </w:rPr>
          <w:t>周转</w:t>
        </w:r>
      </w:ins>
      <w:ins w:id="1368" w:author="Garcia" w:date="2021-05-13T17:29:00Z">
        <w:r w:rsidR="00A90DA2">
          <w:rPr>
            <w:rFonts w:asciiTheme="minorEastAsia" w:hAnsiTheme="minorEastAsia" w:hint="eastAsia"/>
            <w:sz w:val="24"/>
          </w:rPr>
          <w:t>的安全性，</w:t>
        </w:r>
      </w:ins>
      <w:ins w:id="1369" w:author="Garcia" w:date="2021-05-13T17:28:00Z">
        <w:r w:rsidR="00A90DA2">
          <w:rPr>
            <w:rFonts w:asciiTheme="minorEastAsia" w:hAnsiTheme="minorEastAsia" w:hint="eastAsia"/>
            <w:sz w:val="24"/>
          </w:rPr>
          <w:t>提升了用户的综合使用体验</w:t>
        </w:r>
      </w:ins>
      <w:ins w:id="1370" w:author="Garcia" w:date="2021-05-13T17:29:00Z">
        <w:r w:rsidR="00A90DA2">
          <w:rPr>
            <w:rFonts w:asciiTheme="minorEastAsia" w:hAnsiTheme="minorEastAsia" w:hint="eastAsia"/>
            <w:sz w:val="24"/>
          </w:rPr>
          <w:t>。</w:t>
        </w:r>
      </w:ins>
      <w:ins w:id="1371" w:author="Garcia" w:date="2021-05-13T17:45:00Z">
        <w:r w:rsidR="00AA4413">
          <w:rPr>
            <w:rFonts w:asciiTheme="minorEastAsia" w:hAnsiTheme="minorEastAsia" w:hint="eastAsia"/>
            <w:sz w:val="24"/>
          </w:rPr>
          <w:t>从设计概念上讲，</w:t>
        </w:r>
      </w:ins>
      <w:ins w:id="1372" w:author="Garcia" w:date="2021-05-13T17:46:00Z">
        <w:r w:rsidR="00AA4413">
          <w:rPr>
            <w:rFonts w:asciiTheme="minorEastAsia" w:hAnsiTheme="minorEastAsia" w:hint="eastAsia"/>
            <w:sz w:val="24"/>
          </w:rPr>
          <w:t>本方案</w:t>
        </w:r>
      </w:ins>
      <w:ins w:id="1373" w:author="Garcia" w:date="2021-05-13T17:47:00Z">
        <w:r w:rsidR="00AA4413">
          <w:rPr>
            <w:rFonts w:asciiTheme="minorEastAsia" w:hAnsiTheme="minorEastAsia" w:hint="eastAsia"/>
            <w:sz w:val="24"/>
          </w:rPr>
          <w:t>突破了传统工业物联网系统的部署和使用极限，其</w:t>
        </w:r>
      </w:ins>
      <w:ins w:id="1374" w:author="Garcia" w:date="2021-05-13T17:46:00Z">
        <w:r w:rsidR="00AA4413">
          <w:rPr>
            <w:rFonts w:asciiTheme="minorEastAsia" w:hAnsiTheme="minorEastAsia" w:hint="eastAsia"/>
            <w:sz w:val="24"/>
          </w:rPr>
          <w:t>使用的直连式</w:t>
        </w:r>
      </w:ins>
      <w:ins w:id="1375" w:author="Garcia" w:date="2021-05-13T17:30:00Z">
        <w:r w:rsidR="00A90DA2">
          <w:rPr>
            <w:rFonts w:asciiTheme="minorEastAsia" w:hAnsiTheme="minorEastAsia" w:hint="eastAsia"/>
            <w:sz w:val="24"/>
          </w:rPr>
          <w:t>采集终端绕过了传统物联网系统对</w:t>
        </w:r>
      </w:ins>
      <w:ins w:id="1376" w:author="Garcia" w:date="2021-05-13T17:31:00Z">
        <w:r w:rsidR="00847A17">
          <w:rPr>
            <w:rFonts w:asciiTheme="minorEastAsia" w:hAnsiTheme="minorEastAsia" w:hint="eastAsia"/>
            <w:sz w:val="24"/>
          </w:rPr>
          <w:t>工业</w:t>
        </w:r>
      </w:ins>
      <w:ins w:id="1377" w:author="Garcia" w:date="2021-05-13T17:30:00Z">
        <w:r w:rsidR="00A90DA2">
          <w:rPr>
            <w:rFonts w:asciiTheme="minorEastAsia" w:hAnsiTheme="minorEastAsia" w:hint="eastAsia"/>
            <w:sz w:val="24"/>
          </w:rPr>
          <w:t>设备本身</w:t>
        </w:r>
        <w:r w:rsidR="00847A17">
          <w:rPr>
            <w:rFonts w:asciiTheme="minorEastAsia" w:hAnsiTheme="minorEastAsia" w:hint="eastAsia"/>
            <w:sz w:val="24"/>
          </w:rPr>
          <w:t>计算和</w:t>
        </w:r>
      </w:ins>
      <w:ins w:id="1378" w:author="Garcia" w:date="2021-05-13T17:31:00Z">
        <w:r w:rsidR="00847A17">
          <w:rPr>
            <w:rFonts w:asciiTheme="minorEastAsia" w:hAnsiTheme="minorEastAsia" w:hint="eastAsia"/>
            <w:sz w:val="24"/>
          </w:rPr>
          <w:t>联网能力的要求，使得更传统，更低端的工业系统可以将自身的</w:t>
        </w:r>
      </w:ins>
      <w:ins w:id="1379" w:author="Garcia" w:date="2021-05-13T17:32:00Z">
        <w:r w:rsidR="00847A17">
          <w:rPr>
            <w:rFonts w:asciiTheme="minorEastAsia" w:hAnsiTheme="minorEastAsia" w:hint="eastAsia"/>
            <w:sz w:val="24"/>
          </w:rPr>
          <w:t>相关</w:t>
        </w:r>
      </w:ins>
      <w:ins w:id="1380" w:author="Garcia" w:date="2021-05-13T17:31:00Z">
        <w:r w:rsidR="00847A17">
          <w:rPr>
            <w:rFonts w:asciiTheme="minorEastAsia" w:hAnsiTheme="minorEastAsia" w:hint="eastAsia"/>
            <w:sz w:val="24"/>
          </w:rPr>
          <w:t>数据上传到网络</w:t>
        </w:r>
      </w:ins>
      <w:ins w:id="1381" w:author="Garcia" w:date="2021-05-13T17:32:00Z">
        <w:r w:rsidR="00847A17">
          <w:rPr>
            <w:rFonts w:asciiTheme="minorEastAsia" w:hAnsiTheme="minorEastAsia" w:hint="eastAsia"/>
            <w:sz w:val="24"/>
          </w:rPr>
          <w:t>，</w:t>
        </w:r>
      </w:ins>
      <w:ins w:id="1382" w:author="Garcia" w:date="2021-05-13T17:48:00Z">
        <w:r w:rsidR="00AA4413">
          <w:rPr>
            <w:rFonts w:asciiTheme="minorEastAsia" w:hAnsiTheme="minorEastAsia" w:hint="eastAsia"/>
            <w:sz w:val="24"/>
          </w:rPr>
          <w:t>为中小微工业企业所使用的低端机电设备提供了联网的能力，</w:t>
        </w:r>
      </w:ins>
      <w:ins w:id="1383" w:author="Garcia" w:date="2021-05-13T17:32:00Z">
        <w:r w:rsidR="00847A17">
          <w:rPr>
            <w:rFonts w:asciiTheme="minorEastAsia" w:hAnsiTheme="minorEastAsia" w:hint="eastAsia"/>
            <w:sz w:val="24"/>
          </w:rPr>
          <w:t>拓展了工业物联网系统的用户范围</w:t>
        </w:r>
      </w:ins>
      <w:ins w:id="1384" w:author="Garcia" w:date="2021-05-13T17:35:00Z">
        <w:r w:rsidR="00847A17">
          <w:rPr>
            <w:rFonts w:asciiTheme="minorEastAsia" w:hAnsiTheme="minorEastAsia" w:hint="eastAsia"/>
            <w:sz w:val="24"/>
          </w:rPr>
          <w:t>。</w:t>
        </w:r>
      </w:ins>
    </w:p>
    <w:p w14:paraId="339E0E6E" w14:textId="193F34E8" w:rsidR="00AA4413" w:rsidRDefault="00C64EF9" w:rsidP="00AA4413">
      <w:pPr>
        <w:spacing w:line="360" w:lineRule="auto"/>
        <w:ind w:firstLineChars="200" w:firstLine="480"/>
        <w:rPr>
          <w:ins w:id="1385" w:author="Garcia" w:date="2021-05-14T11:08:00Z"/>
          <w:rFonts w:asciiTheme="minorEastAsia" w:hAnsiTheme="minorEastAsia"/>
          <w:sz w:val="24"/>
        </w:rPr>
      </w:pPr>
      <w:ins w:id="1386" w:author="Garcia" w:date="2021-05-13T17:49:00Z">
        <w:r>
          <w:rPr>
            <w:rFonts w:asciiTheme="minorEastAsia" w:hAnsiTheme="minorEastAsia" w:hint="eastAsia"/>
            <w:sz w:val="24"/>
          </w:rPr>
          <w:t>但就目前阶段，本设计亦有许多待改进之处</w:t>
        </w:r>
      </w:ins>
      <w:ins w:id="1387" w:author="Archimboldi Garcia" w:date="2021-05-24T17:45:00Z">
        <w:r w:rsidR="00410A63">
          <w:rPr>
            <w:rFonts w:asciiTheme="minorEastAsia" w:hAnsiTheme="minorEastAsia" w:hint="eastAsia"/>
            <w:sz w:val="24"/>
          </w:rPr>
          <w:t>，</w:t>
        </w:r>
      </w:ins>
      <w:ins w:id="1388" w:author="Garcia" w:date="2021-05-13T17:49:00Z">
        <w:del w:id="1389" w:author="Archimboldi Garcia" w:date="2021-05-24T17:45:00Z">
          <w:r w:rsidDel="00410A63">
            <w:rPr>
              <w:rFonts w:asciiTheme="minorEastAsia" w:hAnsiTheme="minorEastAsia" w:hint="eastAsia"/>
              <w:sz w:val="24"/>
            </w:rPr>
            <w:delText>。</w:delText>
          </w:r>
        </w:del>
      </w:ins>
      <w:ins w:id="1390" w:author="Garcia" w:date="2021-05-13T18:15:00Z">
        <w:r w:rsidR="00E234E9">
          <w:rPr>
            <w:rFonts w:asciiTheme="minorEastAsia" w:hAnsiTheme="minorEastAsia" w:hint="eastAsia"/>
            <w:sz w:val="24"/>
          </w:rPr>
          <w:t>如数据采集终端仅</w:t>
        </w:r>
      </w:ins>
      <w:ins w:id="1391" w:author="Archimboldi Garcia" w:date="2021-05-24T17:45:00Z">
        <w:r w:rsidR="00410A63">
          <w:rPr>
            <w:rFonts w:asciiTheme="minorEastAsia" w:hAnsiTheme="minorEastAsia" w:hint="eastAsia"/>
            <w:sz w:val="24"/>
          </w:rPr>
          <w:t>处于裸板状态</w:t>
        </w:r>
      </w:ins>
      <w:ins w:id="1392" w:author="Garcia" w:date="2021-05-13T18:15:00Z">
        <w:del w:id="1393" w:author="Archimboldi Garcia" w:date="2021-05-24T17:45:00Z">
          <w:r w:rsidR="00E234E9" w:rsidDel="00410A63">
            <w:rPr>
              <w:rFonts w:asciiTheme="minorEastAsia" w:hAnsiTheme="minorEastAsia" w:hint="eastAsia"/>
              <w:sz w:val="24"/>
            </w:rPr>
            <w:delText>处于第三者开发板+自制PCB模块结合的工程机</w:delText>
          </w:r>
        </w:del>
      </w:ins>
      <w:ins w:id="1394" w:author="Garcia" w:date="2021-05-13T18:17:00Z">
        <w:del w:id="1395" w:author="Archimboldi Garcia" w:date="2021-05-24T17:45:00Z">
          <w:r w:rsidR="00E234E9" w:rsidDel="00410A63">
            <w:rPr>
              <w:rFonts w:asciiTheme="minorEastAsia" w:hAnsiTheme="minorEastAsia" w:hint="eastAsia"/>
              <w:sz w:val="24"/>
            </w:rPr>
            <w:delText>状态</w:delText>
          </w:r>
        </w:del>
      </w:ins>
      <w:ins w:id="1396" w:author="Archimboldi Garcia" w:date="2021-05-24T17:45:00Z">
        <w:r w:rsidR="00410A63">
          <w:rPr>
            <w:rFonts w:asciiTheme="minorEastAsia" w:hAnsiTheme="minorEastAsia" w:hint="eastAsia"/>
            <w:sz w:val="24"/>
          </w:rPr>
          <w:t>，不</w:t>
        </w:r>
        <w:r w:rsidR="00410A63">
          <w:rPr>
            <w:rFonts w:asciiTheme="minorEastAsia" w:hAnsiTheme="minorEastAsia" w:hint="eastAsia"/>
            <w:sz w:val="24"/>
          </w:rPr>
          <w:lastRenderedPageBreak/>
          <w:t>能直接安装使用，</w:t>
        </w:r>
      </w:ins>
      <w:ins w:id="1397" w:author="Yu Fishress" w:date="2021-05-14T14:57:00Z">
        <w:del w:id="1398" w:author="Archimboldi Garcia" w:date="2021-05-24T17:45:00Z">
          <w:r w:rsidR="00162F52" w:rsidDel="00410A63">
            <w:rPr>
              <w:rFonts w:asciiTheme="minorEastAsia" w:hAnsiTheme="minorEastAsia" w:hint="eastAsia"/>
              <w:sz w:val="24"/>
            </w:rPr>
            <w:delText>。</w:delText>
          </w:r>
        </w:del>
      </w:ins>
      <w:ins w:id="1399" w:author="Garcia" w:date="2021-05-13T18:16:00Z">
        <w:del w:id="1400" w:author="Yu Fishress" w:date="2021-05-14T14:57:00Z">
          <w:r w:rsidR="00E234E9" w:rsidDel="00162F52">
            <w:rPr>
              <w:rFonts w:asciiTheme="minorEastAsia" w:hAnsiTheme="minorEastAsia" w:hint="eastAsia"/>
              <w:sz w:val="24"/>
            </w:rPr>
            <w:delText>，</w:delText>
          </w:r>
        </w:del>
        <w:r w:rsidR="00E234E9">
          <w:rPr>
            <w:rFonts w:asciiTheme="minorEastAsia" w:hAnsiTheme="minorEastAsia" w:hint="eastAsia"/>
            <w:sz w:val="24"/>
          </w:rPr>
          <w:t>未来可</w:t>
        </w:r>
        <w:del w:id="1401" w:author="Archimboldi Garcia" w:date="2021-05-24T17:45:00Z">
          <w:r w:rsidR="00E234E9" w:rsidDel="00410A63">
            <w:rPr>
              <w:rFonts w:asciiTheme="minorEastAsia" w:hAnsiTheme="minorEastAsia" w:hint="eastAsia"/>
              <w:sz w:val="24"/>
            </w:rPr>
            <w:delText>考虑将数据采集终端的所有电路模块集成于一套PCB内，并</w:delText>
          </w:r>
        </w:del>
        <w:r w:rsidR="00E234E9">
          <w:rPr>
            <w:rFonts w:asciiTheme="minorEastAsia" w:hAnsiTheme="minorEastAsia" w:hint="eastAsia"/>
            <w:sz w:val="24"/>
          </w:rPr>
          <w:t>设计</w:t>
        </w:r>
      </w:ins>
      <w:ins w:id="1402" w:author="Archimboldi Garcia" w:date="2021-05-24T17:45:00Z">
        <w:r w:rsidR="00410A63">
          <w:rPr>
            <w:rFonts w:asciiTheme="minorEastAsia" w:hAnsiTheme="minorEastAsia" w:hint="eastAsia"/>
            <w:sz w:val="24"/>
          </w:rPr>
          <w:t>一套专用</w:t>
        </w:r>
      </w:ins>
      <w:ins w:id="1403" w:author="Garcia" w:date="2021-05-13T18:16:00Z">
        <w:r w:rsidR="00E234E9">
          <w:rPr>
            <w:rFonts w:asciiTheme="minorEastAsia" w:hAnsiTheme="minorEastAsia" w:hint="eastAsia"/>
            <w:sz w:val="24"/>
          </w:rPr>
          <w:t>外壳，</w:t>
        </w:r>
      </w:ins>
      <w:ins w:id="1404" w:author="Archimboldi Garcia" w:date="2021-05-24T17:45:00Z">
        <w:r w:rsidR="00410A63">
          <w:rPr>
            <w:rFonts w:asciiTheme="minorEastAsia" w:hAnsiTheme="minorEastAsia" w:hint="eastAsia"/>
            <w:sz w:val="24"/>
          </w:rPr>
          <w:t>以达到</w:t>
        </w:r>
      </w:ins>
      <w:ins w:id="1405" w:author="Archimboldi Garcia" w:date="2021-05-24T17:46:00Z">
        <w:r w:rsidR="00410A63">
          <w:rPr>
            <w:rFonts w:asciiTheme="minorEastAsia" w:hAnsiTheme="minorEastAsia" w:hint="eastAsia"/>
            <w:sz w:val="24"/>
          </w:rPr>
          <w:t>完全的</w:t>
        </w:r>
      </w:ins>
      <w:ins w:id="1406" w:author="Garcia" w:date="2021-05-13T18:16:00Z">
        <w:del w:id="1407" w:author="Archimboldi Garcia" w:date="2021-05-24T17:45:00Z">
          <w:r w:rsidR="00E234E9" w:rsidDel="00410A63">
            <w:rPr>
              <w:rFonts w:asciiTheme="minorEastAsia" w:hAnsiTheme="minorEastAsia" w:hint="eastAsia"/>
              <w:sz w:val="24"/>
            </w:rPr>
            <w:delText>呈现</w:delText>
          </w:r>
        </w:del>
      </w:ins>
      <w:ins w:id="1408" w:author="Garcia" w:date="2021-05-13T18:17:00Z">
        <w:del w:id="1409" w:author="Archimboldi Garcia" w:date="2021-05-24T17:45:00Z">
          <w:r w:rsidR="00E234E9" w:rsidDel="00410A63">
            <w:rPr>
              <w:rFonts w:asciiTheme="minorEastAsia" w:hAnsiTheme="minorEastAsia" w:hint="eastAsia"/>
              <w:sz w:val="24"/>
            </w:rPr>
            <w:delText>出</w:delText>
          </w:r>
        </w:del>
        <w:r w:rsidR="00E234E9">
          <w:rPr>
            <w:rFonts w:asciiTheme="minorEastAsia" w:hAnsiTheme="minorEastAsia" w:hint="eastAsia"/>
            <w:sz w:val="24"/>
          </w:rPr>
          <w:t>商用标准</w:t>
        </w:r>
        <w:del w:id="1410" w:author="Archimboldi Garcia" w:date="2021-05-24T17:45:00Z">
          <w:r w:rsidR="00E234E9" w:rsidDel="00410A63">
            <w:rPr>
              <w:rFonts w:asciiTheme="minorEastAsia" w:hAnsiTheme="minorEastAsia" w:hint="eastAsia"/>
              <w:sz w:val="24"/>
            </w:rPr>
            <w:delText>的硬件形态</w:delText>
          </w:r>
        </w:del>
        <w:r w:rsidR="00E234E9">
          <w:rPr>
            <w:rFonts w:asciiTheme="minorEastAsia" w:hAnsiTheme="minorEastAsia" w:hint="eastAsia"/>
            <w:sz w:val="24"/>
          </w:rPr>
          <w:t>。</w:t>
        </w:r>
      </w:ins>
      <w:ins w:id="1411" w:author="Garcia" w:date="2021-05-13T18:18:00Z">
        <w:r w:rsidR="00D420D6">
          <w:rPr>
            <w:rFonts w:asciiTheme="minorEastAsia" w:hAnsiTheme="minorEastAsia" w:hint="eastAsia"/>
            <w:sz w:val="24"/>
          </w:rPr>
          <w:t>关于联接管理系统</w:t>
        </w:r>
      </w:ins>
      <w:ins w:id="1412" w:author="Garcia" w:date="2021-05-13T18:20:00Z">
        <w:r w:rsidR="00D420D6">
          <w:rPr>
            <w:rFonts w:asciiTheme="minorEastAsia" w:hAnsiTheme="minorEastAsia" w:hint="eastAsia"/>
            <w:sz w:val="24"/>
          </w:rPr>
          <w:t>的改进方向</w:t>
        </w:r>
      </w:ins>
      <w:ins w:id="1413" w:author="Garcia" w:date="2021-05-13T18:18:00Z">
        <w:r w:rsidR="00D420D6">
          <w:rPr>
            <w:rFonts w:asciiTheme="minorEastAsia" w:hAnsiTheme="minorEastAsia" w:hint="eastAsia"/>
            <w:sz w:val="24"/>
          </w:rPr>
          <w:t>，目前使用文件系统储存的形式来储存物联网数据</w:t>
        </w:r>
        <w:del w:id="1414" w:author="Yu Fishress" w:date="2021-05-14T14:57:00Z">
          <w:r w:rsidR="00D420D6" w:rsidDel="00162F52">
            <w:rPr>
              <w:rFonts w:asciiTheme="minorEastAsia" w:hAnsiTheme="minorEastAsia" w:hint="eastAsia"/>
              <w:sz w:val="24"/>
            </w:rPr>
            <w:delText>，</w:delText>
          </w:r>
        </w:del>
      </w:ins>
      <w:ins w:id="1415" w:author="Yu Fishress" w:date="2021-05-14T14:57:00Z">
        <w:r w:rsidR="00162F52">
          <w:rPr>
            <w:rFonts w:asciiTheme="minorEastAsia" w:hAnsiTheme="minorEastAsia" w:hint="eastAsia"/>
            <w:sz w:val="24"/>
          </w:rPr>
          <w:t>。</w:t>
        </w:r>
      </w:ins>
      <w:ins w:id="1416" w:author="Garcia" w:date="2021-05-13T18:18:00Z">
        <w:r w:rsidR="00D420D6">
          <w:rPr>
            <w:rFonts w:asciiTheme="minorEastAsia" w:hAnsiTheme="minorEastAsia" w:hint="eastAsia"/>
            <w:sz w:val="24"/>
          </w:rPr>
          <w:t>未来可考虑使用时序数据库</w:t>
        </w:r>
      </w:ins>
      <w:ins w:id="1417" w:author="Garcia" w:date="2021-05-13T18:19:00Z">
        <w:r w:rsidR="00D420D6">
          <w:rPr>
            <w:rFonts w:asciiTheme="minorEastAsia" w:hAnsiTheme="minorEastAsia" w:hint="eastAsia"/>
            <w:sz w:val="24"/>
          </w:rPr>
          <w:t>等较为成熟高效的数据储存形式来代替现有</w:t>
        </w:r>
      </w:ins>
      <w:ins w:id="1418" w:author="Garcia" w:date="2021-05-13T18:20:00Z">
        <w:r w:rsidR="00D420D6">
          <w:rPr>
            <w:rFonts w:asciiTheme="minorEastAsia" w:hAnsiTheme="minorEastAsia" w:hint="eastAsia"/>
            <w:sz w:val="24"/>
          </w:rPr>
          <w:t>文件系统。此外，联接管理系统在未来会使用</w:t>
        </w:r>
      </w:ins>
      <w:ins w:id="1419" w:author="Garcia" w:date="2021-05-13T18:21:00Z">
        <w:r w:rsidR="00D420D6">
          <w:rPr>
            <w:rFonts w:asciiTheme="minorEastAsia" w:hAnsiTheme="minorEastAsia" w:hint="eastAsia"/>
            <w:sz w:val="24"/>
          </w:rPr>
          <w:t>较为轻量化的数据传输</w:t>
        </w:r>
      </w:ins>
      <w:ins w:id="1420" w:author="Archimboldi Garcia" w:date="2021-05-24T17:46:00Z">
        <w:r w:rsidR="001A697D">
          <w:rPr>
            <w:rFonts w:asciiTheme="minorEastAsia" w:hAnsiTheme="minorEastAsia" w:hint="eastAsia"/>
            <w:sz w:val="24"/>
          </w:rPr>
          <w:t>格</w:t>
        </w:r>
      </w:ins>
      <w:commentRangeStart w:id="1421"/>
      <w:ins w:id="1422" w:author="Garcia" w:date="2021-05-13T18:21:00Z">
        <w:del w:id="1423" w:author="Archimboldi Garcia" w:date="2021-05-24T17:46:00Z">
          <w:r w:rsidR="00D420D6" w:rsidDel="001A697D">
            <w:rPr>
              <w:rFonts w:asciiTheme="minorEastAsia" w:hAnsiTheme="minorEastAsia" w:hint="eastAsia"/>
              <w:sz w:val="24"/>
            </w:rPr>
            <w:delText>各</w:delText>
          </w:r>
        </w:del>
        <w:r w:rsidR="00D420D6">
          <w:rPr>
            <w:rFonts w:asciiTheme="minorEastAsia" w:hAnsiTheme="minorEastAsia" w:hint="eastAsia"/>
            <w:sz w:val="24"/>
          </w:rPr>
          <w:t>式</w:t>
        </w:r>
      </w:ins>
      <w:commentRangeEnd w:id="1421"/>
      <w:r w:rsidR="00162F52">
        <w:rPr>
          <w:rStyle w:val="af7"/>
        </w:rPr>
        <w:commentReference w:id="1421"/>
      </w:r>
      <w:ins w:id="1424" w:author="Garcia" w:date="2021-05-13T18:21:00Z">
        <w:r w:rsidR="00D420D6">
          <w:rPr>
            <w:rFonts w:asciiTheme="minorEastAsia" w:hAnsiTheme="minorEastAsia" w:hint="eastAsia"/>
            <w:sz w:val="24"/>
          </w:rPr>
          <w:t>代替现有的json格式传输文本数据，</w:t>
        </w:r>
        <w:r w:rsidR="00875796">
          <w:rPr>
            <w:rFonts w:asciiTheme="minorEastAsia" w:hAnsiTheme="minorEastAsia" w:hint="eastAsia"/>
            <w:sz w:val="24"/>
          </w:rPr>
          <w:t>以降低文本文件中冗余字符的数量，减小数据包</w:t>
        </w:r>
      </w:ins>
      <w:ins w:id="1425" w:author="Garcia" w:date="2021-05-13T18:22:00Z">
        <w:r w:rsidR="00875796">
          <w:rPr>
            <w:rFonts w:asciiTheme="minorEastAsia" w:hAnsiTheme="minorEastAsia" w:hint="eastAsia"/>
            <w:sz w:val="24"/>
          </w:rPr>
          <w:t>的大小，提高数据包在数据仓库和主进程，以及主进程和外部客户端间的网络传输速度。关于</w:t>
        </w:r>
      </w:ins>
      <w:ins w:id="1426" w:author="Garcia" w:date="2021-05-13T18:23:00Z">
        <w:r w:rsidR="00875796">
          <w:rPr>
            <w:rFonts w:asciiTheme="minorEastAsia" w:hAnsiTheme="minorEastAsia" w:hint="eastAsia"/>
            <w:sz w:val="24"/>
          </w:rPr>
          <w:t>客户端应用，除去上文提到的外网上线计划，未来</w:t>
        </w:r>
      </w:ins>
      <w:ins w:id="1427" w:author="Garcia" w:date="2021-05-13T18:24:00Z">
        <w:r w:rsidR="00875796">
          <w:rPr>
            <w:rFonts w:asciiTheme="minorEastAsia" w:hAnsiTheme="minorEastAsia" w:hint="eastAsia"/>
            <w:sz w:val="24"/>
          </w:rPr>
          <w:t>也</w:t>
        </w:r>
      </w:ins>
      <w:ins w:id="1428" w:author="Garcia" w:date="2021-05-13T18:25:00Z">
        <w:r w:rsidR="00875796">
          <w:rPr>
            <w:rFonts w:asciiTheme="minorEastAsia" w:hAnsiTheme="minorEastAsia" w:hint="eastAsia"/>
            <w:sz w:val="24"/>
          </w:rPr>
          <w:t>将提供多平台访问的能力，如支持pad、手机端浏览器。在应用功能方面亦会</w:t>
        </w:r>
      </w:ins>
      <w:ins w:id="1429" w:author="Garcia" w:date="2021-05-13T18:26:00Z">
        <w:r w:rsidR="00875796">
          <w:rPr>
            <w:rFonts w:asciiTheme="minorEastAsia" w:hAnsiTheme="minorEastAsia" w:hint="eastAsia"/>
            <w:sz w:val="24"/>
          </w:rPr>
          <w:t>添加更多实用化的功能，方便用户使用。</w:t>
        </w:r>
      </w:ins>
    </w:p>
    <w:p w14:paraId="572A4111" w14:textId="77777777" w:rsidR="00875A25" w:rsidRPr="008D18A9" w:rsidRDefault="00875A25">
      <w:pPr>
        <w:spacing w:line="360" w:lineRule="auto"/>
        <w:ind w:firstLineChars="200" w:firstLine="480"/>
        <w:rPr>
          <w:ins w:id="1430" w:author="Garcia" w:date="2021-05-13T17:36:00Z"/>
          <w:rFonts w:asciiTheme="minorEastAsia" w:hAnsiTheme="minorEastAsia"/>
          <w:sz w:val="24"/>
        </w:rPr>
      </w:pPr>
    </w:p>
    <w:p w14:paraId="1110B38C" w14:textId="2E26408A" w:rsidR="00847A17" w:rsidRDefault="00847A17" w:rsidP="00963541">
      <w:pPr>
        <w:spacing w:line="360" w:lineRule="auto"/>
        <w:ind w:firstLineChars="200" w:firstLine="480"/>
        <w:rPr>
          <w:rFonts w:asciiTheme="minorEastAsia" w:hAnsiTheme="minorEastAsia"/>
          <w:sz w:val="24"/>
        </w:rPr>
      </w:pPr>
    </w:p>
    <w:p w14:paraId="1FDC427A" w14:textId="14B5A982" w:rsidR="0036494D" w:rsidRDefault="0036494D" w:rsidP="0036494D">
      <w:pPr>
        <w:pageBreakBefore/>
        <w:jc w:val="center"/>
        <w:rPr>
          <w:rFonts w:ascii="黑体" w:eastAsia="黑体" w:hAnsi="黑体"/>
          <w:sz w:val="32"/>
          <w:szCs w:val="32"/>
        </w:rPr>
      </w:pPr>
      <w:bookmarkStart w:id="1431" w:name="_Toc263436194"/>
      <w:bookmarkStart w:id="1432" w:name="_Toc263433238"/>
      <w:bookmarkStart w:id="1433" w:name="_Toc263433457"/>
      <w:bookmarkStart w:id="1434" w:name="_Toc263436246"/>
      <w:bookmarkStart w:id="1435" w:name="_Toc263433029"/>
      <w:bookmarkStart w:id="1436" w:name="_Toc292269560"/>
      <w:r>
        <w:rPr>
          <w:rStyle w:val="Char"/>
          <w:rFonts w:hint="eastAsia"/>
          <w:b/>
        </w:rPr>
        <w:lastRenderedPageBreak/>
        <w:t>参考文献</w:t>
      </w:r>
      <w:bookmarkEnd w:id="1431"/>
      <w:bookmarkEnd w:id="1432"/>
      <w:bookmarkEnd w:id="1433"/>
      <w:bookmarkEnd w:id="1434"/>
      <w:bookmarkEnd w:id="1435"/>
      <w:bookmarkEnd w:id="1436"/>
    </w:p>
    <w:p w14:paraId="2C35C56B" w14:textId="77777777" w:rsidR="00EF615C" w:rsidRPr="000522BD" w:rsidRDefault="00EF615C" w:rsidP="000522BD">
      <w:pPr>
        <w:spacing w:line="360" w:lineRule="auto"/>
        <w:jc w:val="left"/>
        <w:rPr>
          <w:rFonts w:asciiTheme="minorEastAsia" w:hAnsiTheme="minorEastAsia"/>
          <w:sz w:val="24"/>
          <w:szCs w:val="24"/>
        </w:rPr>
      </w:pPr>
    </w:p>
    <w:p w14:paraId="65DDD100" w14:textId="586EC2D8" w:rsidR="00B06D76" w:rsidRPr="000522BD" w:rsidRDefault="00B06D7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00E8033F" w:rsidRPr="000522BD">
        <w:rPr>
          <w:rFonts w:asciiTheme="minorEastAsia" w:hAnsiTheme="minorEastAsia"/>
          <w:sz w:val="24"/>
          <w:szCs w:val="24"/>
        </w:rPr>
        <w:t xml:space="preserve"> </w:t>
      </w:r>
      <w:r w:rsidRPr="000522BD">
        <w:rPr>
          <w:rFonts w:asciiTheme="minorEastAsia" w:hAnsiTheme="minorEastAsia" w:hint="eastAsia"/>
          <w:sz w:val="24"/>
          <w:szCs w:val="24"/>
        </w:rPr>
        <w:t>美的集团</w:t>
      </w:r>
      <w:r w:rsidR="00E8033F" w:rsidRPr="000522BD">
        <w:rPr>
          <w:rFonts w:asciiTheme="minorEastAsia" w:hAnsiTheme="minorEastAsia" w:hint="eastAsia"/>
          <w:sz w:val="24"/>
          <w:szCs w:val="24"/>
        </w:rPr>
        <w:t>.</w:t>
      </w:r>
      <w:r w:rsidR="00E8033F" w:rsidRPr="000522BD">
        <w:rPr>
          <w:rFonts w:asciiTheme="minorEastAsia" w:hAnsiTheme="minorEastAsia"/>
          <w:sz w:val="24"/>
          <w:szCs w:val="24"/>
        </w:rPr>
        <w:t xml:space="preserve"> </w:t>
      </w:r>
      <w:r w:rsidRPr="000522BD">
        <w:rPr>
          <w:rFonts w:asciiTheme="minorEastAsia" w:hAnsiTheme="minorEastAsia" w:hint="eastAsia"/>
          <w:sz w:val="24"/>
          <w:szCs w:val="24"/>
        </w:rPr>
        <w:t>M.IoT已成为国内首家自主兼备的工业互联网提供商[J].智能城市,2019,5(03):70.</w:t>
      </w:r>
    </w:p>
    <w:p w14:paraId="5ED93016" w14:textId="72BCE3B9" w:rsidR="00E8033F" w:rsidRPr="000522BD" w:rsidRDefault="00E8033F"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w:t>
      </w:r>
      <w:r w:rsidRPr="000522BD">
        <w:rPr>
          <w:rFonts w:asciiTheme="minorEastAsia" w:hAnsiTheme="minorEastAsia" w:hint="eastAsia"/>
          <w:sz w:val="24"/>
          <w:szCs w:val="24"/>
        </w:rPr>
        <w:t>]</w:t>
      </w:r>
      <w:r w:rsidR="00952E19" w:rsidRPr="000522BD">
        <w:rPr>
          <w:rFonts w:asciiTheme="minorEastAsia" w:hAnsiTheme="minorEastAsia"/>
          <w:sz w:val="24"/>
          <w:szCs w:val="24"/>
        </w:rPr>
        <w:t xml:space="preserve"> </w:t>
      </w:r>
      <w:r w:rsidRPr="000522BD">
        <w:rPr>
          <w:rFonts w:asciiTheme="minorEastAsia" w:hAnsiTheme="minorEastAsia" w:hint="eastAsia"/>
          <w:sz w:val="24"/>
          <w:szCs w:val="24"/>
        </w:rPr>
        <w:t>中国工业物联网云平台产业演进[J].中国工业和信息化,2018(07):58-66.</w:t>
      </w:r>
    </w:p>
    <w:p w14:paraId="0D77CA4B" w14:textId="1865566E" w:rsidR="00E8033F"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3] </w:t>
      </w:r>
      <w:r w:rsidR="00E8033F" w:rsidRPr="000522BD">
        <w:rPr>
          <w:rFonts w:asciiTheme="minorEastAsia" w:hAnsiTheme="minorEastAsia" w:hint="eastAsia"/>
          <w:sz w:val="24"/>
          <w:szCs w:val="24"/>
        </w:rPr>
        <w:t>谢海琴.</w:t>
      </w:r>
      <w:r w:rsidR="000522BD" w:rsidRPr="000522BD">
        <w:rPr>
          <w:rFonts w:asciiTheme="minorEastAsia" w:hAnsiTheme="minorEastAsia"/>
          <w:sz w:val="24"/>
          <w:szCs w:val="24"/>
        </w:rPr>
        <w:t xml:space="preserve"> </w:t>
      </w:r>
      <w:r w:rsidR="00E8033F" w:rsidRPr="000522BD">
        <w:rPr>
          <w:rFonts w:asciiTheme="minorEastAsia" w:hAnsiTheme="minorEastAsia" w:hint="eastAsia"/>
          <w:sz w:val="24"/>
          <w:szCs w:val="24"/>
        </w:rPr>
        <w:t>共建共享、共创共赢——卡奥斯COSMOPlat助力企业数字化转型[J].张江科技评论,2021(01):36-38.</w:t>
      </w:r>
    </w:p>
    <w:p w14:paraId="15E32FDA" w14:textId="70A6F742" w:rsidR="00952E19"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思科推出物联网新品,推动工业解决方案应用[J].智能制造,2016(07):12.</w:t>
      </w:r>
    </w:p>
    <w:p w14:paraId="50689BF5" w14:textId="41D2AC2C" w:rsidR="00D324CC" w:rsidRPr="000522BD" w:rsidRDefault="00D324C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文晓.</w:t>
      </w:r>
      <w:r w:rsidR="000522BD">
        <w:rPr>
          <w:rFonts w:asciiTheme="minorEastAsia" w:hAnsiTheme="minorEastAsia"/>
          <w:sz w:val="24"/>
          <w:szCs w:val="24"/>
        </w:rPr>
        <w:t xml:space="preserve"> </w:t>
      </w:r>
      <w:r w:rsidRPr="000522BD">
        <w:rPr>
          <w:rFonts w:asciiTheme="minorEastAsia" w:hAnsiTheme="minorEastAsia" w:hint="eastAsia"/>
          <w:sz w:val="24"/>
          <w:szCs w:val="24"/>
        </w:rPr>
        <w:t>研华：打造物联网整体解决方案[J].自动化博览,2019(11):26-27.</w:t>
      </w:r>
    </w:p>
    <w:p w14:paraId="09A7DE72" w14:textId="042044D1" w:rsidR="00B06D76"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6</w:t>
      </w:r>
      <w:r w:rsidRP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邹玉龙,丁晓进,王全全</w:t>
      </w:r>
      <w:r w:rsid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NB-IoT关键技术及应用前景[J].中兴通讯技术,2017,23(01):43-46.</w:t>
      </w:r>
    </w:p>
    <w:p w14:paraId="17B18ECB" w14:textId="66D28B56" w:rsidR="008E5279"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彭雄根,李新,陈旭奇.</w:t>
      </w:r>
      <w:r w:rsidR="003A45F2">
        <w:rPr>
          <w:rFonts w:asciiTheme="minorEastAsia" w:hAnsiTheme="minorEastAsia"/>
          <w:sz w:val="24"/>
          <w:szCs w:val="24"/>
        </w:rPr>
        <w:t xml:space="preserve"> </w:t>
      </w:r>
      <w:r w:rsidRPr="000522BD">
        <w:rPr>
          <w:rFonts w:asciiTheme="minorEastAsia" w:hAnsiTheme="minorEastAsia" w:hint="eastAsia"/>
          <w:sz w:val="24"/>
          <w:szCs w:val="24"/>
        </w:rPr>
        <w:t>NB-IoT技术的发展及网络部署策略研究[J].邮电设计技术,2017(03):58-61.</w:t>
      </w:r>
    </w:p>
    <w:p w14:paraId="0507E152" w14:textId="3742A6E9" w:rsidR="008E5279" w:rsidRPr="000522BD" w:rsidRDefault="00E130D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孙书鹰,陈志佳,寇超.新一代嵌入式微处理器STM32F103开发与应用[J].微计算机应用,2010,31(12):59-63.</w:t>
      </w:r>
    </w:p>
    <w:p w14:paraId="19594D79" w14:textId="222B3165" w:rsidR="008E5279" w:rsidRPr="000522BD" w:rsidRDefault="005B3373"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9</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杨晓艳,陈亮.基于STM32CubeMX的单片机最小系统设计[J].数字技术与应用,2018,36(06):149-150.</w:t>
      </w:r>
    </w:p>
    <w:p w14:paraId="6E12B1DA" w14:textId="39BC65C1" w:rsidR="002670D9" w:rsidRPr="000522BD" w:rsidRDefault="002670D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10] Michael M S. Universal asynchronous receiver/transmitter: U.S. Patent 5,140,679[P]. 1992-8-18.</w:t>
      </w:r>
    </w:p>
    <w:p w14:paraId="0B98613A" w14:textId="363860CC" w:rsidR="00FD16F8" w:rsidRPr="000522BD" w:rsidRDefault="00FD16F8"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1</w:t>
      </w:r>
      <w:r w:rsidRPr="000522BD">
        <w:rPr>
          <w:rFonts w:asciiTheme="minorEastAsia" w:hAnsiTheme="minorEastAsia" w:hint="eastAsia"/>
          <w:sz w:val="24"/>
          <w:szCs w:val="24"/>
        </w:rPr>
        <w:t>]</w:t>
      </w:r>
      <w:r w:rsidR="00C375D1" w:rsidRPr="000522BD">
        <w:rPr>
          <w:rFonts w:asciiTheme="minorEastAsia" w:hAnsiTheme="minorEastAsia"/>
          <w:sz w:val="24"/>
          <w:szCs w:val="24"/>
        </w:rPr>
        <w:t xml:space="preserve"> </w:t>
      </w:r>
      <w:r w:rsidRPr="000522BD">
        <w:rPr>
          <w:rFonts w:asciiTheme="minorEastAsia" w:hAnsiTheme="minorEastAsia" w:hint="eastAsia"/>
          <w:sz w:val="24"/>
          <w:szCs w:val="24"/>
        </w:rPr>
        <w:t>潘苏皖,杨凯.</w:t>
      </w:r>
      <w:r w:rsidR="003A45F2">
        <w:rPr>
          <w:rFonts w:asciiTheme="minorEastAsia" w:hAnsiTheme="minorEastAsia"/>
          <w:sz w:val="24"/>
          <w:szCs w:val="24"/>
        </w:rPr>
        <w:t xml:space="preserve"> </w:t>
      </w:r>
      <w:r w:rsidRPr="000522BD">
        <w:rPr>
          <w:rFonts w:asciiTheme="minorEastAsia" w:hAnsiTheme="minorEastAsia" w:hint="eastAsia"/>
          <w:sz w:val="24"/>
          <w:szCs w:val="24"/>
        </w:rPr>
        <w:t>基于STM32CubeMX的串口控制研究[J].电子制作,2021(02):15-16+43.</w:t>
      </w:r>
    </w:p>
    <w:p w14:paraId="18A4222A" w14:textId="7913D6A4" w:rsidR="00FD16F8" w:rsidRPr="000522BD" w:rsidRDefault="00C375D1"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12] P Corcoran. Two Wires and 30 Years : A Tribute and Introductory Tutorial to the I2C Two-Wire Bus[J]. IEEE Consumer Electronics Magazine, 2013(07): 30-36</w:t>
      </w:r>
    </w:p>
    <w:p w14:paraId="091E4DBD" w14:textId="2BE643EF" w:rsidR="008001B6" w:rsidRPr="000522BD" w:rsidRDefault="008001B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易志明,林凌,郝丽宏,李树靖.</w:t>
      </w:r>
      <w:r w:rsidR="003A45F2">
        <w:rPr>
          <w:rFonts w:asciiTheme="minorEastAsia" w:hAnsiTheme="minorEastAsia"/>
          <w:sz w:val="24"/>
          <w:szCs w:val="24"/>
        </w:rPr>
        <w:t xml:space="preserve"> </w:t>
      </w:r>
      <w:r w:rsidRPr="000522BD">
        <w:rPr>
          <w:rFonts w:asciiTheme="minorEastAsia" w:hAnsiTheme="minorEastAsia" w:hint="eastAsia"/>
          <w:sz w:val="24"/>
          <w:szCs w:val="24"/>
        </w:rPr>
        <w:t>SPI串行总线接口及其实现[J].自动化与仪器仪表,2002(06):47-50.</w:t>
      </w:r>
    </w:p>
    <w:p w14:paraId="25F87EC4" w14:textId="3BC8E8CA" w:rsidR="00FD16F8" w:rsidRPr="000522BD" w:rsidRDefault="00AE37B4"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卢斌.</w:t>
      </w:r>
      <w:r w:rsidR="003A45F2">
        <w:rPr>
          <w:rFonts w:asciiTheme="minorEastAsia" w:hAnsiTheme="minorEastAsia"/>
          <w:sz w:val="24"/>
          <w:szCs w:val="24"/>
        </w:rPr>
        <w:t xml:space="preserve"> </w:t>
      </w:r>
      <w:r w:rsidRPr="000522BD">
        <w:rPr>
          <w:rFonts w:asciiTheme="minorEastAsia" w:hAnsiTheme="minorEastAsia" w:hint="eastAsia"/>
          <w:sz w:val="24"/>
          <w:szCs w:val="24"/>
        </w:rPr>
        <w:t>NB-IoT物联网覆盖增强技术探讨[J].移动通信,2016,40(19):55-59.</w:t>
      </w:r>
    </w:p>
    <w:p w14:paraId="591795EC" w14:textId="2597535E" w:rsidR="00C26591" w:rsidRPr="000522BD" w:rsidRDefault="00C2659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李娟,胡晓玲,李自刚.</w:t>
      </w:r>
      <w:r w:rsidR="003A45F2">
        <w:rPr>
          <w:rFonts w:asciiTheme="minorEastAsia" w:hAnsiTheme="minorEastAsia"/>
          <w:sz w:val="24"/>
          <w:szCs w:val="24"/>
        </w:rPr>
        <w:t xml:space="preserve"> </w:t>
      </w:r>
      <w:r w:rsidRPr="000522BD">
        <w:rPr>
          <w:rFonts w:asciiTheme="minorEastAsia" w:hAnsiTheme="minorEastAsia" w:hint="eastAsia"/>
          <w:sz w:val="24"/>
          <w:szCs w:val="24"/>
        </w:rPr>
        <w:t>窄带物联网NB-IOT能耗测试浅析[J].电信网技术,2016(08):65-67</w:t>
      </w:r>
    </w:p>
    <w:p w14:paraId="3D79511C" w14:textId="396609A7" w:rsidR="002F4A7C" w:rsidRPr="000522BD" w:rsidRDefault="002F4A7C"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徐冬冬.</w:t>
      </w:r>
      <w:r w:rsidR="003A45F2">
        <w:rPr>
          <w:rFonts w:asciiTheme="minorEastAsia" w:hAnsiTheme="minorEastAsia"/>
          <w:sz w:val="24"/>
          <w:szCs w:val="24"/>
        </w:rPr>
        <w:t xml:space="preserve"> </w:t>
      </w:r>
      <w:r w:rsidRPr="000522BD">
        <w:rPr>
          <w:rFonts w:asciiTheme="minorEastAsia" w:hAnsiTheme="minorEastAsia" w:hint="eastAsia"/>
          <w:sz w:val="24"/>
          <w:szCs w:val="24"/>
        </w:rPr>
        <w:t>LoRa与NB-IoT技术开启物联网新格局[J].科学技术创新,2017(24):116-</w:t>
      </w:r>
      <w:r w:rsidRPr="000522BD">
        <w:rPr>
          <w:rFonts w:asciiTheme="minorEastAsia" w:hAnsiTheme="minorEastAsia" w:hint="eastAsia"/>
          <w:sz w:val="24"/>
          <w:szCs w:val="24"/>
        </w:rPr>
        <w:lastRenderedPageBreak/>
        <w:t>117.</w:t>
      </w:r>
    </w:p>
    <w:p w14:paraId="191DFE68" w14:textId="1A8D109B" w:rsidR="00D110E1" w:rsidRPr="000522BD" w:rsidRDefault="00D110E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朱小襄.</w:t>
      </w:r>
      <w:r w:rsidR="003A45F2">
        <w:rPr>
          <w:rFonts w:asciiTheme="minorEastAsia" w:hAnsiTheme="minorEastAsia"/>
          <w:sz w:val="24"/>
          <w:szCs w:val="24"/>
        </w:rPr>
        <w:t xml:space="preserve"> </w:t>
      </w:r>
      <w:r w:rsidRPr="000522BD">
        <w:rPr>
          <w:rFonts w:asciiTheme="minorEastAsia" w:hAnsiTheme="minorEastAsia" w:hint="eastAsia"/>
          <w:sz w:val="24"/>
          <w:szCs w:val="24"/>
        </w:rPr>
        <w:t>ModBus通信协议及编程[J].电子工程师,2005(07):42-44+55.</w:t>
      </w:r>
    </w:p>
    <w:p w14:paraId="63D4662A" w14:textId="30C2C1FB" w:rsidR="002D0D39" w:rsidRPr="000522BD" w:rsidRDefault="002D0D39"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周园春,李淼,张建,李晓欧,张飞.</w:t>
      </w:r>
      <w:r w:rsidR="003A45F2">
        <w:rPr>
          <w:rFonts w:asciiTheme="minorEastAsia" w:hAnsiTheme="minorEastAsia"/>
          <w:sz w:val="24"/>
          <w:szCs w:val="24"/>
        </w:rPr>
        <w:t xml:space="preserve"> </w:t>
      </w:r>
      <w:r w:rsidRPr="000522BD">
        <w:rPr>
          <w:rFonts w:asciiTheme="minorEastAsia" w:hAnsiTheme="minorEastAsia" w:hint="eastAsia"/>
          <w:sz w:val="24"/>
          <w:szCs w:val="24"/>
        </w:rPr>
        <w:t>中间件技术综述[J].计算机工程与应用,2002(15):80-82.</w:t>
      </w:r>
    </w:p>
    <w:p w14:paraId="4CD7F0F9" w14:textId="37A9F4A0"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19] </w:t>
      </w:r>
      <w:r w:rsidR="003A45F2">
        <w:rPr>
          <w:rFonts w:asciiTheme="minorEastAsia" w:hAnsiTheme="minorEastAsia" w:hint="eastAsia"/>
          <w:sz w:val="24"/>
          <w:szCs w:val="24"/>
        </w:rPr>
        <w:t>华为技术有限公司.</w:t>
      </w:r>
      <w:r w:rsidR="003A45F2">
        <w:rPr>
          <w:rFonts w:asciiTheme="minorEastAsia" w:hAnsiTheme="minorEastAsia"/>
          <w:sz w:val="24"/>
          <w:szCs w:val="24"/>
        </w:rPr>
        <w:t xml:space="preserve"> </w:t>
      </w:r>
      <w:r w:rsidRPr="000522BD">
        <w:rPr>
          <w:rFonts w:asciiTheme="minorEastAsia" w:hAnsiTheme="minorEastAsia" w:hint="eastAsia"/>
          <w:sz w:val="24"/>
          <w:szCs w:val="24"/>
        </w:rPr>
        <w:t>IoTDA使用流程简介</w:t>
      </w:r>
      <w:r w:rsidR="003A45F2">
        <w:rPr>
          <w:rFonts w:asciiTheme="minorEastAsia" w:hAnsiTheme="minorEastAsia" w:hint="eastAsia"/>
          <w:sz w:val="24"/>
          <w:szCs w:val="24"/>
        </w:rPr>
        <w:t>[</w:t>
      </w:r>
      <w:r w:rsidR="003A45F2">
        <w:rPr>
          <w:rFonts w:asciiTheme="minorEastAsia" w:hAnsiTheme="minorEastAsia"/>
          <w:sz w:val="24"/>
          <w:szCs w:val="24"/>
        </w:rPr>
        <w:t>ER/OL]</w:t>
      </w:r>
      <w:r w:rsidRPr="000522BD">
        <w:rPr>
          <w:rFonts w:asciiTheme="minorEastAsia" w:hAnsiTheme="minorEastAsia" w:hint="eastAsia"/>
          <w:sz w:val="24"/>
          <w:szCs w:val="24"/>
        </w:rPr>
        <w:t xml:space="preserve"> </w:t>
      </w:r>
      <w:r w:rsidR="003A45F2">
        <w:rPr>
          <w:rFonts w:asciiTheme="minorEastAsia" w:hAnsiTheme="minorEastAsia"/>
          <w:sz w:val="24"/>
          <w:szCs w:val="24"/>
        </w:rPr>
        <w:t>.(</w:t>
      </w:r>
      <w:r w:rsidR="00E21C9B" w:rsidRPr="00E21C9B">
        <w:t xml:space="preserve"> </w:t>
      </w:r>
      <w:r w:rsidR="00E21C9B" w:rsidRPr="00E21C9B">
        <w:rPr>
          <w:rFonts w:asciiTheme="minorEastAsia" w:hAnsiTheme="minorEastAsia"/>
          <w:sz w:val="24"/>
          <w:szCs w:val="24"/>
        </w:rPr>
        <w:t>2020/12/16</w:t>
      </w:r>
      <w:r w:rsidR="003A45F2">
        <w:rPr>
          <w:rFonts w:asciiTheme="minorEastAsia" w:hAnsiTheme="minorEastAsia"/>
          <w:sz w:val="24"/>
          <w:szCs w:val="24"/>
        </w:rPr>
        <w:t>)</w:t>
      </w:r>
      <w:r w:rsidR="00E21C9B">
        <w:rPr>
          <w:rFonts w:asciiTheme="minorEastAsia" w:hAnsiTheme="minorEastAsia"/>
          <w:sz w:val="24"/>
          <w:szCs w:val="24"/>
        </w:rPr>
        <w:t xml:space="preserve">.[2021/5/1]. </w:t>
      </w:r>
      <w:r w:rsidRPr="000522BD">
        <w:rPr>
          <w:rFonts w:asciiTheme="minorEastAsia" w:hAnsiTheme="minorEastAsia" w:hint="eastAsia"/>
          <w:sz w:val="24"/>
          <w:szCs w:val="24"/>
        </w:rPr>
        <w:t>https://support.huaweicloud.com/usermanual-iothub/iot_01_0015.html</w:t>
      </w:r>
    </w:p>
    <w:p w14:paraId="00F1493B" w14:textId="5FFD91E3" w:rsidR="00FD16F8"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20] </w:t>
      </w:r>
      <w:r w:rsidR="00EE2D85">
        <w:rPr>
          <w:rFonts w:asciiTheme="minorEastAsia" w:hAnsiTheme="minorEastAsia" w:hint="eastAsia"/>
          <w:sz w:val="24"/>
          <w:szCs w:val="24"/>
        </w:rPr>
        <w:t>华为技术有限公司.</w:t>
      </w:r>
      <w:r w:rsidR="00EE2D85">
        <w:rPr>
          <w:rFonts w:asciiTheme="minorEastAsia" w:hAnsiTheme="minorEastAsia"/>
          <w:sz w:val="24"/>
          <w:szCs w:val="24"/>
        </w:rPr>
        <w:t xml:space="preserve"> </w:t>
      </w:r>
      <w:r w:rsidRPr="000522BD">
        <w:rPr>
          <w:rFonts w:asciiTheme="minorEastAsia" w:hAnsiTheme="minorEastAsia" w:hint="eastAsia"/>
          <w:sz w:val="24"/>
          <w:szCs w:val="24"/>
        </w:rPr>
        <w:t>DIS使用流程简介</w:t>
      </w:r>
      <w:r w:rsidR="00EE2D85">
        <w:rPr>
          <w:rFonts w:asciiTheme="minorEastAsia" w:hAnsiTheme="minorEastAsia" w:hint="eastAsia"/>
          <w:sz w:val="24"/>
          <w:szCs w:val="24"/>
        </w:rPr>
        <w:t>[</w:t>
      </w:r>
      <w:r w:rsidR="00EE2D85">
        <w:rPr>
          <w:rFonts w:asciiTheme="minorEastAsia" w:hAnsiTheme="minorEastAsia"/>
          <w:sz w:val="24"/>
          <w:szCs w:val="24"/>
        </w:rPr>
        <w:t xml:space="preserve">ER/OL]. (2021/01/30).[2021/5/1]. </w:t>
      </w:r>
      <w:r w:rsidRPr="000522BD">
        <w:rPr>
          <w:rFonts w:asciiTheme="minorEastAsia" w:hAnsiTheme="minorEastAsia" w:hint="eastAsia"/>
          <w:sz w:val="24"/>
          <w:szCs w:val="24"/>
        </w:rPr>
        <w:t>https://support.huaweicloud.com/usermanual-dis/dis_01_0009.html</w:t>
      </w:r>
    </w:p>
    <w:p w14:paraId="191535A4" w14:textId="398B7D2B"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sz w:val="24"/>
          <w:szCs w:val="24"/>
        </w:rPr>
        <w:t xml:space="preserve">[21] </w:t>
      </w:r>
      <w:r w:rsidR="00E9793D">
        <w:rPr>
          <w:rFonts w:asciiTheme="minorEastAsia" w:hAnsiTheme="minorEastAsia" w:hint="eastAsia"/>
          <w:sz w:val="24"/>
          <w:szCs w:val="24"/>
        </w:rPr>
        <w:t>华为技术有限公司.</w:t>
      </w:r>
      <w:r w:rsidR="00E9793D">
        <w:rPr>
          <w:rFonts w:asciiTheme="minorEastAsia" w:hAnsiTheme="minorEastAsia"/>
          <w:sz w:val="24"/>
          <w:szCs w:val="24"/>
        </w:rPr>
        <w:t xml:space="preserve"> </w:t>
      </w:r>
      <w:r w:rsidR="003B235D" w:rsidRPr="000522BD">
        <w:rPr>
          <w:rFonts w:asciiTheme="minorEastAsia" w:hAnsiTheme="minorEastAsia" w:hint="eastAsia"/>
          <w:sz w:val="24"/>
          <w:szCs w:val="24"/>
        </w:rPr>
        <w:t>对象储存服务 OBS功能介绍</w:t>
      </w:r>
      <w:r w:rsidR="00E9793D">
        <w:rPr>
          <w:rFonts w:asciiTheme="minorEastAsia" w:hAnsiTheme="minorEastAsia" w:hint="eastAsia"/>
          <w:sz w:val="24"/>
          <w:szCs w:val="24"/>
        </w:rPr>
        <w:t>[</w:t>
      </w:r>
      <w:r w:rsidR="00E9793D">
        <w:rPr>
          <w:rFonts w:asciiTheme="minorEastAsia" w:hAnsiTheme="minorEastAsia"/>
          <w:sz w:val="24"/>
          <w:szCs w:val="24"/>
        </w:rPr>
        <w:t xml:space="preserve">ER/OL]. (2021/03).[2021/5/1]. </w:t>
      </w:r>
      <w:r w:rsidR="003B235D" w:rsidRPr="000522BD">
        <w:rPr>
          <w:rFonts w:asciiTheme="minorEastAsia" w:hAnsiTheme="minorEastAsia" w:hint="eastAsia"/>
          <w:sz w:val="24"/>
          <w:szCs w:val="24"/>
        </w:rPr>
        <w:t>https://www.huaweicloud.com/product/obs/features.html</w:t>
      </w:r>
    </w:p>
    <w:p w14:paraId="324BE53C" w14:textId="4EE4D028" w:rsidR="003B235D" w:rsidRPr="000522BD" w:rsidRDefault="003B235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22</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王剑秋,赵一.</w:t>
      </w:r>
      <w:r w:rsidR="00AA1276">
        <w:rPr>
          <w:rFonts w:asciiTheme="minorEastAsia" w:hAnsiTheme="minorEastAsia"/>
          <w:sz w:val="24"/>
          <w:szCs w:val="24"/>
        </w:rPr>
        <w:t xml:space="preserve"> </w:t>
      </w:r>
      <w:r w:rsidRPr="000522BD">
        <w:rPr>
          <w:rFonts w:asciiTheme="minorEastAsia" w:hAnsiTheme="minorEastAsia" w:hint="eastAsia"/>
          <w:sz w:val="24"/>
          <w:szCs w:val="24"/>
        </w:rPr>
        <w:t>物联网传输协议MQTT与CoAP比较与应用[J].计算机时代,2017(10):25-28+31.</w:t>
      </w:r>
    </w:p>
    <w:p w14:paraId="61881F4D" w14:textId="3B12721D" w:rsidR="003B235D" w:rsidRPr="000522BD" w:rsidRDefault="0080684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王金龙,宋斌,丁锐.</w:t>
      </w:r>
      <w:r w:rsidR="00AA1276">
        <w:rPr>
          <w:rFonts w:asciiTheme="minorEastAsia" w:hAnsiTheme="minorEastAsia"/>
          <w:sz w:val="24"/>
          <w:szCs w:val="24"/>
        </w:rPr>
        <w:t xml:space="preserve"> </w:t>
      </w:r>
      <w:r w:rsidRPr="000522BD">
        <w:rPr>
          <w:rFonts w:asciiTheme="minorEastAsia" w:hAnsiTheme="minorEastAsia" w:hint="eastAsia"/>
          <w:sz w:val="24"/>
          <w:szCs w:val="24"/>
        </w:rPr>
        <w:t>Node.js:一种新的Web应用构建技术[J].现代电子技术,2015,38(06):70-73.</w:t>
      </w:r>
    </w:p>
    <w:p w14:paraId="6453DED5" w14:textId="7E81A6B1" w:rsidR="003816AC"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王伶俐,张传国.</w:t>
      </w:r>
      <w:r w:rsidR="00AA1276">
        <w:rPr>
          <w:rFonts w:asciiTheme="minorEastAsia" w:hAnsiTheme="minorEastAsia"/>
          <w:sz w:val="24"/>
          <w:szCs w:val="24"/>
        </w:rPr>
        <w:t xml:space="preserve"> </w:t>
      </w:r>
      <w:r w:rsidRPr="000522BD">
        <w:rPr>
          <w:rFonts w:asciiTheme="minorEastAsia" w:hAnsiTheme="minorEastAsia" w:hint="eastAsia"/>
          <w:sz w:val="24"/>
          <w:szCs w:val="24"/>
        </w:rPr>
        <w:t>基于NodeJS+Express框架的轻应用定制平台的设计与实现[J].计算机科学,2017,44(S2):596-599.</w:t>
      </w:r>
    </w:p>
    <w:p w14:paraId="3D2BBA5E" w14:textId="4DB0855F"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傅翠玉,王少茹,洪秀金.</w:t>
      </w:r>
      <w:r w:rsidR="00AA1276">
        <w:rPr>
          <w:rFonts w:asciiTheme="minorEastAsia" w:hAnsiTheme="minorEastAsia"/>
          <w:sz w:val="24"/>
          <w:szCs w:val="24"/>
        </w:rPr>
        <w:t xml:space="preserve"> </w:t>
      </w:r>
      <w:r w:rsidRPr="000522BD">
        <w:rPr>
          <w:rFonts w:asciiTheme="minorEastAsia" w:hAnsiTheme="minorEastAsia" w:hint="eastAsia"/>
          <w:sz w:val="24"/>
          <w:szCs w:val="24"/>
        </w:rPr>
        <w:t>Bootstrap框架在响应式WEB开发中的应用[J].电脑知识与技术,2018,14(21):85-86.</w:t>
      </w:r>
    </w:p>
    <w:p w14:paraId="091AC037" w14:textId="07F96841"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冀潇,李杨.</w:t>
      </w:r>
      <w:r w:rsidR="00AA1276">
        <w:rPr>
          <w:rFonts w:asciiTheme="minorEastAsia" w:hAnsiTheme="minorEastAsia"/>
          <w:sz w:val="24"/>
          <w:szCs w:val="24"/>
        </w:rPr>
        <w:t xml:space="preserve"> </w:t>
      </w:r>
      <w:r w:rsidRPr="000522BD">
        <w:rPr>
          <w:rFonts w:asciiTheme="minorEastAsia" w:hAnsiTheme="minorEastAsia" w:hint="eastAsia"/>
          <w:sz w:val="24"/>
          <w:szCs w:val="24"/>
        </w:rPr>
        <w:t>采用ECharts可视化技术实现的数据体系监控系统[J].计算机系统应用,2017,26(06):72-76.</w:t>
      </w:r>
    </w:p>
    <w:p w14:paraId="40DF26B1" w14:textId="062137D2" w:rsidR="00F73A02"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程桂花,沈炜,何松林,张珂杰.</w:t>
      </w:r>
      <w:r w:rsidR="00AA1276">
        <w:rPr>
          <w:rFonts w:asciiTheme="minorEastAsia" w:hAnsiTheme="minorEastAsia"/>
          <w:sz w:val="24"/>
          <w:szCs w:val="24"/>
        </w:rPr>
        <w:t xml:space="preserve"> </w:t>
      </w:r>
      <w:r w:rsidRPr="000522BD">
        <w:rPr>
          <w:rFonts w:asciiTheme="minorEastAsia" w:hAnsiTheme="minorEastAsia" w:hint="eastAsia"/>
          <w:sz w:val="24"/>
          <w:szCs w:val="24"/>
        </w:rPr>
        <w:t>Node.js中Express框架路由机制的研究[J].工业控制计算机,2016,29(08):101-102.</w:t>
      </w:r>
    </w:p>
    <w:p w14:paraId="4BFF450D" w14:textId="7221BE5F" w:rsidR="00CB1CDD"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毕建信. 基于MVC设计模式的Web应用研究与实现[D].武汉理工大学,2006.</w:t>
      </w:r>
    </w:p>
    <w:p w14:paraId="77556835" w14:textId="77777777" w:rsidR="00E8033F" w:rsidRDefault="00E8033F" w:rsidP="00E8033F">
      <w:pPr>
        <w:pStyle w:val="af2"/>
        <w:pageBreakBefore/>
      </w:pPr>
      <w:bookmarkStart w:id="1437" w:name="_Toc263433458"/>
      <w:bookmarkStart w:id="1438" w:name="_Toc263436195"/>
      <w:bookmarkStart w:id="1439" w:name="_Toc263436247"/>
      <w:bookmarkStart w:id="1440" w:name="_Toc263433030"/>
      <w:bookmarkStart w:id="1441" w:name="_Toc263433239"/>
      <w:bookmarkStart w:id="1442" w:name="_Toc292269561"/>
      <w:r>
        <w:rPr>
          <w:rFonts w:hint="eastAsia"/>
        </w:rPr>
        <w:lastRenderedPageBreak/>
        <w:t>附录</w:t>
      </w:r>
      <w:bookmarkEnd w:id="1437"/>
      <w:bookmarkEnd w:id="1438"/>
      <w:bookmarkEnd w:id="1439"/>
      <w:bookmarkEnd w:id="1440"/>
      <w:bookmarkEnd w:id="1441"/>
      <w:bookmarkEnd w:id="1442"/>
    </w:p>
    <w:p w14:paraId="228B9E09" w14:textId="77777777" w:rsidR="00E8033F" w:rsidRDefault="00E8033F" w:rsidP="00E8033F">
      <w:pPr>
        <w:spacing w:line="400" w:lineRule="exact"/>
        <w:rPr>
          <w:rFonts w:asciiTheme="minorEastAsia" w:hAnsiTheme="minorEastAsia"/>
        </w:rPr>
      </w:pPr>
    </w:p>
    <w:p w14:paraId="613A7E95"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t>附录A</w:t>
      </w:r>
    </w:p>
    <w:p w14:paraId="1C1706A1" w14:textId="77777777" w:rsidR="00E8033F" w:rsidRDefault="00E8033F" w:rsidP="00E8033F">
      <w:pPr>
        <w:spacing w:line="400" w:lineRule="exact"/>
        <w:ind w:firstLineChars="200" w:firstLine="560"/>
        <w:rPr>
          <w:rFonts w:ascii="黑体" w:eastAsia="黑体" w:hAnsi="黑体"/>
          <w:sz w:val="28"/>
          <w:szCs w:val="28"/>
        </w:rPr>
      </w:pPr>
    </w:p>
    <w:p w14:paraId="3A660290"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数据采集终端MCU源代码</w:t>
      </w:r>
    </w:p>
    <w:p w14:paraId="11B56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635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Includes ------------------------------------------------------------------*/</w:t>
      </w:r>
    </w:p>
    <w:p w14:paraId="752E42F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"main.h"</w:t>
      </w:r>
    </w:p>
    <w:p w14:paraId="0ACCE59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"dma.h"</w:t>
      </w:r>
    </w:p>
    <w:p w14:paraId="71917B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"usart.h"</w:t>
      </w:r>
    </w:p>
    <w:p w14:paraId="754336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"spi.h"</w:t>
      </w:r>
    </w:p>
    <w:p w14:paraId="2E8806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"tim.h"</w:t>
      </w:r>
    </w:p>
    <w:p w14:paraId="336518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"gpio.h"</w:t>
      </w:r>
    </w:p>
    <w:p w14:paraId="487435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222F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Private includes ----------------------------------------------------------*/</w:t>
      </w:r>
    </w:p>
    <w:p w14:paraId="1380185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BEGIN Includes */</w:t>
      </w:r>
    </w:p>
    <w:p w14:paraId="3432B0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"stdio.h"</w:t>
      </w:r>
    </w:p>
    <w:p w14:paraId="17B291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"string.h"</w:t>
      </w:r>
    </w:p>
    <w:p w14:paraId="387F3C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"oled.h"</w:t>
      </w:r>
    </w:p>
    <w:p w14:paraId="043A4E6B" w14:textId="494AF0C1"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END Includes */</w:t>
      </w:r>
    </w:p>
    <w:p w14:paraId="5B02F1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AF132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SystemClock_Config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A0236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1EB3444" w14:textId="2B4B3822"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Modbus_Slave_ID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定义</w:t>
      </w:r>
      <w:r w:rsidRPr="00944701">
        <w:rPr>
          <w:rFonts w:ascii="Courier New" w:eastAsia="宋体" w:hAnsi="Courier New" w:cs="Courier New" w:hint="eastAsia"/>
          <w:color w:val="008000"/>
          <w:kern w:val="0"/>
          <w:sz w:val="20"/>
          <w:szCs w:val="20"/>
        </w:rPr>
        <w:t>Modbus</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Slave</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ID</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默认</w:t>
      </w:r>
      <w:r w:rsidRPr="00944701">
        <w:rPr>
          <w:rFonts w:ascii="Courier New" w:eastAsia="宋体" w:hAnsi="Courier New" w:cs="Courier New" w:hint="eastAsia"/>
          <w:color w:val="008000"/>
          <w:kern w:val="0"/>
          <w:sz w:val="20"/>
          <w:szCs w:val="20"/>
        </w:rPr>
        <w:t>0x</w:t>
      </w:r>
      <w:r w:rsidRPr="00944701">
        <w:rPr>
          <w:rFonts w:ascii="Courier New" w:eastAsia="宋体" w:hAnsi="Courier New" w:cs="Courier New"/>
          <w:color w:val="008000"/>
          <w:kern w:val="0"/>
          <w:sz w:val="20"/>
          <w:szCs w:val="20"/>
        </w:rPr>
        <w:t>01</w:t>
      </w:r>
    </w:p>
    <w:p w14:paraId="1741094B" w14:textId="257B1A3D"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Modbus_Hold_Reg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/Modbus Hold Register</w:t>
      </w:r>
    </w:p>
    <w:p w14:paraId="350E4E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0D321FB" w14:textId="60CE78B8"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4000"/>
          <w:kern w:val="0"/>
          <w:sz w:val="20"/>
          <w:szCs w:val="20"/>
        </w:rPr>
        <w:t>#define UART1_RX_LEN 102</w:t>
      </w:r>
      <w:r>
        <w:rPr>
          <w:rFonts w:ascii="Courier New" w:eastAsia="宋体" w:hAnsi="Courier New" w:cs="Courier New"/>
          <w:color w:val="804000"/>
          <w:kern w:val="0"/>
          <w:sz w:val="20"/>
          <w:szCs w:val="20"/>
        </w:rPr>
        <w:t xml:space="preserve">4    </w:t>
      </w:r>
      <w:r w:rsidRPr="00944701">
        <w:rPr>
          <w:rFonts w:ascii="Courier New" w:eastAsia="宋体" w:hAnsi="Courier New" w:cs="Courier New"/>
          <w:color w:val="008000"/>
          <w:kern w:val="0"/>
          <w:sz w:val="20"/>
          <w:szCs w:val="20"/>
        </w:rPr>
        <w:t xml:space="preserve">  //UART1</w:t>
      </w:r>
      <w:r w:rsidRPr="00944701">
        <w:rPr>
          <w:rFonts w:ascii="Courier New" w:eastAsia="宋体" w:hAnsi="Courier New" w:cs="Courier New" w:hint="eastAsia"/>
          <w:color w:val="008000"/>
          <w:kern w:val="0"/>
          <w:sz w:val="20"/>
          <w:szCs w:val="20"/>
        </w:rPr>
        <w:t>接收缓存</w:t>
      </w:r>
    </w:p>
    <w:p w14:paraId="3ECB5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UART1_RX_LEN</w:t>
      </w:r>
      <w:r w:rsidRPr="00037323">
        <w:rPr>
          <w:rFonts w:ascii="Courier New" w:eastAsia="宋体" w:hAnsi="Courier New" w:cs="Courier New"/>
          <w:b/>
          <w:bCs/>
          <w:color w:val="000080"/>
          <w:kern w:val="0"/>
          <w:sz w:val="20"/>
          <w:szCs w:val="20"/>
        </w:rPr>
        <w:t>];</w:t>
      </w:r>
    </w:p>
    <w:p w14:paraId="197D5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7BC38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ADA07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5212B3" w14:textId="3563FBE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color w:val="804000"/>
          <w:kern w:val="0"/>
          <w:sz w:val="20"/>
          <w:szCs w:val="20"/>
        </w:rPr>
        <w:t>#define UART3_RX_LEN 1024</w:t>
      </w:r>
      <w:r>
        <w:rPr>
          <w:rFonts w:ascii="Courier New" w:eastAsia="宋体" w:hAnsi="Courier New" w:cs="Courier New"/>
          <w:color w:val="804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/UART2</w:t>
      </w:r>
      <w:r w:rsidRPr="00944701">
        <w:rPr>
          <w:rFonts w:ascii="Courier New" w:eastAsia="宋体" w:hAnsi="Courier New" w:cs="Courier New" w:hint="eastAsia"/>
          <w:color w:val="008000"/>
          <w:kern w:val="0"/>
          <w:sz w:val="20"/>
          <w:szCs w:val="20"/>
        </w:rPr>
        <w:t>接收缓存</w:t>
      </w:r>
    </w:p>
    <w:p w14:paraId="0CA456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UART3_RX_LEN</w:t>
      </w:r>
      <w:r w:rsidRPr="00037323">
        <w:rPr>
          <w:rFonts w:ascii="Courier New" w:eastAsia="宋体" w:hAnsi="Courier New" w:cs="Courier New"/>
          <w:b/>
          <w:bCs/>
          <w:color w:val="000080"/>
          <w:kern w:val="0"/>
          <w:sz w:val="20"/>
          <w:szCs w:val="20"/>
        </w:rPr>
        <w:t>];</w:t>
      </w:r>
    </w:p>
    <w:p w14:paraId="17999D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B407E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45243B4" w14:textId="1D648D9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
    <w:p w14:paraId="12FC49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38D35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598F07" w14:textId="4AB33D1B"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/OLED</w:t>
      </w:r>
      <w:r w:rsidRPr="00944701">
        <w:rPr>
          <w:rFonts w:ascii="Courier New" w:eastAsia="宋体" w:hAnsi="Courier New" w:cs="Courier New" w:hint="eastAsia"/>
          <w:color w:val="008000"/>
          <w:kern w:val="0"/>
          <w:sz w:val="20"/>
          <w:szCs w:val="20"/>
        </w:rPr>
        <w:t>清屏</w:t>
      </w:r>
    </w:p>
    <w:p w14:paraId="05D0A4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OLED_Clear</w:t>
      </w:r>
      <w:r w:rsidRPr="00037323">
        <w:rPr>
          <w:rFonts w:ascii="Courier New" w:eastAsia="宋体" w:hAnsi="Courier New" w:cs="Courier New"/>
          <w:b/>
          <w:bCs/>
          <w:color w:val="000080"/>
          <w:kern w:val="0"/>
          <w:sz w:val="20"/>
          <w:szCs w:val="20"/>
        </w:rPr>
        <w:t>();</w:t>
      </w:r>
    </w:p>
    <w:p w14:paraId="303D31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36ADBA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41CE3A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FB8947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72422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05E7577" w14:textId="4145E5AE"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TrimSpace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OLED</w:t>
      </w:r>
      <w:r w:rsidRPr="00944701">
        <w:rPr>
          <w:rFonts w:ascii="Courier New" w:eastAsia="宋体" w:hAnsi="Courier New" w:cs="Courier New" w:hint="eastAsia"/>
          <w:color w:val="008000"/>
          <w:kern w:val="0"/>
          <w:sz w:val="20"/>
          <w:szCs w:val="20"/>
        </w:rPr>
        <w:t>字符去除空格和换行符</w:t>
      </w:r>
    </w:p>
    <w:p w14:paraId="12CD02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DF4A2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CFF28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33D251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26947F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9FB151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064BC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3AE5C4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315E7A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5A64DAC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80"/>
          <w:kern w:val="0"/>
          <w:sz w:val="20"/>
          <w:szCs w:val="20"/>
        </w:rPr>
        <w:t>{</w:t>
      </w:r>
    </w:p>
    <w:p w14:paraId="6A2A718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7951B1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E18AE8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3EB61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7F92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C17A7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7FC9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B5D8F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0F67D4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D4216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B628F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5F35E35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15F09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605C4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64B3E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9BA5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126F35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6E52EE4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E8D17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5B9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02211E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616D232" w14:textId="1AF5EB1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
    <w:p w14:paraId="548A8F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62BE31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35776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40225C8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DAF6C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DE504F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return</w:t>
      </w:r>
      <w:r w:rsidRPr="00037323">
        <w:rPr>
          <w:rFonts w:ascii="Courier New" w:eastAsia="宋体" w:hAnsi="Courier New" w:cs="Courier New"/>
          <w:b/>
          <w:bCs/>
          <w:color w:val="000080"/>
          <w:kern w:val="0"/>
          <w:sz w:val="20"/>
          <w:szCs w:val="20"/>
        </w:rPr>
        <w:t>;</w:t>
      </w:r>
    </w:p>
    <w:p w14:paraId="45FC5A9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2B103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81905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start</w:t>
      </w:r>
      <w:r w:rsidRPr="00037323">
        <w:rPr>
          <w:rFonts w:ascii="Courier New" w:eastAsia="宋体" w:hAnsi="Courier New" w:cs="Courier New"/>
          <w:b/>
          <w:bCs/>
          <w:color w:val="000080"/>
          <w:kern w:val="0"/>
          <w:sz w:val="20"/>
          <w:szCs w:val="20"/>
        </w:rPr>
        <w:t>)</w:t>
      </w:r>
    </w:p>
    <w:p w14:paraId="72F07BD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ECC79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54F57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FE74C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475B8C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E2E63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4AA8C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DDABE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5BC8C4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02364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D769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AEB89A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90D2B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93E57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27A646C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F55AC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FA7E65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73BBED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A1428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25EAE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054D5F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448FE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6659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149717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36206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memmove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end</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6293AF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56BFF84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DA54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822AD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LED_Bleep</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ms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times</w:t>
      </w:r>
      <w:r w:rsidRPr="00037323">
        <w:rPr>
          <w:rFonts w:ascii="Courier New" w:eastAsia="宋体" w:hAnsi="Courier New" w:cs="Courier New"/>
          <w:b/>
          <w:bCs/>
          <w:color w:val="000080"/>
          <w:kern w:val="0"/>
          <w:sz w:val="20"/>
          <w:szCs w:val="20"/>
        </w:rPr>
        <w:t>)</w:t>
      </w:r>
    </w:p>
    <w:p w14:paraId="1557831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94C7E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FF"/>
          <w:kern w:val="0"/>
          <w:sz w:val="20"/>
          <w:szCs w:val="20"/>
        </w:rPr>
        <w:t>for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i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i</w:t>
      </w:r>
      <w:r w:rsidRPr="00037323">
        <w:rPr>
          <w:rFonts w:ascii="Courier New" w:eastAsia="宋体" w:hAnsi="Courier New" w:cs="Courier New"/>
          <w:b/>
          <w:bCs/>
          <w:color w:val="000080"/>
          <w:kern w:val="0"/>
          <w:sz w:val="20"/>
          <w:szCs w:val="20"/>
        </w:rPr>
        <w:t>&lt;</w:t>
      </w:r>
      <w:r w:rsidRPr="00037323">
        <w:rPr>
          <w:rFonts w:ascii="Courier New" w:eastAsia="宋体" w:hAnsi="Courier New" w:cs="Courier New"/>
          <w:color w:val="000000"/>
          <w:kern w:val="0"/>
          <w:sz w:val="20"/>
          <w:szCs w:val="20"/>
        </w:rPr>
        <w:t>times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i</w:t>
      </w:r>
      <w:r w:rsidRPr="00037323">
        <w:rPr>
          <w:rFonts w:ascii="Courier New" w:eastAsia="宋体" w:hAnsi="Courier New" w:cs="Courier New"/>
          <w:b/>
          <w:bCs/>
          <w:color w:val="000080"/>
          <w:kern w:val="0"/>
          <w:sz w:val="20"/>
          <w:szCs w:val="20"/>
        </w:rPr>
        <w:t>++)</w:t>
      </w:r>
    </w:p>
    <w:p w14:paraId="66A8F42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AAA93A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HAL_GPIO_TogglePin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LED_GPIO_Port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//LED</w:t>
      </w:r>
      <w:r w:rsidRPr="00037323">
        <w:rPr>
          <w:rFonts w:ascii="Courier New" w:eastAsia="宋体" w:hAnsi="Courier New" w:cs="Courier New"/>
          <w:color w:val="008000"/>
          <w:kern w:val="0"/>
          <w:sz w:val="20"/>
          <w:szCs w:val="20"/>
        </w:rPr>
        <w:t>亮灭状濁翻轿</w:t>
      </w:r>
    </w:p>
    <w:p w14:paraId="7CEEEB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HAL_Delay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ms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延时</w:t>
      </w:r>
      <w:r w:rsidRPr="00037323">
        <w:rPr>
          <w:rFonts w:ascii="Courier New" w:eastAsia="宋体" w:hAnsi="Courier New" w:cs="Courier New"/>
          <w:color w:val="008000"/>
          <w:kern w:val="0"/>
          <w:sz w:val="20"/>
          <w:szCs w:val="20"/>
        </w:rPr>
        <w:t>1000</w:t>
      </w:r>
      <w:r w:rsidRPr="00037323">
        <w:rPr>
          <w:rFonts w:ascii="Courier New" w:eastAsia="宋体" w:hAnsi="Courier New" w:cs="Courier New"/>
          <w:color w:val="008000"/>
          <w:kern w:val="0"/>
          <w:sz w:val="20"/>
          <w:szCs w:val="20"/>
        </w:rPr>
        <w:t>毫秒</w:t>
      </w:r>
      <w:r w:rsidRPr="00037323">
        <w:rPr>
          <w:rFonts w:ascii="Courier New" w:eastAsia="宋体" w:hAnsi="Courier New" w:cs="Courier New"/>
          <w:color w:val="008000"/>
          <w:kern w:val="0"/>
          <w:sz w:val="20"/>
          <w:szCs w:val="20"/>
        </w:rPr>
        <w:t>=1</w:t>
      </w:r>
      <w:r w:rsidRPr="00037323">
        <w:rPr>
          <w:rFonts w:ascii="Courier New" w:eastAsia="宋体" w:hAnsi="Courier New" w:cs="Courier New"/>
          <w:color w:val="008000"/>
          <w:kern w:val="0"/>
          <w:sz w:val="20"/>
          <w:szCs w:val="20"/>
        </w:rPr>
        <w:t>秒钟</w:t>
      </w:r>
    </w:p>
    <w:p w14:paraId="74DB961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718CB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4CE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HAL_GPIO_WritePin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LED_GPIO_Port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LED_Pin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GPIO_PIN_RESET</w:t>
      </w:r>
      <w:r w:rsidRPr="00037323">
        <w:rPr>
          <w:rFonts w:ascii="Courier New" w:eastAsia="宋体" w:hAnsi="Courier New" w:cs="Courier New"/>
          <w:b/>
          <w:bCs/>
          <w:color w:val="000080"/>
          <w:kern w:val="0"/>
          <w:sz w:val="20"/>
          <w:szCs w:val="20"/>
        </w:rPr>
        <w:t>);</w:t>
      </w:r>
    </w:p>
    <w:p w14:paraId="0A9763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CC9B805" w14:textId="5B642E05"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466217" w14:textId="4856F20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1A58E5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USART1_IRQHandler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52FA53" w14:textId="0569FA34"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4DB05BE8" w14:textId="77A6EBF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检查各种异常中断行为</w:t>
      </w:r>
    </w:p>
    <w:p w14:paraId="6559FD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35B8796" w14:textId="77CE876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96D5570" w14:textId="233D8CD4"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ORE</w:t>
      </w:r>
      <w:r w:rsidRPr="00944701">
        <w:rPr>
          <w:rFonts w:ascii="Courier New" w:eastAsia="宋体" w:hAnsi="Courier New" w:cs="Courier New" w:hint="eastAsia"/>
          <w:color w:val="008000"/>
          <w:kern w:val="0"/>
          <w:sz w:val="20"/>
          <w:szCs w:val="20"/>
        </w:rPr>
        <w:t>中断位</w:t>
      </w:r>
    </w:p>
    <w:p w14:paraId="59328E31" w14:textId="65B976C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385E551" w14:textId="52A426F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ab/>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NE</w:t>
      </w:r>
      <w:r w:rsidRPr="00944701">
        <w:rPr>
          <w:rFonts w:ascii="Courier New" w:eastAsia="宋体" w:hAnsi="Courier New" w:cs="Courier New" w:hint="eastAsia"/>
          <w:color w:val="008000"/>
          <w:kern w:val="0"/>
          <w:sz w:val="20"/>
          <w:szCs w:val="20"/>
        </w:rPr>
        <w:t>中断位</w:t>
      </w:r>
    </w:p>
    <w:p w14:paraId="1A8A2D58" w14:textId="11DBFB1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41FA5219" w14:textId="251336D3"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FE</w:t>
      </w:r>
      <w:r w:rsidRPr="00944701">
        <w:rPr>
          <w:rFonts w:ascii="Courier New" w:eastAsia="宋体" w:hAnsi="Courier New" w:cs="Courier New" w:hint="eastAsia"/>
          <w:color w:val="008000"/>
          <w:kern w:val="0"/>
          <w:sz w:val="20"/>
          <w:szCs w:val="20"/>
        </w:rPr>
        <w:t>中断位</w:t>
      </w:r>
    </w:p>
    <w:p w14:paraId="3B2C6DB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266046E" w14:textId="1501E990"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PE</w:t>
      </w:r>
      <w:r w:rsidRPr="00944701">
        <w:rPr>
          <w:rFonts w:ascii="Courier New" w:eastAsia="宋体" w:hAnsi="Courier New" w:cs="Courier New" w:hint="eastAsia"/>
          <w:color w:val="008000"/>
          <w:kern w:val="0"/>
          <w:sz w:val="20"/>
          <w:szCs w:val="20"/>
        </w:rPr>
        <w:t>中断位</w:t>
      </w:r>
    </w:p>
    <w:p w14:paraId="79572A81" w14:textId="20D6616C"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20069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742FF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206040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783F5E0" w14:textId="701AC29F"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w:t>
      </w:r>
      <w:r>
        <w:rPr>
          <w:rFonts w:ascii="Courier New" w:eastAsia="宋体" w:hAnsi="Courier New" w:cs="Courier New" w:hint="eastAsia"/>
          <w:color w:val="008000"/>
          <w:kern w:val="0"/>
          <w:sz w:val="20"/>
          <w:szCs w:val="20"/>
        </w:rPr>
        <w:t>位</w:t>
      </w:r>
    </w:p>
    <w:p w14:paraId="0C7C5CDB" w14:textId="0B45ECA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HAL_UART_DMAStop</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A0306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011053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6A5F17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D0651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HAL_UART_Receive_DMA</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682FF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A9336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C91D6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1F025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USART3_IRQHandler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4DACD9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90E78B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3916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282ED9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638C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//printf("ORE\r\n");</w:t>
      </w:r>
    </w:p>
    <w:p w14:paraId="0E0AA7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9C64D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79345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//printf("NE \r\n");</w:t>
      </w:r>
    </w:p>
    <w:p w14:paraId="47F043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74A96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33893C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//printf("FE \r\n");</w:t>
      </w:r>
    </w:p>
    <w:p w14:paraId="32D659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427CA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6581D8A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//printf("PE \r\n");</w:t>
      </w:r>
    </w:p>
    <w:p w14:paraId="4160A2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334FBE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15518A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//printf("\r\n Normal, ");</w:t>
      </w:r>
    </w:p>
    <w:p w14:paraId="742F7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C70E9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72C0526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80"/>
          <w:kern w:val="0"/>
          <w:sz w:val="20"/>
          <w:szCs w:val="20"/>
        </w:rPr>
        <w:t>{</w:t>
      </w:r>
    </w:p>
    <w:p w14:paraId="572636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//printf("Interrupt reset\r\n");</w:t>
      </w:r>
    </w:p>
    <w:p w14:paraId="6FF64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清楚中断标记</w:t>
      </w:r>
    </w:p>
    <w:p w14:paraId="5515BC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HAL_UART_DMAStop</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停止</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3DFAD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5B9687E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//printf("PC: UART3_RX_STA: %u\r\n", UART3_RX_STA);</w:t>
      </w:r>
    </w:p>
    <w:p w14:paraId="38E89C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4EC431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7BBE7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HAL_UART_Receive_DMA</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EB87EB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E2D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1CDC9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948220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F4DC90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625AF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8000"/>
          <w:kern w:val="0"/>
          <w:sz w:val="20"/>
          <w:szCs w:val="20"/>
        </w:rPr>
        <w:t xml:space="preserve">//Modbus 03 </w:t>
      </w:r>
      <w:r w:rsidRPr="00037323">
        <w:rPr>
          <w:rFonts w:ascii="Courier New" w:eastAsia="宋体" w:hAnsi="Courier New" w:cs="Courier New"/>
          <w:color w:val="008000"/>
          <w:kern w:val="0"/>
          <w:sz w:val="20"/>
          <w:szCs w:val="20"/>
        </w:rPr>
        <w:t>读取保持寄存噿</w:t>
      </w:r>
      <w:r w:rsidRPr="00037323">
        <w:rPr>
          <w:rFonts w:ascii="Courier New" w:eastAsia="宋体" w:hAnsi="Courier New" w:cs="Courier New"/>
          <w:color w:val="008000"/>
          <w:kern w:val="0"/>
          <w:sz w:val="20"/>
          <w:szCs w:val="20"/>
        </w:rPr>
        <w:t>16</w:t>
      </w:r>
      <w:r w:rsidRPr="00037323">
        <w:rPr>
          <w:rFonts w:ascii="Courier New" w:eastAsia="宋体" w:hAnsi="Courier New" w:cs="Courier New"/>
          <w:color w:val="008000"/>
          <w:kern w:val="0"/>
          <w:sz w:val="20"/>
          <w:szCs w:val="20"/>
        </w:rPr>
        <w:t>使</w:t>
      </w:r>
    </w:p>
    <w:p w14:paraId="4EC288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Read_Reg_Hold</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EAD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C88B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//printf("reg\r\n");</w:t>
      </w:r>
    </w:p>
    <w:p w14:paraId="53A781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p>
    <w:p w14:paraId="5C3213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14E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&amp;&amp;</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b/>
          <w:bCs/>
          <w:color w:val="000080"/>
          <w:kern w:val="0"/>
          <w:sz w:val="20"/>
          <w:szCs w:val="20"/>
        </w:rPr>
        <w:t>)</w:t>
      </w:r>
    </w:p>
    <w:p w14:paraId="25A8BE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5984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start_reg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起始寄存器地坿</w:t>
      </w:r>
    </w:p>
    <w:p w14:paraId="4CE0C40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bit_num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读取寄存器数釿</w:t>
      </w:r>
    </w:p>
    <w:p w14:paraId="65CDD1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START_REG_NUM: %u, BIT_NUM %u \r\n"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start_reg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bit_num</w:t>
      </w:r>
      <w:r w:rsidRPr="00037323">
        <w:rPr>
          <w:rFonts w:ascii="Courier New" w:eastAsia="宋体" w:hAnsi="Courier New" w:cs="Courier New"/>
          <w:b/>
          <w:bCs/>
          <w:color w:val="000080"/>
          <w:kern w:val="0"/>
          <w:sz w:val="20"/>
          <w:szCs w:val="20"/>
        </w:rPr>
        <w:t>);</w:t>
      </w:r>
    </w:p>
    <w:p w14:paraId="23EE171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F7F4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6B4F4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3DCD37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4E93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Modbus_Handle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02A9DF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EA72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//HAL_UART_Transmit(&amp;huart1, UART1_RX_BUF, UART1_RX_STA &amp; 0X7FFF, 100);    // ???????????</w:t>
      </w:r>
    </w:p>
    <w:p w14:paraId="423CA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HEX, LENGTH: %u \r\n"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p>
    <w:p w14:paraId="2B4AA6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EE6F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Modbus_Slave_ID</w:t>
      </w:r>
      <w:r w:rsidRPr="00037323">
        <w:rPr>
          <w:rFonts w:ascii="Courier New" w:eastAsia="宋体" w:hAnsi="Courier New" w:cs="Courier New"/>
          <w:b/>
          <w:bCs/>
          <w:color w:val="000080"/>
          <w:kern w:val="0"/>
          <w:sz w:val="20"/>
          <w:szCs w:val="20"/>
        </w:rPr>
        <w:t>)</w:t>
      </w:r>
    </w:p>
    <w:p w14:paraId="7B3857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B8530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not correct.\r\n"</w:t>
      </w:r>
      <w:r w:rsidRPr="00037323">
        <w:rPr>
          <w:rFonts w:ascii="Courier New" w:eastAsia="宋体" w:hAnsi="Courier New" w:cs="Courier New"/>
          <w:b/>
          <w:bCs/>
          <w:color w:val="000080"/>
          <w:kern w:val="0"/>
          <w:sz w:val="20"/>
          <w:szCs w:val="20"/>
        </w:rPr>
        <w:t>);</w:t>
      </w:r>
    </w:p>
    <w:p w14:paraId="7FABD0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70522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590CD1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correct.\r\n"</w:t>
      </w:r>
      <w:r w:rsidRPr="00037323">
        <w:rPr>
          <w:rFonts w:ascii="Courier New" w:eastAsia="宋体" w:hAnsi="Courier New" w:cs="Courier New"/>
          <w:b/>
          <w:bCs/>
          <w:color w:val="000080"/>
          <w:kern w:val="0"/>
          <w:sz w:val="20"/>
          <w:szCs w:val="20"/>
        </w:rPr>
        <w:t>);</w:t>
      </w:r>
    </w:p>
    <w:p w14:paraId="5BCB170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193FCFA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00EC8AF" w14:textId="4DA9326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读取输出线圈</w:t>
      </w:r>
    </w:p>
    <w:p w14:paraId="1235BB31" w14:textId="4765C6EA"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读取输入线圈</w:t>
      </w:r>
    </w:p>
    <w:p w14:paraId="325B0392" w14:textId="2E0A1CD8"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读取保持寄存</w:t>
      </w:r>
      <w:r>
        <w:rPr>
          <w:rFonts w:ascii="Courier New" w:eastAsia="宋体" w:hAnsi="Courier New" w:cs="Courier New" w:hint="eastAsia"/>
          <w:color w:val="008000"/>
          <w:kern w:val="0"/>
          <w:sz w:val="20"/>
          <w:szCs w:val="20"/>
        </w:rPr>
        <w:t>器</w:t>
      </w:r>
    </w:p>
    <w:p w14:paraId="68A4B7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1DC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Read_Reg_Hold</w:t>
      </w:r>
      <w:r w:rsidRPr="00037323">
        <w:rPr>
          <w:rFonts w:ascii="Courier New" w:eastAsia="宋体" w:hAnsi="Courier New" w:cs="Courier New"/>
          <w:b/>
          <w:bCs/>
          <w:color w:val="000080"/>
          <w:kern w:val="0"/>
          <w:sz w:val="20"/>
          <w:szCs w:val="20"/>
        </w:rPr>
        <w:t>();</w:t>
      </w:r>
    </w:p>
    <w:p w14:paraId="1AF770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95856C" w14:textId="5A8127E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读取输入寄存</w:t>
      </w:r>
      <w:r>
        <w:rPr>
          <w:rFonts w:ascii="Courier New" w:eastAsia="宋体" w:hAnsi="Courier New" w:cs="Courier New" w:hint="eastAsia"/>
          <w:color w:val="008000"/>
          <w:kern w:val="0"/>
          <w:sz w:val="20"/>
          <w:szCs w:val="20"/>
        </w:rPr>
        <w:t>器</w:t>
      </w:r>
    </w:p>
    <w:p w14:paraId="002C35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设置单个线圈</w:t>
      </w:r>
    </w:p>
    <w:p w14:paraId="3AFF3C55" w14:textId="1182152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设置单个寄存</w:t>
      </w:r>
      <w:r>
        <w:rPr>
          <w:rFonts w:ascii="Courier New" w:eastAsia="宋体" w:hAnsi="Courier New" w:cs="Courier New" w:hint="eastAsia"/>
          <w:color w:val="008000"/>
          <w:kern w:val="0"/>
          <w:sz w:val="20"/>
          <w:szCs w:val="20"/>
        </w:rPr>
        <w:t>器</w:t>
      </w:r>
    </w:p>
    <w:p w14:paraId="6CBA60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设置多个线圈</w:t>
      </w:r>
    </w:p>
    <w:p w14:paraId="451C7065" w14:textId="1E9FCE3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0x10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设置多个寄存</w:t>
      </w:r>
      <w:r>
        <w:rPr>
          <w:rFonts w:ascii="Courier New" w:eastAsia="宋体" w:hAnsi="Courier New" w:cs="Courier New" w:hint="eastAsia"/>
          <w:color w:val="008000"/>
          <w:kern w:val="0"/>
          <w:sz w:val="20"/>
          <w:szCs w:val="20"/>
        </w:rPr>
        <w:t>器</w:t>
      </w:r>
    </w:p>
    <w:p w14:paraId="6F10A38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错误</w:t>
      </w:r>
    </w:p>
    <w:p w14:paraId="6C5EBE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80"/>
          <w:kern w:val="0"/>
          <w:sz w:val="20"/>
          <w:szCs w:val="20"/>
        </w:rPr>
        <w:t>}</w:t>
      </w:r>
    </w:p>
    <w:p w14:paraId="09C2C8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A301B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886A1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FDF3C6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step</w:t>
      </w:r>
      <w:r w:rsidRPr="00037323">
        <w:rPr>
          <w:rFonts w:ascii="Courier New" w:eastAsia="宋体" w:hAnsi="Courier New" w:cs="Courier New"/>
          <w:b/>
          <w:bCs/>
          <w:color w:val="000080"/>
          <w:kern w:val="0"/>
          <w:sz w:val="20"/>
          <w:szCs w:val="20"/>
        </w:rPr>
        <w:t>)</w:t>
      </w:r>
    </w:p>
    <w:p w14:paraId="721E4D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FA09A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F6611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step</w:t>
      </w:r>
      <w:r w:rsidRPr="00037323">
        <w:rPr>
          <w:rFonts w:ascii="Courier New" w:eastAsia="宋体" w:hAnsi="Courier New" w:cs="Courier New"/>
          <w:b/>
          <w:bCs/>
          <w:color w:val="000080"/>
          <w:kern w:val="0"/>
          <w:sz w:val="20"/>
          <w:szCs w:val="20"/>
        </w:rPr>
        <w:t>)</w:t>
      </w:r>
    </w:p>
    <w:p w14:paraId="29BA73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0FD50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40FE0B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6D1AD7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AT+CGSN=1------\r\n"</w:t>
      </w:r>
      <w:r w:rsidRPr="00037323">
        <w:rPr>
          <w:rFonts w:ascii="Courier New" w:eastAsia="宋体" w:hAnsi="Courier New" w:cs="Courier New"/>
          <w:b/>
          <w:bCs/>
          <w:color w:val="000080"/>
          <w:kern w:val="0"/>
          <w:sz w:val="20"/>
          <w:szCs w:val="20"/>
        </w:rPr>
        <w:t>);</w:t>
      </w:r>
    </w:p>
    <w:p w14:paraId="39CE54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3B99759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"AT+CGSN=1\r\n"</w:t>
      </w:r>
      <w:r w:rsidRPr="00037323">
        <w:rPr>
          <w:rFonts w:ascii="Courier New" w:eastAsia="宋体" w:hAnsi="Courier New" w:cs="Courier New"/>
          <w:b/>
          <w:bCs/>
          <w:color w:val="000080"/>
          <w:kern w:val="0"/>
          <w:sz w:val="20"/>
          <w:szCs w:val="20"/>
        </w:rPr>
        <w:t>;</w:t>
      </w:r>
    </w:p>
    <w:p w14:paraId="09406E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07DA41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B00E1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4BE0A7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049496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AT+CGATT?---------\r\n"</w:t>
      </w:r>
      <w:r w:rsidRPr="00037323">
        <w:rPr>
          <w:rFonts w:ascii="Courier New" w:eastAsia="宋体" w:hAnsi="Courier New" w:cs="Courier New"/>
          <w:b/>
          <w:bCs/>
          <w:color w:val="000080"/>
          <w:kern w:val="0"/>
          <w:sz w:val="20"/>
          <w:szCs w:val="20"/>
        </w:rPr>
        <w:t>);</w:t>
      </w:r>
    </w:p>
    <w:p w14:paraId="535D0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35B59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"AT+CGATT?\r\n"</w:t>
      </w:r>
      <w:r w:rsidRPr="00037323">
        <w:rPr>
          <w:rFonts w:ascii="Courier New" w:eastAsia="宋体" w:hAnsi="Courier New" w:cs="Courier New"/>
          <w:b/>
          <w:bCs/>
          <w:color w:val="000080"/>
          <w:kern w:val="0"/>
          <w:sz w:val="20"/>
          <w:szCs w:val="20"/>
        </w:rPr>
        <w:t>;</w:t>
      </w:r>
    </w:p>
    <w:p w14:paraId="528478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3F212E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7004E7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1CE1C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3B1F470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AT+CSQ---------\r\n"</w:t>
      </w:r>
      <w:r w:rsidRPr="00037323">
        <w:rPr>
          <w:rFonts w:ascii="Courier New" w:eastAsia="宋体" w:hAnsi="Courier New" w:cs="Courier New"/>
          <w:b/>
          <w:bCs/>
          <w:color w:val="000080"/>
          <w:kern w:val="0"/>
          <w:sz w:val="20"/>
          <w:szCs w:val="20"/>
        </w:rPr>
        <w:t>);</w:t>
      </w:r>
    </w:p>
    <w:p w14:paraId="39F4A7B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9D2FE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"AT+CSQ\r\n"</w:t>
      </w:r>
      <w:r w:rsidRPr="00037323">
        <w:rPr>
          <w:rFonts w:ascii="Courier New" w:eastAsia="宋体" w:hAnsi="Courier New" w:cs="Courier New"/>
          <w:b/>
          <w:bCs/>
          <w:color w:val="000080"/>
          <w:kern w:val="0"/>
          <w:sz w:val="20"/>
          <w:szCs w:val="20"/>
        </w:rPr>
        <w:t>;</w:t>
      </w:r>
    </w:p>
    <w:p w14:paraId="2E8BD0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44DAD85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1AAB07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E3C6D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5F4D26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"\r\nPC: AT+NMGS---------\r\n"</w:t>
      </w:r>
      <w:r w:rsidRPr="00037323">
        <w:rPr>
          <w:rFonts w:ascii="Courier New" w:eastAsia="宋体" w:hAnsi="Courier New" w:cs="Courier New"/>
          <w:b/>
          <w:bCs/>
          <w:color w:val="000080"/>
          <w:kern w:val="0"/>
          <w:sz w:val="20"/>
          <w:szCs w:val="20"/>
        </w:rPr>
        <w:t>);</w:t>
      </w:r>
    </w:p>
    <w:p w14:paraId="2DD9D55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8DB37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"AT+NMGS=17,0019992f4b4ccc66667fff7289b332ffff\r\n"</w:t>
      </w:r>
      <w:r w:rsidRPr="00037323">
        <w:rPr>
          <w:rFonts w:ascii="Courier New" w:eastAsia="宋体" w:hAnsi="Courier New" w:cs="Courier New"/>
          <w:b/>
          <w:bCs/>
          <w:color w:val="000080"/>
          <w:kern w:val="0"/>
          <w:sz w:val="20"/>
          <w:szCs w:val="20"/>
        </w:rPr>
        <w:t>;</w:t>
      </w:r>
    </w:p>
    <w:p w14:paraId="2CDF18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64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05B0383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46A62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54F9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7059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9F122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2D6A8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00F2477" w14:textId="469AA4FD"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5B85308" w14:textId="7160564E"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/AT</w:t>
      </w:r>
      <w:r>
        <w:rPr>
          <w:rFonts w:ascii="Courier New" w:eastAsia="宋体" w:hAnsi="Courier New" w:cs="Courier New" w:hint="eastAsia"/>
          <w:color w:val="000000"/>
          <w:kern w:val="0"/>
          <w:sz w:val="20"/>
          <w:szCs w:val="20"/>
        </w:rPr>
        <w:t>指令初始化</w:t>
      </w:r>
    </w:p>
    <w:p w14:paraId="1FF6C1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AT_RX_Handle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585B9E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DDF3ED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TrimSpace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p>
    <w:p w14:paraId="087AF5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HAL_UART_Transmit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w:t>
      </w:r>
    </w:p>
    <w:p w14:paraId="702FEEC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E8F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9A930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OLED_ShowString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6AC92B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p>
    <w:p w14:paraId="42A82B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48AAC9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AT_command</w:t>
      </w:r>
      <w:r w:rsidRPr="00037323">
        <w:rPr>
          <w:rFonts w:ascii="Courier New" w:eastAsia="宋体" w:hAnsi="Courier New" w:cs="Courier New"/>
          <w:b/>
          <w:bCs/>
          <w:color w:val="000080"/>
          <w:kern w:val="0"/>
          <w:sz w:val="20"/>
          <w:szCs w:val="20"/>
        </w:rPr>
        <w:t>)</w:t>
      </w:r>
    </w:p>
    <w:p w14:paraId="5B11F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AA50A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883D70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44DE20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8866F3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786562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64781A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EA54E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56B6AA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p>
    <w:p w14:paraId="38BB1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CEA05D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8EE58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AD65DE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CDC5C2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2CC80E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1E99E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A80149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EA3E2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HAL_TIM_PeriodElapsedCallback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TIM_HandleTypeDef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htim</w:t>
      </w:r>
      <w:r w:rsidRPr="00037323">
        <w:rPr>
          <w:rFonts w:ascii="Courier New" w:eastAsia="宋体" w:hAnsi="Courier New" w:cs="Courier New"/>
          <w:b/>
          <w:bCs/>
          <w:color w:val="000080"/>
          <w:kern w:val="0"/>
          <w:sz w:val="20"/>
          <w:szCs w:val="20"/>
        </w:rPr>
        <w:t>)</w:t>
      </w:r>
    </w:p>
    <w:p w14:paraId="60284D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528BB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06A6B9D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53435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EF1E1D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072207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5545E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00"/>
          <w:kern w:val="0"/>
          <w:sz w:val="20"/>
          <w:szCs w:val="20"/>
        </w:rPr>
        <w:t>/* USER CODE END 0 */</w:t>
      </w:r>
    </w:p>
    <w:p w14:paraId="20CB9BC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E249C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8080"/>
          <w:kern w:val="0"/>
          <w:sz w:val="20"/>
          <w:szCs w:val="20"/>
        </w:rPr>
        <w:t>/**</w:t>
      </w:r>
    </w:p>
    <w:p w14:paraId="1DA141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8080"/>
          <w:kern w:val="0"/>
          <w:sz w:val="20"/>
          <w:szCs w:val="20"/>
        </w:rPr>
        <w:t xml:space="preserve">  * </w:t>
      </w:r>
      <w:r w:rsidRPr="00037323">
        <w:rPr>
          <w:rFonts w:ascii="Courier New" w:eastAsia="宋体" w:hAnsi="Courier New" w:cs="Courier New"/>
          <w:b/>
          <w:bCs/>
          <w:color w:val="008080"/>
          <w:kern w:val="0"/>
          <w:sz w:val="20"/>
          <w:szCs w:val="20"/>
        </w:rPr>
        <w:t>@brief</w:t>
      </w:r>
      <w:r w:rsidRPr="00037323">
        <w:rPr>
          <w:rFonts w:ascii="Courier New" w:eastAsia="宋体" w:hAnsi="Courier New" w:cs="Courier New"/>
          <w:color w:val="008080"/>
          <w:kern w:val="0"/>
          <w:sz w:val="20"/>
          <w:szCs w:val="20"/>
        </w:rPr>
        <w:t xml:space="preserve">  The application entry point.</w:t>
      </w:r>
    </w:p>
    <w:p w14:paraId="4E6B749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8080"/>
          <w:kern w:val="0"/>
          <w:sz w:val="20"/>
          <w:szCs w:val="20"/>
        </w:rPr>
        <w:t xml:space="preserve">  * </w:t>
      </w:r>
      <w:r w:rsidRPr="00037323">
        <w:rPr>
          <w:rFonts w:ascii="Courier New" w:eastAsia="宋体" w:hAnsi="Courier New" w:cs="Courier New"/>
          <w:b/>
          <w:bCs/>
          <w:color w:val="008080"/>
          <w:kern w:val="0"/>
          <w:sz w:val="20"/>
          <w:szCs w:val="20"/>
        </w:rPr>
        <w:t>@retval</w:t>
      </w:r>
      <w:r w:rsidRPr="00037323">
        <w:rPr>
          <w:rFonts w:ascii="Courier New" w:eastAsia="宋体" w:hAnsi="Courier New" w:cs="Courier New"/>
          <w:color w:val="008080"/>
          <w:kern w:val="0"/>
          <w:sz w:val="20"/>
          <w:szCs w:val="20"/>
        </w:rPr>
        <w:t xml:space="preserve"> int</w:t>
      </w:r>
    </w:p>
    <w:p w14:paraId="0B65C8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5AD681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main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23C6B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688370" w14:textId="021E6C21"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9872F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HAL_Init</w:t>
      </w:r>
      <w:r w:rsidRPr="00037323">
        <w:rPr>
          <w:rFonts w:ascii="Courier New" w:eastAsia="宋体" w:hAnsi="Courier New" w:cs="Courier New"/>
          <w:b/>
          <w:bCs/>
          <w:color w:val="000080"/>
          <w:kern w:val="0"/>
          <w:sz w:val="20"/>
          <w:szCs w:val="20"/>
        </w:rPr>
        <w:t>();</w:t>
      </w:r>
    </w:p>
    <w:p w14:paraId="6232B3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A045E0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SystemClock_Config</w:t>
      </w:r>
      <w:r w:rsidRPr="00037323">
        <w:rPr>
          <w:rFonts w:ascii="Courier New" w:eastAsia="宋体" w:hAnsi="Courier New" w:cs="Courier New"/>
          <w:b/>
          <w:bCs/>
          <w:color w:val="000080"/>
          <w:kern w:val="0"/>
          <w:sz w:val="20"/>
          <w:szCs w:val="20"/>
        </w:rPr>
        <w:t>();</w:t>
      </w:r>
    </w:p>
    <w:p w14:paraId="3A74D1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MX_GPIO_Init</w:t>
      </w:r>
      <w:r w:rsidRPr="00037323">
        <w:rPr>
          <w:rFonts w:ascii="Courier New" w:eastAsia="宋体" w:hAnsi="Courier New" w:cs="Courier New"/>
          <w:b/>
          <w:bCs/>
          <w:color w:val="000080"/>
          <w:kern w:val="0"/>
          <w:sz w:val="20"/>
          <w:szCs w:val="20"/>
        </w:rPr>
        <w:t>();</w:t>
      </w:r>
    </w:p>
    <w:p w14:paraId="2EA4D3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MX_DMA_Init</w:t>
      </w:r>
      <w:r w:rsidRPr="00037323">
        <w:rPr>
          <w:rFonts w:ascii="Courier New" w:eastAsia="宋体" w:hAnsi="Courier New" w:cs="Courier New"/>
          <w:b/>
          <w:bCs/>
          <w:color w:val="000080"/>
          <w:kern w:val="0"/>
          <w:sz w:val="20"/>
          <w:szCs w:val="20"/>
        </w:rPr>
        <w:t>();</w:t>
      </w:r>
    </w:p>
    <w:p w14:paraId="045A32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MX_USART1_UART_Init</w:t>
      </w:r>
      <w:r w:rsidRPr="00037323">
        <w:rPr>
          <w:rFonts w:ascii="Courier New" w:eastAsia="宋体" w:hAnsi="Courier New" w:cs="Courier New"/>
          <w:b/>
          <w:bCs/>
          <w:color w:val="000080"/>
          <w:kern w:val="0"/>
          <w:sz w:val="20"/>
          <w:szCs w:val="20"/>
        </w:rPr>
        <w:t>();</w:t>
      </w:r>
    </w:p>
    <w:p w14:paraId="135116E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MX_USART3_UART_Init</w:t>
      </w:r>
      <w:r w:rsidRPr="00037323">
        <w:rPr>
          <w:rFonts w:ascii="Courier New" w:eastAsia="宋体" w:hAnsi="Courier New" w:cs="Courier New"/>
          <w:b/>
          <w:bCs/>
          <w:color w:val="000080"/>
          <w:kern w:val="0"/>
          <w:sz w:val="20"/>
          <w:szCs w:val="20"/>
        </w:rPr>
        <w:t>();</w:t>
      </w:r>
    </w:p>
    <w:p w14:paraId="28E73A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MX_LPUART1_UART_Init</w:t>
      </w:r>
      <w:r w:rsidRPr="00037323">
        <w:rPr>
          <w:rFonts w:ascii="Courier New" w:eastAsia="宋体" w:hAnsi="Courier New" w:cs="Courier New"/>
          <w:b/>
          <w:bCs/>
          <w:color w:val="000080"/>
          <w:kern w:val="0"/>
          <w:sz w:val="20"/>
          <w:szCs w:val="20"/>
        </w:rPr>
        <w:t>();</w:t>
      </w:r>
    </w:p>
    <w:p w14:paraId="49C8E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MX_SPI1_Init</w:t>
      </w:r>
      <w:r w:rsidRPr="00037323">
        <w:rPr>
          <w:rFonts w:ascii="Courier New" w:eastAsia="宋体" w:hAnsi="Courier New" w:cs="Courier New"/>
          <w:b/>
          <w:bCs/>
          <w:color w:val="000080"/>
          <w:kern w:val="0"/>
          <w:sz w:val="20"/>
          <w:szCs w:val="20"/>
        </w:rPr>
        <w:t>();</w:t>
      </w:r>
    </w:p>
    <w:p w14:paraId="3AFAB9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MX_TIM2_Init</w:t>
      </w:r>
      <w:r w:rsidRPr="00037323">
        <w:rPr>
          <w:rFonts w:ascii="Courier New" w:eastAsia="宋体" w:hAnsi="Courier New" w:cs="Courier New"/>
          <w:b/>
          <w:bCs/>
          <w:color w:val="000080"/>
          <w:kern w:val="0"/>
          <w:sz w:val="20"/>
          <w:szCs w:val="20"/>
        </w:rPr>
        <w:t>();</w:t>
      </w:r>
    </w:p>
    <w:p w14:paraId="040D94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7FAF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OLED_Init</w:t>
      </w:r>
      <w:r w:rsidRPr="00037323">
        <w:rPr>
          <w:rFonts w:ascii="Courier New" w:eastAsia="宋体" w:hAnsi="Courier New" w:cs="Courier New"/>
          <w:b/>
          <w:bCs/>
          <w:color w:val="000080"/>
          <w:kern w:val="0"/>
          <w:sz w:val="20"/>
          <w:szCs w:val="20"/>
        </w:rPr>
        <w:t>();</w:t>
      </w:r>
    </w:p>
    <w:p w14:paraId="124F5F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LED_ON</w:t>
      </w:r>
      <w:r w:rsidRPr="00037323">
        <w:rPr>
          <w:rFonts w:ascii="Courier New" w:eastAsia="宋体" w:hAnsi="Courier New" w:cs="Courier New"/>
          <w:b/>
          <w:bCs/>
          <w:color w:val="000080"/>
          <w:kern w:val="0"/>
          <w:sz w:val="20"/>
          <w:szCs w:val="20"/>
        </w:rPr>
        <w:t>;</w:t>
      </w:r>
    </w:p>
    <w:p w14:paraId="09FCA88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OLED_Refresh</w:t>
      </w:r>
      <w:r w:rsidRPr="00037323">
        <w:rPr>
          <w:rFonts w:ascii="Courier New" w:eastAsia="宋体" w:hAnsi="Courier New" w:cs="Courier New"/>
          <w:b/>
          <w:bCs/>
          <w:color w:val="000080"/>
          <w:kern w:val="0"/>
          <w:sz w:val="20"/>
          <w:szCs w:val="20"/>
        </w:rPr>
        <w:t>();</w:t>
      </w:r>
    </w:p>
    <w:p w14:paraId="3CD9B32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6BAF2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HAL_TIM_Base_Start_IT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htim2</w:t>
      </w:r>
      <w:r w:rsidRPr="00037323">
        <w:rPr>
          <w:rFonts w:ascii="Courier New" w:eastAsia="宋体" w:hAnsi="Courier New" w:cs="Courier New"/>
          <w:b/>
          <w:bCs/>
          <w:color w:val="000080"/>
          <w:kern w:val="0"/>
          <w:sz w:val="20"/>
          <w:szCs w:val="20"/>
        </w:rPr>
        <w:t>);</w:t>
      </w:r>
    </w:p>
    <w:p w14:paraId="4CEC70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877E53E" w14:textId="77777777" w:rsidR="00037323" w:rsidRPr="00037323" w:rsidRDefault="00037323" w:rsidP="00944701">
      <w:pPr>
        <w:widowControl/>
        <w:shd w:val="clear" w:color="auto" w:fill="FFFFFF"/>
        <w:adjustRightInd w:val="0"/>
        <w:snapToGrid w:val="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AA26061" w14:textId="336DE5C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串口初始</w:t>
      </w:r>
      <w:r w:rsidR="00944701">
        <w:rPr>
          <w:rFonts w:ascii="Courier New" w:eastAsia="宋体" w:hAnsi="Courier New" w:cs="Courier New" w:hint="eastAsia"/>
          <w:color w:val="008000"/>
          <w:kern w:val="0"/>
          <w:sz w:val="20"/>
          <w:szCs w:val="20"/>
        </w:rPr>
        <w:t>化</w:t>
      </w:r>
    </w:p>
    <w:p w14:paraId="12582F73" w14:textId="17DBF3A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HAL_UART_Receive_DMA</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43B380" w14:textId="6C1E6D15"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D4A04D9" w14:textId="664BB9A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使能空闲中断</w:t>
      </w:r>
    </w:p>
    <w:p w14:paraId="5BA8E0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15F22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BEGIN WHILE */</w:t>
      </w:r>
    </w:p>
    <w:p w14:paraId="49ACB74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20126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DFA5DB" w14:textId="5A303A9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0EEA85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56096E8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E340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printf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handler \r\n"</w:t>
      </w:r>
      <w:r w:rsidRPr="00037323">
        <w:rPr>
          <w:rFonts w:ascii="Courier New" w:eastAsia="宋体" w:hAnsi="Courier New" w:cs="Courier New"/>
          <w:b/>
          <w:bCs/>
          <w:color w:val="000080"/>
          <w:kern w:val="0"/>
          <w:sz w:val="20"/>
          <w:szCs w:val="20"/>
        </w:rPr>
        <w:t>);</w:t>
      </w:r>
    </w:p>
    <w:p w14:paraId="23337B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Modbus_Handle</w:t>
      </w:r>
      <w:r w:rsidRPr="00037323">
        <w:rPr>
          <w:rFonts w:ascii="Courier New" w:eastAsia="宋体" w:hAnsi="Courier New" w:cs="Courier New"/>
          <w:b/>
          <w:bCs/>
          <w:color w:val="000080"/>
          <w:kern w:val="0"/>
          <w:sz w:val="20"/>
          <w:szCs w:val="20"/>
        </w:rPr>
        <w:t>();</w:t>
      </w:r>
    </w:p>
    <w:p w14:paraId="0907E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FB5284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33D5FE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3966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D3EB6D8" w14:textId="167846BD"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UART3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59F940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4A1B2CC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F91C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//printf("PC:  AT handler \r\n");</w:t>
      </w:r>
    </w:p>
    <w:p w14:paraId="670D96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AT_RX_Handle</w:t>
      </w:r>
      <w:r w:rsidRPr="00037323">
        <w:rPr>
          <w:rFonts w:ascii="Courier New" w:eastAsia="宋体" w:hAnsi="Courier New" w:cs="Courier New"/>
          <w:b/>
          <w:bCs/>
          <w:color w:val="000080"/>
          <w:kern w:val="0"/>
          <w:sz w:val="20"/>
          <w:szCs w:val="20"/>
        </w:rPr>
        <w:t>();</w:t>
      </w:r>
    </w:p>
    <w:p w14:paraId="0F63B1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EA140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B44B8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5704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END 3 */</w:t>
      </w:r>
    </w:p>
    <w:p w14:paraId="335D1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5C128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F12CC58" w14:textId="77777777" w:rsidR="00944701" w:rsidRDefault="00944701"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p>
    <w:p w14:paraId="1889DFCF" w14:textId="7890337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SystemClock_Config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C5BB4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53339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RCC_OscInitTypeDef RCC_OscInitStruct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2E92E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RCC_ClkInitTypeDef RCC_ClkInitStruct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AC6FB1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RCC_PeriphCLKInitTypeDef PeriphClkInit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E9A8FE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A9014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47F60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05A3F6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OscillatorType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RCC_OSCILLATORTYPE_HSE</w:t>
      </w:r>
      <w:r w:rsidRPr="00037323">
        <w:rPr>
          <w:rFonts w:ascii="Courier New" w:eastAsia="宋体" w:hAnsi="Courier New" w:cs="Courier New"/>
          <w:b/>
          <w:bCs/>
          <w:color w:val="000080"/>
          <w:kern w:val="0"/>
          <w:sz w:val="20"/>
          <w:szCs w:val="20"/>
        </w:rPr>
        <w:t>;</w:t>
      </w:r>
    </w:p>
    <w:p w14:paraId="7E435D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HSEState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RCC_HSE_ON</w:t>
      </w:r>
      <w:r w:rsidRPr="00037323">
        <w:rPr>
          <w:rFonts w:ascii="Courier New" w:eastAsia="宋体" w:hAnsi="Courier New" w:cs="Courier New"/>
          <w:b/>
          <w:bCs/>
          <w:color w:val="000080"/>
          <w:kern w:val="0"/>
          <w:sz w:val="20"/>
          <w:szCs w:val="20"/>
        </w:rPr>
        <w:t>;</w:t>
      </w:r>
    </w:p>
    <w:p w14:paraId="79751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PLL</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PLLState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RCC_PLL_NONE</w:t>
      </w:r>
      <w:r w:rsidRPr="00037323">
        <w:rPr>
          <w:rFonts w:ascii="Courier New" w:eastAsia="宋体" w:hAnsi="Courier New" w:cs="Courier New"/>
          <w:b/>
          <w:bCs/>
          <w:color w:val="000080"/>
          <w:kern w:val="0"/>
          <w:sz w:val="20"/>
          <w:szCs w:val="20"/>
        </w:rPr>
        <w:t>;</w:t>
      </w:r>
    </w:p>
    <w:p w14:paraId="1B8FCB4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HAL_RCC_OscConfig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67673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944855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14BC31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CD4F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97900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620E0A8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ClockType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RCC_CLOCKTYPE_HCLK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RCC_CLOCKTYPE_SYSCLK</w:t>
      </w:r>
    </w:p>
    <w:p w14:paraId="4FB6B4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RCC_CLOCKTYPE_PCLK2</w:t>
      </w:r>
      <w:r w:rsidRPr="00037323">
        <w:rPr>
          <w:rFonts w:ascii="Courier New" w:eastAsia="宋体" w:hAnsi="Courier New" w:cs="Courier New"/>
          <w:b/>
          <w:bCs/>
          <w:color w:val="000080"/>
          <w:kern w:val="0"/>
          <w:sz w:val="20"/>
          <w:szCs w:val="20"/>
        </w:rPr>
        <w:t>;</w:t>
      </w:r>
    </w:p>
    <w:p w14:paraId="2F36D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SYSCLKSource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RCC_SYSCLKSOURCE_HSE</w:t>
      </w:r>
      <w:r w:rsidRPr="00037323">
        <w:rPr>
          <w:rFonts w:ascii="Courier New" w:eastAsia="宋体" w:hAnsi="Courier New" w:cs="Courier New"/>
          <w:b/>
          <w:bCs/>
          <w:color w:val="000080"/>
          <w:kern w:val="0"/>
          <w:sz w:val="20"/>
          <w:szCs w:val="20"/>
        </w:rPr>
        <w:t>;</w:t>
      </w:r>
    </w:p>
    <w:p w14:paraId="651FC1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AHBCLKDivider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RCC_SYSCLK_DIV1</w:t>
      </w:r>
      <w:r w:rsidRPr="00037323">
        <w:rPr>
          <w:rFonts w:ascii="Courier New" w:eastAsia="宋体" w:hAnsi="Courier New" w:cs="Courier New"/>
          <w:b/>
          <w:bCs/>
          <w:color w:val="000080"/>
          <w:kern w:val="0"/>
          <w:sz w:val="20"/>
          <w:szCs w:val="20"/>
        </w:rPr>
        <w:t>;</w:t>
      </w:r>
    </w:p>
    <w:p w14:paraId="0E5B57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APB1CLKDivider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61399F6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APB2CLKDivider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7AA4DF3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2147F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HAL_RCC_ClockConfig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FLASH_LATENCY_0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07674E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3A9EE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60EEAB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F3E038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PeriphClockSelection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RCC_PERIPHCLK_USART1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RCC_PERIPHCLK_USART3</w:t>
      </w:r>
    </w:p>
    <w:p w14:paraId="491A95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RCC_PERIPHCLK_LPUART1</w:t>
      </w:r>
      <w:r w:rsidRPr="00037323">
        <w:rPr>
          <w:rFonts w:ascii="Courier New" w:eastAsia="宋体" w:hAnsi="Courier New" w:cs="Courier New"/>
          <w:b/>
          <w:bCs/>
          <w:color w:val="000080"/>
          <w:kern w:val="0"/>
          <w:sz w:val="20"/>
          <w:szCs w:val="20"/>
        </w:rPr>
        <w:t>;</w:t>
      </w:r>
    </w:p>
    <w:p w14:paraId="1BDBD8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RCC_USART1CLKSOURCE_PCLK2</w:t>
      </w:r>
      <w:r w:rsidRPr="00037323">
        <w:rPr>
          <w:rFonts w:ascii="Courier New" w:eastAsia="宋体" w:hAnsi="Courier New" w:cs="Courier New"/>
          <w:b/>
          <w:bCs/>
          <w:color w:val="000080"/>
          <w:kern w:val="0"/>
          <w:sz w:val="20"/>
          <w:szCs w:val="20"/>
        </w:rPr>
        <w:t>;</w:t>
      </w:r>
    </w:p>
    <w:p w14:paraId="5C1E6D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Usart3ClockSelection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RCC_USART3CLKSOURCE_PCLK1</w:t>
      </w:r>
      <w:r w:rsidRPr="00037323">
        <w:rPr>
          <w:rFonts w:ascii="Courier New" w:eastAsia="宋体" w:hAnsi="Courier New" w:cs="Courier New"/>
          <w:b/>
          <w:bCs/>
          <w:color w:val="000080"/>
          <w:kern w:val="0"/>
          <w:sz w:val="20"/>
          <w:szCs w:val="20"/>
        </w:rPr>
        <w:t>;</w:t>
      </w:r>
    </w:p>
    <w:p w14:paraId="165F24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Lpuart1ClockSelection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RCC_LPUART1CLKSOURCE_PCLK1</w:t>
      </w:r>
      <w:r w:rsidRPr="00037323">
        <w:rPr>
          <w:rFonts w:ascii="Courier New" w:eastAsia="宋体" w:hAnsi="Courier New" w:cs="Courier New"/>
          <w:b/>
          <w:bCs/>
          <w:color w:val="000080"/>
          <w:kern w:val="0"/>
          <w:sz w:val="20"/>
          <w:szCs w:val="20"/>
        </w:rPr>
        <w:t>;</w:t>
      </w:r>
    </w:p>
    <w:p w14:paraId="5AF8E9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HAL_RCCEx_PeriphCLKConfig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1A100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36A4A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4FB83E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A4F257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Configure the main internal regulator output voltage </w:t>
      </w:r>
    </w:p>
    <w:p w14:paraId="795CB6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74C67A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HAL_PWREx_ControlVoltageScaling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PWR_REGULATOR_VOLTAGE_SCALE1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D678D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AF1D6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p>
    <w:p w14:paraId="410748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822CD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lastRenderedPageBreak/>
        <w:t>}</w:t>
      </w:r>
    </w:p>
    <w:p w14:paraId="4FFEC1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B4753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00"/>
          <w:kern w:val="0"/>
          <w:sz w:val="20"/>
          <w:szCs w:val="20"/>
        </w:rPr>
        <w:t>/* USER CODE BEGIN 4 */</w:t>
      </w:r>
    </w:p>
    <w:p w14:paraId="7A489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HAL_GPIO_EXTI_Callback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GPIO_Pin</w:t>
      </w:r>
      <w:r w:rsidRPr="00037323">
        <w:rPr>
          <w:rFonts w:ascii="Courier New" w:eastAsia="宋体" w:hAnsi="Courier New" w:cs="Courier New"/>
          <w:b/>
          <w:bCs/>
          <w:color w:val="000080"/>
          <w:kern w:val="0"/>
          <w:sz w:val="20"/>
          <w:szCs w:val="20"/>
        </w:rPr>
        <w:t>)</w:t>
      </w:r>
    </w:p>
    <w:p w14:paraId="4E42C1C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21075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GPIO_Pin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KEY1_Pin</w:t>
      </w:r>
      <w:r w:rsidRPr="00037323">
        <w:rPr>
          <w:rFonts w:ascii="Courier New" w:eastAsia="宋体" w:hAnsi="Courier New" w:cs="Courier New"/>
          <w:b/>
          <w:bCs/>
          <w:color w:val="000080"/>
          <w:kern w:val="0"/>
          <w:sz w:val="20"/>
          <w:szCs w:val="20"/>
        </w:rPr>
        <w:t>)</w:t>
      </w:r>
    </w:p>
    <w:p w14:paraId="7C733F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C5C20C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6376A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3CB82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1683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GPIO_Pin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KEY2_Pin</w:t>
      </w:r>
      <w:r w:rsidRPr="00037323">
        <w:rPr>
          <w:rFonts w:ascii="Courier New" w:eastAsia="宋体" w:hAnsi="Courier New" w:cs="Courier New"/>
          <w:b/>
          <w:bCs/>
          <w:color w:val="000080"/>
          <w:kern w:val="0"/>
          <w:sz w:val="20"/>
          <w:szCs w:val="20"/>
        </w:rPr>
        <w:t>)</w:t>
      </w:r>
    </w:p>
    <w:p w14:paraId="767FDA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DFE2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004F0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AT_Command_Set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7E521F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C554A8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F1863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C499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920C3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Error_Handler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68E9CC61" w14:textId="1F3E8453"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3C671874" w14:textId="0C2CE547"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异常处理</w:t>
      </w:r>
      <w:r>
        <w:rPr>
          <w:rFonts w:ascii="Courier New" w:eastAsia="宋体" w:hAnsi="Courier New" w:cs="Courier New" w:hint="eastAsia"/>
          <w:b/>
          <w:bCs/>
          <w:color w:val="000080"/>
          <w:kern w:val="0"/>
          <w:sz w:val="20"/>
          <w:szCs w:val="20"/>
        </w:rPr>
        <w:t xml:space="preserve"> </w:t>
      </w:r>
      <w:r>
        <w:rPr>
          <w:rFonts w:ascii="Courier New" w:eastAsia="宋体" w:hAnsi="Courier New" w:cs="Courier New" w:hint="eastAsia"/>
          <w:b/>
          <w:bCs/>
          <w:color w:val="000080"/>
          <w:kern w:val="0"/>
          <w:sz w:val="20"/>
          <w:szCs w:val="20"/>
        </w:rPr>
        <w:t>空置</w:t>
      </w:r>
    </w:p>
    <w:p w14:paraId="5546CF1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88304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67D315D" w14:textId="2DC27CB8" w:rsidR="00E8033F" w:rsidRDefault="00E8033F" w:rsidP="00E8033F">
      <w:pPr>
        <w:spacing w:line="400" w:lineRule="exact"/>
        <w:rPr>
          <w:ins w:id="1443" w:author="Archimboldi Garcia" w:date="2021-05-14T21:00:00Z"/>
          <w:rFonts w:ascii="黑体" w:eastAsia="黑体" w:hAnsi="黑体"/>
        </w:rPr>
      </w:pPr>
    </w:p>
    <w:p w14:paraId="193758D7" w14:textId="7B57FA35" w:rsidR="00606641" w:rsidRDefault="00606641" w:rsidP="00E8033F">
      <w:pPr>
        <w:spacing w:line="400" w:lineRule="exact"/>
        <w:rPr>
          <w:ins w:id="1444" w:author="Archimboldi Garcia" w:date="2021-05-14T21:00:00Z"/>
          <w:rFonts w:ascii="黑体" w:eastAsia="黑体" w:hAnsi="黑体"/>
        </w:rPr>
      </w:pPr>
    </w:p>
    <w:p w14:paraId="7926B5BE" w14:textId="5D1728D7" w:rsidR="00606641" w:rsidRDefault="00606641" w:rsidP="00E8033F">
      <w:pPr>
        <w:spacing w:line="400" w:lineRule="exact"/>
        <w:rPr>
          <w:ins w:id="1445" w:author="Archimboldi Garcia" w:date="2021-05-14T21:00:00Z"/>
          <w:rFonts w:ascii="黑体" w:eastAsia="黑体" w:hAnsi="黑体"/>
        </w:rPr>
      </w:pPr>
    </w:p>
    <w:p w14:paraId="5C86B2D2" w14:textId="77777777" w:rsidR="00606641" w:rsidRDefault="00606641" w:rsidP="00E8033F">
      <w:pPr>
        <w:spacing w:line="400" w:lineRule="exact"/>
        <w:rPr>
          <w:rFonts w:ascii="黑体" w:eastAsia="黑体" w:hAnsi="黑体"/>
        </w:rPr>
      </w:pPr>
    </w:p>
    <w:p w14:paraId="3BDBC1EF" w14:textId="77777777" w:rsidR="00E8033F" w:rsidRDefault="00E8033F" w:rsidP="00E8033F">
      <w:pPr>
        <w:spacing w:line="400" w:lineRule="exact"/>
        <w:rPr>
          <w:rFonts w:asciiTheme="minorEastAsia" w:hAnsiTheme="minorEastAsia"/>
        </w:rPr>
      </w:pPr>
    </w:p>
    <w:p w14:paraId="78ABBF1E"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t>附录B</w:t>
      </w:r>
    </w:p>
    <w:p w14:paraId="6FCFE52C"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联接管理系统主要源代码</w:t>
      </w:r>
    </w:p>
    <w:p w14:paraId="1597ABD1" w14:textId="77777777" w:rsidR="00E8033F" w:rsidRDefault="00E8033F" w:rsidP="00E8033F">
      <w:pPr>
        <w:spacing w:line="400" w:lineRule="exact"/>
        <w:ind w:firstLineChars="200" w:firstLine="560"/>
        <w:rPr>
          <w:rFonts w:ascii="黑体" w:eastAsia="黑体" w:hAnsi="黑体"/>
          <w:sz w:val="28"/>
          <w:szCs w:val="28"/>
        </w:rPr>
      </w:pPr>
    </w:p>
    <w:p w14:paraId="76A73AE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附B1</w:t>
      </w:r>
      <w:r>
        <w:rPr>
          <w:rFonts w:ascii="黑体" w:eastAsia="黑体" w:hAnsi="黑体"/>
        </w:rPr>
        <w:t xml:space="preserve"> </w:t>
      </w:r>
    </w:p>
    <w:p w14:paraId="088AAE4C" w14:textId="77777777" w:rsidR="00E8033F" w:rsidRPr="00851666" w:rsidRDefault="00E8033F" w:rsidP="00E8033F">
      <w:pPr>
        <w:spacing w:line="400" w:lineRule="exact"/>
        <w:ind w:left="480"/>
        <w:jc w:val="center"/>
        <w:rPr>
          <w:rFonts w:ascii="黑体" w:eastAsia="黑体" w:hAnsi="黑体"/>
        </w:rPr>
      </w:pPr>
      <w:r>
        <w:rPr>
          <w:rFonts w:ascii="黑体" w:eastAsia="黑体" w:hAnsi="黑体" w:hint="eastAsia"/>
        </w:rPr>
        <w:t>主程序源代码(</w:t>
      </w:r>
      <w:r>
        <w:rPr>
          <w:rFonts w:ascii="黑体" w:eastAsia="黑体" w:hAnsi="黑体"/>
        </w:rPr>
        <w:t>Service.py)</w:t>
      </w:r>
    </w:p>
    <w:p w14:paraId="4B4D4418" w14:textId="77777777" w:rsidR="00E8033F" w:rsidRPr="00851666" w:rsidRDefault="00E8033F" w:rsidP="00E8033F">
      <w:pPr>
        <w:shd w:val="clear" w:color="auto" w:fill="FFFFFF"/>
        <w:adjustRightInd w:val="0"/>
        <w:snapToGrid w:val="0"/>
        <w:rPr>
          <w:rFonts w:ascii="Courier New" w:hAnsi="Courier New" w:cs="Courier New"/>
          <w:color w:val="000000"/>
          <w:sz w:val="20"/>
          <w:szCs w:val="20"/>
        </w:rPr>
      </w:pPr>
    </w:p>
    <w:p w14:paraId="6E3A262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!/usr/bin/python</w:t>
      </w:r>
    </w:p>
    <w:p w14:paraId="47D7AE4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 coding:utf-8 -*-</w:t>
      </w:r>
    </w:p>
    <w:p w14:paraId="384554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D2034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DataFromDIS</w:t>
      </w:r>
    </w:p>
    <w:p w14:paraId="51D3877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RealTimeDataPool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RealTimeDataPool</w:t>
      </w:r>
    </w:p>
    <w:p w14:paraId="3B01AD1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AutoClaveBreakStorage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AutoClaveBreakStorage</w:t>
      </w:r>
    </w:p>
    <w:p w14:paraId="4A5912C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AutoClaveDataAnalysis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AutoClaveDataAnalysis</w:t>
      </w:r>
    </w:p>
    <w:p w14:paraId="56335A6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time</w:t>
      </w:r>
    </w:p>
    <w:p w14:paraId="0B20EF8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json</w:t>
      </w:r>
    </w:p>
    <w:p w14:paraId="0991BF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schedule</w:t>
      </w:r>
    </w:p>
    <w:p w14:paraId="375B014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obs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ObsClient</w:t>
      </w:r>
    </w:p>
    <w:p w14:paraId="394C08E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configparser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ConfigParser</w:t>
      </w:r>
    </w:p>
    <w:p w14:paraId="34FE948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940C1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BA1293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8000"/>
          <w:sz w:val="20"/>
          <w:szCs w:val="20"/>
        </w:rPr>
        <w:t>#version 10/31</w:t>
      </w:r>
    </w:p>
    <w:p w14:paraId="30B7392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p>
    <w:p w14:paraId="0017CDD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period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5</w:t>
      </w:r>
    </w:p>
    <w:p w14:paraId="2C4111B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conf_path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'conf.ini'</w:t>
      </w:r>
    </w:p>
    <w:p w14:paraId="57526EE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767DD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C5C79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r w:rsidRPr="00851666">
        <w:rPr>
          <w:rFonts w:ascii="Courier New" w:hAnsi="Courier New" w:cs="Courier New"/>
          <w:color w:val="FF00FF"/>
          <w:sz w:val="20"/>
          <w:szCs w:val="20"/>
        </w:rPr>
        <w:t>new_obs_client</w:t>
      </w:r>
      <w:r w:rsidRPr="00851666">
        <w:rPr>
          <w:rFonts w:ascii="Courier New" w:hAnsi="Courier New" w:cs="Courier New"/>
          <w:b/>
          <w:bCs/>
          <w:color w:val="000080"/>
          <w:sz w:val="20"/>
          <w:szCs w:val="20"/>
        </w:rPr>
        <w:t>():</w:t>
      </w:r>
    </w:p>
    <w:p w14:paraId="3A85DD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lastRenderedPageBreak/>
        <w:t xml:space="preserve">    conf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ConfigParser</w:t>
      </w:r>
      <w:r w:rsidRPr="00851666">
        <w:rPr>
          <w:rFonts w:ascii="Courier New" w:hAnsi="Courier New" w:cs="Courier New"/>
          <w:b/>
          <w:bCs/>
          <w:color w:val="000080"/>
          <w:sz w:val="20"/>
          <w:szCs w:val="20"/>
        </w:rPr>
        <w:t>()</w:t>
      </w:r>
    </w:p>
    <w:p w14:paraId="3C8380A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conf_path</w:t>
      </w:r>
      <w:r w:rsidRPr="00851666">
        <w:rPr>
          <w:rFonts w:ascii="Courier New" w:hAnsi="Courier New" w:cs="Courier New"/>
          <w:b/>
          <w:bCs/>
          <w:color w:val="000080"/>
          <w:sz w:val="20"/>
          <w:szCs w:val="20"/>
        </w:rPr>
        <w:t>)</w:t>
      </w:r>
    </w:p>
    <w:p w14:paraId="1BEAACE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color w:val="008000"/>
          <w:sz w:val="20"/>
          <w:szCs w:val="20"/>
        </w:rPr>
        <w:t># Use configuration file</w:t>
      </w:r>
    </w:p>
    <w:p w14:paraId="14F802E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try</w:t>
      </w:r>
      <w:r w:rsidRPr="00851666">
        <w:rPr>
          <w:rFonts w:ascii="Courier New" w:hAnsi="Courier New" w:cs="Courier New"/>
          <w:b/>
          <w:bCs/>
          <w:color w:val="000080"/>
          <w:sz w:val="20"/>
          <w:szCs w:val="20"/>
        </w:rPr>
        <w:t>:</w:t>
      </w:r>
    </w:p>
    <w:p w14:paraId="0993D1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ak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'OBSconfig'</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'ak'</w:t>
      </w:r>
      <w:r w:rsidRPr="00851666">
        <w:rPr>
          <w:rFonts w:ascii="Courier New" w:hAnsi="Courier New" w:cs="Courier New"/>
          <w:b/>
          <w:bCs/>
          <w:color w:val="000080"/>
          <w:sz w:val="20"/>
          <w:szCs w:val="20"/>
        </w:rPr>
        <w:t>)</w:t>
      </w:r>
    </w:p>
    <w:p w14:paraId="06C6B81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'OBSconfig'</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'sk'</w:t>
      </w:r>
      <w:r w:rsidRPr="00851666">
        <w:rPr>
          <w:rFonts w:ascii="Courier New" w:hAnsi="Courier New" w:cs="Courier New"/>
          <w:b/>
          <w:bCs/>
          <w:color w:val="000080"/>
          <w:sz w:val="20"/>
          <w:szCs w:val="20"/>
        </w:rPr>
        <w:t>)</w:t>
      </w:r>
    </w:p>
    <w:p w14:paraId="1091D75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server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'OBSconfig'</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'server'</w:t>
      </w:r>
      <w:r w:rsidRPr="00851666">
        <w:rPr>
          <w:rFonts w:ascii="Courier New" w:hAnsi="Courier New" w:cs="Courier New"/>
          <w:b/>
          <w:bCs/>
          <w:color w:val="000080"/>
          <w:sz w:val="20"/>
          <w:szCs w:val="20"/>
        </w:rPr>
        <w:t>)</w:t>
      </w:r>
    </w:p>
    <w:p w14:paraId="45FF4E9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obs_client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ObsClient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access_key_id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ak</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secret_access_key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sk</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server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server</w:t>
      </w:r>
      <w:r w:rsidRPr="00851666">
        <w:rPr>
          <w:rFonts w:ascii="Courier New" w:hAnsi="Courier New" w:cs="Courier New"/>
          <w:b/>
          <w:bCs/>
          <w:color w:val="000080"/>
          <w:sz w:val="20"/>
          <w:szCs w:val="20"/>
        </w:rPr>
        <w:t>)</w:t>
      </w:r>
    </w:p>
    <w:p w14:paraId="6E77E2B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return</w:t>
      </w:r>
      <w:r w:rsidRPr="00851666">
        <w:rPr>
          <w:rFonts w:ascii="Courier New" w:hAnsi="Courier New" w:cs="Courier New"/>
          <w:color w:val="000000"/>
          <w:sz w:val="20"/>
          <w:szCs w:val="20"/>
        </w:rPr>
        <w:t xml:space="preserve"> obs_client</w:t>
      </w:r>
    </w:p>
    <w:p w14:paraId="0841156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DE7CD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except</w:t>
      </w:r>
      <w:r w:rsidRPr="00851666">
        <w:rPr>
          <w:rFonts w:ascii="Courier New" w:hAnsi="Courier New" w:cs="Courier New"/>
          <w:color w:val="000000"/>
          <w:sz w:val="20"/>
          <w:szCs w:val="20"/>
        </w:rPr>
        <w:t xml:space="preserve"> Exception </w:t>
      </w:r>
      <w:r w:rsidRPr="00851666">
        <w:rPr>
          <w:rFonts w:ascii="Courier New" w:hAnsi="Courier New" w:cs="Courier New"/>
          <w:b/>
          <w:bCs/>
          <w:color w:val="0000FF"/>
          <w:sz w:val="20"/>
          <w:szCs w:val="20"/>
        </w:rPr>
        <w:t>as</w:t>
      </w:r>
      <w:r w:rsidRPr="00851666">
        <w:rPr>
          <w:rFonts w:ascii="Courier New" w:hAnsi="Courier New" w:cs="Courier New"/>
          <w:color w:val="000000"/>
          <w:sz w:val="20"/>
          <w:szCs w:val="20"/>
        </w:rPr>
        <w:t xml:space="preserve"> ex</w:t>
      </w:r>
      <w:r w:rsidRPr="00851666">
        <w:rPr>
          <w:rFonts w:ascii="Courier New" w:hAnsi="Courier New" w:cs="Courier New"/>
          <w:b/>
          <w:bCs/>
          <w:color w:val="000080"/>
          <w:sz w:val="20"/>
          <w:szCs w:val="20"/>
        </w:rPr>
        <w:t>:</w:t>
      </w:r>
    </w:p>
    <w:p w14:paraId="4968F47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'New OBS client '</w:t>
      </w:r>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str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ex</w:t>
      </w:r>
      <w:r w:rsidRPr="00851666">
        <w:rPr>
          <w:rFonts w:ascii="Courier New" w:hAnsi="Courier New" w:cs="Courier New"/>
          <w:b/>
          <w:bCs/>
          <w:color w:val="000080"/>
          <w:sz w:val="20"/>
          <w:szCs w:val="20"/>
        </w:rPr>
        <w:t>))</w:t>
      </w:r>
    </w:p>
    <w:p w14:paraId="5A774C5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pass</w:t>
      </w:r>
    </w:p>
    <w:p w14:paraId="2DB7F6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85D5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69B8B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r w:rsidRPr="00851666">
        <w:rPr>
          <w:rFonts w:ascii="Courier New" w:hAnsi="Courier New" w:cs="Courier New"/>
          <w:color w:val="FF00FF"/>
          <w:sz w:val="20"/>
          <w:szCs w:val="20"/>
        </w:rPr>
        <w:t>job</w:t>
      </w:r>
      <w:r w:rsidRPr="00851666">
        <w:rPr>
          <w:rFonts w:ascii="Courier New" w:hAnsi="Courier New" w:cs="Courier New"/>
          <w:b/>
          <w:bCs/>
          <w:color w:val="000080"/>
          <w:sz w:val="20"/>
          <w:szCs w:val="20"/>
        </w:rPr>
        <w:t>():</w:t>
      </w:r>
    </w:p>
    <w:p w14:paraId="44DFA72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modbus_record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DataFromDIS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get_records</w:t>
      </w:r>
      <w:r w:rsidRPr="00851666">
        <w:rPr>
          <w:rFonts w:ascii="Courier New" w:hAnsi="Courier New" w:cs="Courier New"/>
          <w:b/>
          <w:bCs/>
          <w:color w:val="000080"/>
          <w:sz w:val="20"/>
          <w:szCs w:val="20"/>
        </w:rPr>
        <w:t>()</w:t>
      </w:r>
    </w:p>
    <w:p w14:paraId="531D8F2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obs_client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new_obs_client</w:t>
      </w:r>
      <w:r w:rsidRPr="00851666">
        <w:rPr>
          <w:rFonts w:ascii="Courier New" w:hAnsi="Courier New" w:cs="Courier New"/>
          <w:b/>
          <w:bCs/>
          <w:color w:val="000080"/>
          <w:sz w:val="20"/>
          <w:szCs w:val="20"/>
        </w:rPr>
        <w:t>()</w:t>
      </w:r>
    </w:p>
    <w:p w14:paraId="300A16F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real_time_data_pool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RealTimeDataPool</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p>
    <w:p w14:paraId="0E202AB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312B92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np_data_list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real_time_data_pool</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auto_clave_process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modbus_record</w:t>
      </w:r>
      <w:r w:rsidRPr="00851666">
        <w:rPr>
          <w:rFonts w:ascii="Courier New" w:hAnsi="Courier New" w:cs="Courier New"/>
          <w:b/>
          <w:bCs/>
          <w:color w:val="000080"/>
          <w:sz w:val="20"/>
          <w:szCs w:val="20"/>
        </w:rPr>
        <w:t>)</w:t>
      </w:r>
    </w:p>
    <w:p w14:paraId="005589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break_storage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AutoClaveBreakStorage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np_data_list</w:t>
      </w:r>
      <w:r w:rsidRPr="00851666">
        <w:rPr>
          <w:rFonts w:ascii="Courier New" w:hAnsi="Courier New" w:cs="Courier New"/>
          <w:b/>
          <w:bCs/>
          <w:color w:val="000080"/>
          <w:sz w:val="20"/>
          <w:szCs w:val="20"/>
        </w:rPr>
        <w:t>)</w:t>
      </w:r>
    </w:p>
    <w:p w14:paraId="6C776B9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break_storage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break_storage_process</w:t>
      </w:r>
      <w:r w:rsidRPr="00851666">
        <w:rPr>
          <w:rFonts w:ascii="Courier New" w:hAnsi="Courier New" w:cs="Courier New"/>
          <w:b/>
          <w:bCs/>
          <w:color w:val="000080"/>
          <w:sz w:val="20"/>
          <w:szCs w:val="20"/>
        </w:rPr>
        <w:t>()</w:t>
      </w:r>
    </w:p>
    <w:p w14:paraId="3C66CB8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analysis_obj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AutoClaveDataAnalysis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w:t>
      </w:r>
      <w:r w:rsidRPr="00851666">
        <w:rPr>
          <w:rFonts w:ascii="Courier New" w:hAnsi="Courier New" w:cs="Courier New"/>
          <w:b/>
          <w:bCs/>
          <w:color w:val="000080"/>
          <w:sz w:val="20"/>
          <w:szCs w:val="20"/>
        </w:rPr>
        <w:t>)</w:t>
      </w:r>
    </w:p>
    <w:p w14:paraId="4E9BB2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analysis_obj</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data_analysis_process</w:t>
      </w:r>
      <w:r w:rsidRPr="00851666">
        <w:rPr>
          <w:rFonts w:ascii="Courier New" w:hAnsi="Courier New" w:cs="Courier New"/>
          <w:b/>
          <w:bCs/>
          <w:color w:val="000080"/>
          <w:sz w:val="20"/>
          <w:szCs w:val="20"/>
        </w:rPr>
        <w:t>()</w:t>
      </w:r>
    </w:p>
    <w:p w14:paraId="460D17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3F9B0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62B286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job</w:t>
      </w:r>
      <w:r w:rsidRPr="00851666">
        <w:rPr>
          <w:rFonts w:ascii="Courier New" w:hAnsi="Courier New" w:cs="Courier New"/>
          <w:b/>
          <w:bCs/>
          <w:color w:val="000080"/>
          <w:sz w:val="20"/>
          <w:szCs w:val="20"/>
        </w:rPr>
        <w:t>()</w:t>
      </w:r>
    </w:p>
    <w:p w14:paraId="00BA78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elif</w:t>
      </w:r>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2</w:t>
      </w:r>
      <w:r w:rsidRPr="00851666">
        <w:rPr>
          <w:rFonts w:ascii="Courier New" w:hAnsi="Courier New" w:cs="Courier New"/>
          <w:b/>
          <w:bCs/>
          <w:color w:val="000080"/>
          <w:sz w:val="20"/>
          <w:szCs w:val="20"/>
        </w:rPr>
        <w:t>:</w:t>
      </w:r>
    </w:p>
    <w:p w14:paraId="0CB9017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'nojob'</w:t>
      </w:r>
      <w:r w:rsidRPr="00851666">
        <w:rPr>
          <w:rFonts w:ascii="Courier New" w:hAnsi="Courier New" w:cs="Courier New"/>
          <w:b/>
          <w:bCs/>
          <w:color w:val="000080"/>
          <w:sz w:val="20"/>
          <w:szCs w:val="20"/>
        </w:rPr>
        <w:t>)</w:t>
      </w:r>
    </w:p>
    <w:p w14:paraId="307A773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obs_client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new_obs_client</w:t>
      </w:r>
      <w:r w:rsidRPr="00851666">
        <w:rPr>
          <w:rFonts w:ascii="Courier New" w:hAnsi="Courier New" w:cs="Courier New"/>
          <w:b/>
          <w:bCs/>
          <w:color w:val="000080"/>
          <w:sz w:val="20"/>
          <w:szCs w:val="20"/>
        </w:rPr>
        <w:t>()</w:t>
      </w:r>
    </w:p>
    <w:p w14:paraId="653C72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bucket_name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'obs-ydy1'</w:t>
      </w:r>
    </w:p>
    <w:p w14:paraId="5B0C0C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prefix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'Service/ZyRecord/2020-10-17/4XFIN1602902895Y1602943935'</w:t>
      </w:r>
    </w:p>
    <w:p w14:paraId="7854082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getObject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bucket_name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prefix</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downloadPath</w:t>
      </w:r>
      <w:r w:rsidRPr="00851666">
        <w:rPr>
          <w:rFonts w:ascii="Courier New" w:hAnsi="Courier New" w:cs="Courier New"/>
          <w:b/>
          <w:bCs/>
          <w:color w:val="000080"/>
          <w:sz w:val="20"/>
          <w:szCs w:val="20"/>
        </w:rPr>
        <w:t>=</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4AC9F8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w:t>
      </w:r>
      <w:r w:rsidRPr="00851666">
        <w:rPr>
          <w:rFonts w:ascii="Courier New" w:hAnsi="Courier New" w:cs="Courier New"/>
          <w:b/>
          <w:bCs/>
          <w:color w:val="000080"/>
          <w:sz w:val="20"/>
          <w:szCs w:val="20"/>
        </w:rPr>
        <w:t>)</w:t>
      </w:r>
    </w:p>
    <w:p w14:paraId="41406E0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w:t>
      </w:r>
    </w:p>
    <w:p w14:paraId="5FCA58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status </w:t>
      </w:r>
      <w:r w:rsidRPr="00851666">
        <w:rPr>
          <w:rFonts w:ascii="Courier New" w:hAnsi="Courier New" w:cs="Courier New"/>
          <w:b/>
          <w:bCs/>
          <w:color w:val="000080"/>
          <w:sz w:val="20"/>
          <w:szCs w:val="20"/>
        </w:rPr>
        <w:t>&lt;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300</w:t>
      </w:r>
      <w:r w:rsidRPr="00851666">
        <w:rPr>
          <w:rFonts w:ascii="Courier New" w:hAnsi="Courier New" w:cs="Courier New"/>
          <w:b/>
          <w:bCs/>
          <w:color w:val="000080"/>
          <w:sz w:val="20"/>
          <w:szCs w:val="20"/>
        </w:rPr>
        <w:t>:</w:t>
      </w:r>
    </w:p>
    <w:p w14:paraId="70C4B63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response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body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response</w:t>
      </w:r>
    </w:p>
    <w:p w14:paraId="458ECFF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chunk_size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65536</w:t>
      </w:r>
    </w:p>
    <w:p w14:paraId="12CE1AB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response </w:t>
      </w:r>
      <w:r w:rsidRPr="00851666">
        <w:rPr>
          <w:rFonts w:ascii="Courier New" w:hAnsi="Courier New" w:cs="Courier New"/>
          <w:b/>
          <w:bCs/>
          <w:color w:val="0000FF"/>
          <w:sz w:val="20"/>
          <w:szCs w:val="20"/>
        </w:rPr>
        <w:t>is</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07E3B75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45FD952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chunk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chunk_size</w:t>
      </w:r>
      <w:r w:rsidRPr="00851666">
        <w:rPr>
          <w:rFonts w:ascii="Courier New" w:hAnsi="Courier New" w:cs="Courier New"/>
          <w:b/>
          <w:bCs/>
          <w:color w:val="000080"/>
          <w:sz w:val="20"/>
          <w:szCs w:val="20"/>
        </w:rPr>
        <w:t>)</w:t>
      </w:r>
    </w:p>
    <w:p w14:paraId="2C4F6EA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chunk</w:t>
      </w:r>
      <w:r w:rsidRPr="00851666">
        <w:rPr>
          <w:rFonts w:ascii="Courier New" w:hAnsi="Courier New" w:cs="Courier New"/>
          <w:b/>
          <w:bCs/>
          <w:color w:val="000080"/>
          <w:sz w:val="20"/>
          <w:szCs w:val="20"/>
        </w:rPr>
        <w:t>:</w:t>
      </w:r>
    </w:p>
    <w:p w14:paraId="7E55D29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break</w:t>
      </w:r>
    </w:p>
    <w:p w14:paraId="3D7BD7D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146B4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records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bytes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decode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chunk</w:t>
      </w:r>
      <w:r w:rsidRPr="00851666">
        <w:rPr>
          <w:rFonts w:ascii="Courier New" w:hAnsi="Courier New" w:cs="Courier New"/>
          <w:b/>
          <w:bCs/>
          <w:color w:val="000080"/>
          <w:sz w:val="20"/>
          <w:szCs w:val="20"/>
        </w:rPr>
        <w:t>)</w:t>
      </w:r>
    </w:p>
    <w:p w14:paraId="5164A5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0A5E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close</w:t>
      </w:r>
      <w:r w:rsidRPr="00851666">
        <w:rPr>
          <w:rFonts w:ascii="Courier New" w:hAnsi="Courier New" w:cs="Courier New"/>
          <w:b/>
          <w:bCs/>
          <w:color w:val="000080"/>
          <w:sz w:val="20"/>
          <w:szCs w:val="20"/>
        </w:rPr>
        <w:t>()</w:t>
      </w:r>
    </w:p>
    <w:p w14:paraId="5429D5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json</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loads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records</w:t>
      </w:r>
      <w:r w:rsidRPr="00851666">
        <w:rPr>
          <w:rFonts w:ascii="Courier New" w:hAnsi="Courier New" w:cs="Courier New"/>
          <w:b/>
          <w:bCs/>
          <w:color w:val="000080"/>
          <w:sz w:val="20"/>
          <w:szCs w:val="20"/>
        </w:rPr>
        <w:t>))</w:t>
      </w:r>
    </w:p>
    <w:p w14:paraId="63DE514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else</w:t>
      </w:r>
      <w:r w:rsidRPr="00851666">
        <w:rPr>
          <w:rFonts w:ascii="Courier New" w:hAnsi="Courier New" w:cs="Courier New"/>
          <w:b/>
          <w:bCs/>
          <w:color w:val="000080"/>
          <w:sz w:val="20"/>
          <w:szCs w:val="20"/>
        </w:rPr>
        <w:t>:</w:t>
      </w:r>
    </w:p>
    <w:p w14:paraId="62E0BB3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every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period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minutes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do</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job</w:t>
      </w:r>
      <w:r w:rsidRPr="00851666">
        <w:rPr>
          <w:rFonts w:ascii="Courier New" w:hAnsi="Courier New" w:cs="Courier New"/>
          <w:b/>
          <w:bCs/>
          <w:color w:val="000080"/>
          <w:sz w:val="20"/>
          <w:szCs w:val="20"/>
        </w:rPr>
        <w:t>)</w:t>
      </w:r>
    </w:p>
    <w:p w14:paraId="627A8C6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12688B4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run_pending</w:t>
      </w:r>
      <w:r w:rsidRPr="00851666">
        <w:rPr>
          <w:rFonts w:ascii="Courier New" w:hAnsi="Courier New" w:cs="Courier New"/>
          <w:b/>
          <w:bCs/>
          <w:color w:val="000080"/>
          <w:sz w:val="20"/>
          <w:szCs w:val="20"/>
        </w:rPr>
        <w:t>()</w:t>
      </w:r>
    </w:p>
    <w:p w14:paraId="4FB4106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time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sleep</w:t>
      </w:r>
      <w:r w:rsidRPr="00851666">
        <w:rPr>
          <w:rFonts w:ascii="Courier New" w:hAnsi="Courier New" w:cs="Courier New"/>
          <w:b/>
          <w:bCs/>
          <w:color w:val="000080"/>
          <w:sz w:val="20"/>
          <w:szCs w:val="20"/>
        </w:rPr>
        <w:t>(</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9E68262" w14:textId="77777777" w:rsidR="00E8033F" w:rsidRDefault="00E8033F" w:rsidP="00E8033F">
      <w:pPr>
        <w:shd w:val="clear" w:color="auto" w:fill="FFFFFF"/>
        <w:ind w:leftChars="200" w:left="420"/>
        <w:rPr>
          <w:rFonts w:ascii="Courier New" w:hAnsi="Courier New" w:cs="Courier New"/>
          <w:color w:val="000000"/>
          <w:sz w:val="20"/>
          <w:szCs w:val="20"/>
        </w:rPr>
      </w:pPr>
    </w:p>
    <w:p w14:paraId="2B24B535" w14:textId="0C58628D" w:rsidR="00E8033F" w:rsidRDefault="00E8033F" w:rsidP="00E8033F">
      <w:pPr>
        <w:shd w:val="clear" w:color="auto" w:fill="FFFFFF"/>
        <w:ind w:leftChars="200" w:left="420"/>
        <w:rPr>
          <w:ins w:id="1446" w:author="Archimboldi Garcia" w:date="2021-05-14T21:00:00Z"/>
          <w:rFonts w:ascii="Courier New" w:hAnsi="Courier New" w:cs="Courier New"/>
          <w:color w:val="000000"/>
          <w:sz w:val="20"/>
          <w:szCs w:val="20"/>
        </w:rPr>
      </w:pPr>
    </w:p>
    <w:p w14:paraId="35C96496" w14:textId="0A248C29" w:rsidR="00606641" w:rsidRDefault="00606641" w:rsidP="00E8033F">
      <w:pPr>
        <w:shd w:val="clear" w:color="auto" w:fill="FFFFFF"/>
        <w:ind w:leftChars="200" w:left="420"/>
        <w:rPr>
          <w:ins w:id="1447" w:author="Archimboldi Garcia" w:date="2021-05-14T21:00:00Z"/>
          <w:rFonts w:ascii="Courier New" w:hAnsi="Courier New" w:cs="Courier New"/>
          <w:color w:val="000000"/>
          <w:sz w:val="20"/>
          <w:szCs w:val="20"/>
        </w:rPr>
      </w:pPr>
    </w:p>
    <w:p w14:paraId="3721C72E" w14:textId="25E2F1BA" w:rsidR="00606641" w:rsidRDefault="00606641" w:rsidP="00E8033F">
      <w:pPr>
        <w:shd w:val="clear" w:color="auto" w:fill="FFFFFF"/>
        <w:ind w:leftChars="200" w:left="420"/>
        <w:rPr>
          <w:ins w:id="1448" w:author="Archimboldi Garcia" w:date="2021-05-14T21:00:00Z"/>
          <w:rFonts w:ascii="Courier New" w:hAnsi="Courier New" w:cs="Courier New"/>
          <w:color w:val="000000"/>
          <w:sz w:val="20"/>
          <w:szCs w:val="20"/>
        </w:rPr>
      </w:pPr>
    </w:p>
    <w:p w14:paraId="686CB757" w14:textId="77777777" w:rsidR="00606641" w:rsidRPr="00851666" w:rsidRDefault="00606641">
      <w:pPr>
        <w:shd w:val="clear" w:color="auto" w:fill="FFFFFF"/>
        <w:rPr>
          <w:rFonts w:ascii="Courier New" w:hAnsi="Courier New" w:cs="Courier New"/>
          <w:color w:val="000000"/>
          <w:sz w:val="20"/>
          <w:szCs w:val="20"/>
        </w:rPr>
        <w:pPrChange w:id="1449" w:author="Archimboldi Garcia" w:date="2021-05-14T21:00:00Z">
          <w:pPr>
            <w:shd w:val="clear" w:color="auto" w:fill="FFFFFF"/>
            <w:ind w:leftChars="200" w:left="420"/>
          </w:pPr>
        </w:pPrChange>
      </w:pPr>
    </w:p>
    <w:p w14:paraId="3A48704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lastRenderedPageBreak/>
        <w:t>附B</w:t>
      </w:r>
      <w:r>
        <w:rPr>
          <w:rFonts w:ascii="黑体" w:eastAsia="黑体" w:hAnsi="黑体"/>
        </w:rPr>
        <w:t xml:space="preserve">2 </w:t>
      </w:r>
    </w:p>
    <w:p w14:paraId="0808D660"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实时数据处理程序源代码(</w:t>
      </w:r>
      <w:r>
        <w:rPr>
          <w:rFonts w:ascii="黑体" w:eastAsia="黑体" w:hAnsi="黑体"/>
        </w:rPr>
        <w:t>RealTimeDataPool.py)</w:t>
      </w:r>
    </w:p>
    <w:p w14:paraId="5614CE48" w14:textId="77777777" w:rsidR="00E8033F" w:rsidRPr="00851666" w:rsidRDefault="00E8033F" w:rsidP="00E8033F">
      <w:pPr>
        <w:spacing w:line="400" w:lineRule="exact"/>
        <w:ind w:left="480"/>
        <w:jc w:val="center"/>
        <w:rPr>
          <w:rFonts w:ascii="黑体" w:eastAsia="黑体" w:hAnsi="黑体"/>
        </w:rPr>
      </w:pPr>
    </w:p>
    <w:p w14:paraId="773A7CD7"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r>
        <w:rPr>
          <w:rStyle w:val="sc11"/>
        </w:rPr>
        <w:t>json</w:t>
      </w:r>
    </w:p>
    <w:p w14:paraId="19D43866"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configparser</w:t>
      </w:r>
      <w:r>
        <w:rPr>
          <w:rStyle w:val="sc0"/>
        </w:rPr>
        <w:t xml:space="preserve"> </w:t>
      </w:r>
      <w:r>
        <w:rPr>
          <w:rStyle w:val="sc51"/>
        </w:rPr>
        <w:t>import</w:t>
      </w:r>
      <w:r>
        <w:rPr>
          <w:rStyle w:val="sc0"/>
        </w:rPr>
        <w:t xml:space="preserve"> </w:t>
      </w:r>
      <w:r>
        <w:rPr>
          <w:rStyle w:val="sc11"/>
        </w:rPr>
        <w:t>ConfigParser</w:t>
      </w:r>
    </w:p>
    <w:p w14:paraId="7D8450EE"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datetime</w:t>
      </w:r>
      <w:r>
        <w:rPr>
          <w:rStyle w:val="sc0"/>
        </w:rPr>
        <w:t xml:space="preserve"> </w:t>
      </w:r>
      <w:r>
        <w:rPr>
          <w:rStyle w:val="sc51"/>
        </w:rPr>
        <w:t>import</w:t>
      </w:r>
      <w:r>
        <w:rPr>
          <w:rStyle w:val="sc0"/>
        </w:rPr>
        <w:t xml:space="preserve"> </w:t>
      </w:r>
      <w:r>
        <w:rPr>
          <w:rStyle w:val="sc11"/>
        </w:rPr>
        <w:t>datetime</w:t>
      </w:r>
    </w:p>
    <w:p w14:paraId="5821BD49"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r>
        <w:rPr>
          <w:rStyle w:val="sc11"/>
        </w:rPr>
        <w:t>numpy</w:t>
      </w:r>
      <w:r>
        <w:rPr>
          <w:rStyle w:val="sc0"/>
        </w:rPr>
        <w:t xml:space="preserve"> </w:t>
      </w:r>
      <w:r>
        <w:rPr>
          <w:rStyle w:val="sc51"/>
        </w:rPr>
        <w:t>as</w:t>
      </w:r>
      <w:r>
        <w:rPr>
          <w:rStyle w:val="sc0"/>
        </w:rPr>
        <w:t xml:space="preserve"> </w:t>
      </w:r>
      <w:r>
        <w:rPr>
          <w:rStyle w:val="sc11"/>
        </w:rPr>
        <w:t>np</w:t>
      </w:r>
    </w:p>
    <w:p w14:paraId="2167790E" w14:textId="77777777" w:rsidR="00E8033F" w:rsidRDefault="00E8033F" w:rsidP="00E8033F">
      <w:pPr>
        <w:shd w:val="clear" w:color="auto" w:fill="FFFFFF"/>
        <w:adjustRightInd w:val="0"/>
        <w:snapToGrid w:val="0"/>
        <w:ind w:leftChars="200" w:left="420"/>
        <w:rPr>
          <w:rStyle w:val="sc0"/>
        </w:rPr>
      </w:pPr>
    </w:p>
    <w:p w14:paraId="199BD845" w14:textId="77777777" w:rsidR="00E8033F" w:rsidRDefault="00E8033F" w:rsidP="00E8033F">
      <w:pPr>
        <w:shd w:val="clear" w:color="auto" w:fill="FFFFFF"/>
        <w:adjustRightInd w:val="0"/>
        <w:snapToGrid w:val="0"/>
        <w:ind w:leftChars="200" w:left="420"/>
        <w:rPr>
          <w:rStyle w:val="sc0"/>
        </w:rPr>
      </w:pPr>
      <w:r>
        <w:rPr>
          <w:rStyle w:val="sc11"/>
        </w:rPr>
        <w:t>confPath</w:t>
      </w:r>
      <w:r>
        <w:rPr>
          <w:rStyle w:val="sc0"/>
        </w:rPr>
        <w:t xml:space="preserve"> </w:t>
      </w:r>
      <w:r>
        <w:rPr>
          <w:rStyle w:val="sc101"/>
        </w:rPr>
        <w:t>=</w:t>
      </w:r>
      <w:r>
        <w:rPr>
          <w:rStyle w:val="sc0"/>
        </w:rPr>
        <w:t xml:space="preserve"> </w:t>
      </w:r>
      <w:r>
        <w:rPr>
          <w:rStyle w:val="sc41"/>
        </w:rPr>
        <w:t>'conf.ini'</w:t>
      </w:r>
    </w:p>
    <w:p w14:paraId="0AC47BCD" w14:textId="77777777" w:rsidR="00E8033F" w:rsidRDefault="00E8033F" w:rsidP="00E8033F">
      <w:pPr>
        <w:shd w:val="clear" w:color="auto" w:fill="FFFFFF"/>
        <w:adjustRightInd w:val="0"/>
        <w:snapToGrid w:val="0"/>
        <w:ind w:leftChars="200" w:left="420"/>
        <w:rPr>
          <w:rStyle w:val="sc0"/>
        </w:rPr>
      </w:pPr>
      <w:r>
        <w:rPr>
          <w:rStyle w:val="sc11"/>
        </w:rPr>
        <w:t>bucket_name</w:t>
      </w:r>
      <w:r>
        <w:rPr>
          <w:rStyle w:val="sc0"/>
        </w:rPr>
        <w:t xml:space="preserve"> </w:t>
      </w:r>
      <w:r>
        <w:rPr>
          <w:rStyle w:val="sc101"/>
        </w:rPr>
        <w:t>=</w:t>
      </w:r>
      <w:r>
        <w:rPr>
          <w:rStyle w:val="sc0"/>
        </w:rPr>
        <w:t xml:space="preserve"> </w:t>
      </w:r>
      <w:r>
        <w:rPr>
          <w:rStyle w:val="sc41"/>
        </w:rPr>
        <w:t>'obs-ydy1'</w:t>
      </w:r>
    </w:p>
    <w:p w14:paraId="2ECE2BCF" w14:textId="77777777" w:rsidR="00E8033F" w:rsidRDefault="00E8033F" w:rsidP="00E8033F">
      <w:pPr>
        <w:shd w:val="clear" w:color="auto" w:fill="FFFFFF"/>
        <w:adjustRightInd w:val="0"/>
        <w:snapToGrid w:val="0"/>
        <w:ind w:leftChars="200" w:left="420"/>
        <w:rPr>
          <w:rStyle w:val="sc0"/>
        </w:rPr>
      </w:pPr>
    </w:p>
    <w:p w14:paraId="367370DA" w14:textId="77777777" w:rsidR="00E8033F" w:rsidRDefault="00E8033F" w:rsidP="00E8033F">
      <w:pPr>
        <w:shd w:val="clear" w:color="auto" w:fill="FFFFFF"/>
        <w:adjustRightInd w:val="0"/>
        <w:snapToGrid w:val="0"/>
        <w:ind w:leftChars="200" w:left="420"/>
        <w:rPr>
          <w:rStyle w:val="sc0"/>
        </w:rPr>
      </w:pPr>
    </w:p>
    <w:p w14:paraId="05BD2E12"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auto_clave_data_convert</w:t>
      </w:r>
      <w:r>
        <w:rPr>
          <w:rStyle w:val="sc101"/>
        </w:rPr>
        <w:t>(</w:t>
      </w:r>
      <w:r>
        <w:rPr>
          <w:rStyle w:val="sc11"/>
        </w:rPr>
        <w:t>data_json</w:t>
      </w:r>
      <w:r>
        <w:rPr>
          <w:rStyle w:val="sc101"/>
        </w:rPr>
        <w:t>,</w:t>
      </w:r>
      <w:r>
        <w:rPr>
          <w:rStyle w:val="sc0"/>
        </w:rPr>
        <w:t xml:space="preserve"> </w:t>
      </w:r>
      <w:r>
        <w:rPr>
          <w:rStyle w:val="sc11"/>
        </w:rPr>
        <w:t>obs_client</w:t>
      </w:r>
      <w:r>
        <w:rPr>
          <w:rStyle w:val="sc101"/>
        </w:rPr>
        <w:t>):</w:t>
      </w:r>
    </w:p>
    <w:p w14:paraId="459D17F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r>
        <w:rPr>
          <w:rStyle w:val="sc11"/>
        </w:rPr>
        <w:t>ConfigParser</w:t>
      </w:r>
      <w:r>
        <w:rPr>
          <w:rStyle w:val="sc101"/>
        </w:rPr>
        <w:t>()</w:t>
      </w:r>
    </w:p>
    <w:p w14:paraId="36AD5E1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101"/>
        </w:rPr>
        <w:t>.</w:t>
      </w:r>
      <w:r>
        <w:rPr>
          <w:rStyle w:val="sc11"/>
        </w:rPr>
        <w:t>read</w:t>
      </w:r>
      <w:r>
        <w:rPr>
          <w:rStyle w:val="sc101"/>
        </w:rPr>
        <w:t>(</w:t>
      </w:r>
      <w:r>
        <w:rPr>
          <w:rStyle w:val="sc11"/>
        </w:rPr>
        <w:t>confPath</w:t>
      </w:r>
      <w:r>
        <w:rPr>
          <w:rStyle w:val="sc101"/>
        </w:rPr>
        <w:t>)</w:t>
      </w:r>
    </w:p>
    <w:p w14:paraId="340029E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clave_num</w:t>
      </w:r>
      <w:r>
        <w:rPr>
          <w:rStyle w:val="sc0"/>
        </w:rPr>
        <w:t xml:space="preserve"> </w:t>
      </w:r>
      <w:r>
        <w:rPr>
          <w:rStyle w:val="sc101"/>
        </w:rPr>
        <w:t>=</w:t>
      </w:r>
      <w:r>
        <w:rPr>
          <w:rStyle w:val="sc0"/>
        </w:rPr>
        <w:t xml:space="preserve"> </w:t>
      </w:r>
      <w:r>
        <w:rPr>
          <w:rStyle w:val="sc21"/>
        </w:rPr>
        <w:t>7</w:t>
      </w:r>
    </w:p>
    <w:p w14:paraId="0554FCB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np_array</w:t>
      </w:r>
      <w:r>
        <w:rPr>
          <w:rStyle w:val="sc0"/>
        </w:rPr>
        <w:t xml:space="preserve"> </w:t>
      </w:r>
      <w:r>
        <w:rPr>
          <w:rStyle w:val="sc101"/>
        </w:rPr>
        <w:t>=</w:t>
      </w:r>
      <w:r>
        <w:rPr>
          <w:rStyle w:val="sc0"/>
        </w:rPr>
        <w:t xml:space="preserve"> </w:t>
      </w:r>
      <w:r>
        <w:rPr>
          <w:rStyle w:val="sc101"/>
        </w:rPr>
        <w:t>[]</w:t>
      </w:r>
    </w:p>
    <w:p w14:paraId="28705C0A" w14:textId="77777777" w:rsidR="00E8033F" w:rsidRDefault="00E8033F" w:rsidP="00E8033F">
      <w:pPr>
        <w:shd w:val="clear" w:color="auto" w:fill="FFFFFF"/>
        <w:adjustRightInd w:val="0"/>
        <w:snapToGrid w:val="0"/>
        <w:ind w:leftChars="200" w:left="420"/>
        <w:rPr>
          <w:rStyle w:val="sc0"/>
        </w:rPr>
      </w:pPr>
    </w:p>
    <w:p w14:paraId="7987B7C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r>
        <w:rPr>
          <w:rStyle w:val="sc11"/>
        </w:rPr>
        <w:t>clave_id</w:t>
      </w:r>
      <w:r>
        <w:rPr>
          <w:rStyle w:val="sc0"/>
        </w:rPr>
        <w:t xml:space="preserve"> </w:t>
      </w:r>
      <w:r>
        <w:rPr>
          <w:rStyle w:val="sc51"/>
        </w:rPr>
        <w:t>in</w:t>
      </w:r>
      <w:r>
        <w:rPr>
          <w:rStyle w:val="sc0"/>
        </w:rPr>
        <w:t xml:space="preserve"> </w:t>
      </w:r>
      <w:r>
        <w:rPr>
          <w:rStyle w:val="sc11"/>
        </w:rPr>
        <w:t>range</w:t>
      </w:r>
      <w:r>
        <w:rPr>
          <w:rStyle w:val="sc101"/>
        </w:rPr>
        <w:t>(</w:t>
      </w:r>
      <w:r>
        <w:rPr>
          <w:rStyle w:val="sc21"/>
        </w:rPr>
        <w:t>1</w:t>
      </w:r>
      <w:r>
        <w:rPr>
          <w:rStyle w:val="sc101"/>
        </w:rPr>
        <w:t>,</w:t>
      </w:r>
      <w:r>
        <w:rPr>
          <w:rStyle w:val="sc0"/>
        </w:rPr>
        <w:t xml:space="preserve"> </w:t>
      </w:r>
      <w:r>
        <w:rPr>
          <w:rStyle w:val="sc11"/>
        </w:rPr>
        <w:t>clave_num</w:t>
      </w:r>
      <w:r>
        <w:rPr>
          <w:rStyle w:val="sc0"/>
        </w:rPr>
        <w:t xml:space="preserve"> </w:t>
      </w:r>
      <w:r>
        <w:rPr>
          <w:rStyle w:val="sc101"/>
        </w:rPr>
        <w:t>+</w:t>
      </w:r>
      <w:r>
        <w:rPr>
          <w:rStyle w:val="sc0"/>
        </w:rPr>
        <w:t xml:space="preserve"> </w:t>
      </w:r>
      <w:r>
        <w:rPr>
          <w:rStyle w:val="sc21"/>
        </w:rPr>
        <w:t>1</w:t>
      </w:r>
      <w:r>
        <w:rPr>
          <w:rStyle w:val="sc101"/>
        </w:rPr>
        <w:t>):</w:t>
      </w:r>
    </w:p>
    <w:p w14:paraId="66A17C4B" w14:textId="77777777" w:rsidR="00E8033F" w:rsidRDefault="00E8033F" w:rsidP="00E8033F">
      <w:pPr>
        <w:shd w:val="clear" w:color="auto" w:fill="FFFFFF"/>
        <w:adjustRightInd w:val="0"/>
        <w:snapToGrid w:val="0"/>
        <w:ind w:leftChars="200" w:left="420"/>
        <w:rPr>
          <w:rStyle w:val="sc0"/>
        </w:rPr>
      </w:pPr>
    </w:p>
    <w:p w14:paraId="5C2A3BF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dev_id</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'devId'</w:t>
      </w:r>
      <w:r>
        <w:rPr>
          <w:rStyle w:val="sc101"/>
        </w:rPr>
        <w:t>)</w:t>
      </w:r>
    </w:p>
    <w:p w14:paraId="5B4B29BA" w14:textId="77777777" w:rsidR="00E8033F" w:rsidRDefault="00E8033F" w:rsidP="00E8033F">
      <w:pPr>
        <w:shd w:val="clear" w:color="auto" w:fill="FFFFFF"/>
        <w:adjustRightInd w:val="0"/>
        <w:snapToGrid w:val="0"/>
        <w:ind w:leftChars="200" w:left="420"/>
        <w:rPr>
          <w:rStyle w:val="sc0"/>
        </w:rPr>
      </w:pPr>
    </w:p>
    <w:p w14:paraId="6D8CAAD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'inTempChannel'</w:t>
      </w:r>
      <w:r>
        <w:rPr>
          <w:rStyle w:val="sc101"/>
        </w:rPr>
        <w:t>)</w:t>
      </w:r>
    </w:p>
    <w:p w14:paraId="48831E5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in_temp_slope</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'inTempSlope'</w:t>
      </w:r>
      <w:r>
        <w:rPr>
          <w:rStyle w:val="sc101"/>
        </w:rPr>
        <w:t>)</w:t>
      </w:r>
    </w:p>
    <w:p w14:paraId="69301C2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in_temp_shift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'inTempShift'</w:t>
      </w:r>
      <w:r>
        <w:rPr>
          <w:rStyle w:val="sc101"/>
        </w:rPr>
        <w:t>)</w:t>
      </w:r>
    </w:p>
    <w:p w14:paraId="75B55D4F" w14:textId="77777777" w:rsidR="00E8033F" w:rsidRDefault="00E8033F" w:rsidP="00E8033F">
      <w:pPr>
        <w:shd w:val="clear" w:color="auto" w:fill="FFFFFF"/>
        <w:adjustRightInd w:val="0"/>
        <w:snapToGrid w:val="0"/>
        <w:ind w:leftChars="200" w:left="420"/>
        <w:rPr>
          <w:rStyle w:val="sc0"/>
        </w:rPr>
      </w:pPr>
    </w:p>
    <w:p w14:paraId="49C988A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'outTempChannel'</w:t>
      </w:r>
      <w:r>
        <w:rPr>
          <w:rStyle w:val="sc101"/>
        </w:rPr>
        <w:t>)</w:t>
      </w:r>
    </w:p>
    <w:p w14:paraId="538D1AC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out_temp_slope</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'outTempSlope'</w:t>
      </w:r>
      <w:r>
        <w:rPr>
          <w:rStyle w:val="sc101"/>
        </w:rPr>
        <w:t>)</w:t>
      </w:r>
    </w:p>
    <w:p w14:paraId="67484A0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out_temp_shift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'outTempShift'</w:t>
      </w:r>
      <w:r>
        <w:rPr>
          <w:rStyle w:val="sc101"/>
        </w:rPr>
        <w:t>)</w:t>
      </w:r>
    </w:p>
    <w:p w14:paraId="5B4C1E25" w14:textId="77777777" w:rsidR="00E8033F" w:rsidRDefault="00E8033F" w:rsidP="00E8033F">
      <w:pPr>
        <w:shd w:val="clear" w:color="auto" w:fill="FFFFFF"/>
        <w:adjustRightInd w:val="0"/>
        <w:snapToGrid w:val="0"/>
        <w:ind w:leftChars="200" w:left="420"/>
        <w:rPr>
          <w:rStyle w:val="sc0"/>
        </w:rPr>
      </w:pPr>
    </w:p>
    <w:p w14:paraId="122D4F1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'inPressChannel'</w:t>
      </w:r>
      <w:r>
        <w:rPr>
          <w:rStyle w:val="sc101"/>
        </w:rPr>
        <w:t>)</w:t>
      </w:r>
    </w:p>
    <w:p w14:paraId="6F40743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in_press_slope</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'inPressSlope'</w:t>
      </w:r>
      <w:r>
        <w:rPr>
          <w:rStyle w:val="sc101"/>
        </w:rPr>
        <w:t>)</w:t>
      </w:r>
    </w:p>
    <w:p w14:paraId="16B7E8D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in_press_shift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'inPressShift'</w:t>
      </w:r>
      <w:r>
        <w:rPr>
          <w:rStyle w:val="sc101"/>
        </w:rPr>
        <w:t>)</w:t>
      </w:r>
    </w:p>
    <w:p w14:paraId="286BEE59" w14:textId="77777777" w:rsidR="00E8033F" w:rsidRDefault="00E8033F" w:rsidP="00E8033F">
      <w:pPr>
        <w:shd w:val="clear" w:color="auto" w:fill="FFFFFF"/>
        <w:adjustRightInd w:val="0"/>
        <w:snapToGrid w:val="0"/>
        <w:ind w:leftChars="200" w:left="420"/>
        <w:rPr>
          <w:rStyle w:val="sc0"/>
        </w:rPr>
      </w:pPr>
    </w:p>
    <w:p w14:paraId="4FA3A44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state_channel</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'AutoClave'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r>
        <w:rPr>
          <w:rStyle w:val="sc0"/>
        </w:rPr>
        <w:t xml:space="preserve"> </w:t>
      </w:r>
      <w:r>
        <w:rPr>
          <w:rStyle w:val="sc41"/>
        </w:rPr>
        <w:t>'stateChannel'</w:t>
      </w:r>
      <w:r>
        <w:rPr>
          <w:rStyle w:val="sc101"/>
        </w:rPr>
        <w:t>)</w:t>
      </w:r>
    </w:p>
    <w:p w14:paraId="53E2DAE3" w14:textId="77777777" w:rsidR="00E8033F" w:rsidRDefault="00E8033F" w:rsidP="00E8033F">
      <w:pPr>
        <w:shd w:val="clear" w:color="auto" w:fill="FFFFFF"/>
        <w:adjustRightInd w:val="0"/>
        <w:snapToGrid w:val="0"/>
        <w:ind w:leftChars="200" w:left="420"/>
        <w:rPr>
          <w:rStyle w:val="sc0"/>
        </w:rPr>
      </w:pPr>
    </w:p>
    <w:p w14:paraId="40F42A2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time_list</w:t>
      </w:r>
      <w:r>
        <w:rPr>
          <w:rStyle w:val="sc0"/>
        </w:rPr>
        <w:t xml:space="preserve"> </w:t>
      </w:r>
      <w:r>
        <w:rPr>
          <w:rStyle w:val="sc101"/>
        </w:rPr>
        <w:t>=</w:t>
      </w:r>
      <w:r>
        <w:rPr>
          <w:rStyle w:val="sc0"/>
        </w:rPr>
        <w:t xml:space="preserve"> </w:t>
      </w:r>
      <w:r>
        <w:rPr>
          <w:rStyle w:val="sc101"/>
        </w:rPr>
        <w:t>[]</w:t>
      </w:r>
    </w:p>
    <w:p w14:paraId="72020563"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in_temp_list</w:t>
      </w:r>
      <w:r>
        <w:rPr>
          <w:rStyle w:val="sc0"/>
        </w:rPr>
        <w:t xml:space="preserve"> </w:t>
      </w:r>
      <w:r>
        <w:rPr>
          <w:rStyle w:val="sc101"/>
        </w:rPr>
        <w:t>=</w:t>
      </w:r>
      <w:r>
        <w:rPr>
          <w:rStyle w:val="sc0"/>
        </w:rPr>
        <w:t xml:space="preserve"> </w:t>
      </w:r>
      <w:r>
        <w:rPr>
          <w:rStyle w:val="sc101"/>
        </w:rPr>
        <w:t>[]</w:t>
      </w:r>
    </w:p>
    <w:p w14:paraId="5295A46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out_temp_list</w:t>
      </w:r>
      <w:r>
        <w:rPr>
          <w:rStyle w:val="sc0"/>
        </w:rPr>
        <w:t xml:space="preserve"> </w:t>
      </w:r>
      <w:r>
        <w:rPr>
          <w:rStyle w:val="sc101"/>
        </w:rPr>
        <w:t>=</w:t>
      </w:r>
      <w:r>
        <w:rPr>
          <w:rStyle w:val="sc0"/>
        </w:rPr>
        <w:t xml:space="preserve"> </w:t>
      </w:r>
      <w:r>
        <w:rPr>
          <w:rStyle w:val="sc101"/>
        </w:rPr>
        <w:t>[]</w:t>
      </w:r>
    </w:p>
    <w:p w14:paraId="51D0933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in_press_list</w:t>
      </w:r>
      <w:r>
        <w:rPr>
          <w:rStyle w:val="sc0"/>
        </w:rPr>
        <w:t xml:space="preserve"> </w:t>
      </w:r>
      <w:r>
        <w:rPr>
          <w:rStyle w:val="sc101"/>
        </w:rPr>
        <w:t>=</w:t>
      </w:r>
      <w:r>
        <w:rPr>
          <w:rStyle w:val="sc0"/>
        </w:rPr>
        <w:t xml:space="preserve"> </w:t>
      </w:r>
      <w:r>
        <w:rPr>
          <w:rStyle w:val="sc101"/>
        </w:rPr>
        <w:t>[]</w:t>
      </w:r>
    </w:p>
    <w:p w14:paraId="49ACFE6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state_list</w:t>
      </w:r>
      <w:r>
        <w:rPr>
          <w:rStyle w:val="sc0"/>
        </w:rPr>
        <w:t xml:space="preserve"> </w:t>
      </w:r>
      <w:r>
        <w:rPr>
          <w:rStyle w:val="sc101"/>
        </w:rPr>
        <w:t>=</w:t>
      </w:r>
      <w:r>
        <w:rPr>
          <w:rStyle w:val="sc0"/>
        </w:rPr>
        <w:t xml:space="preserve"> </w:t>
      </w:r>
      <w:r>
        <w:rPr>
          <w:rStyle w:val="sc101"/>
        </w:rPr>
        <w:t>[]</w:t>
      </w:r>
    </w:p>
    <w:p w14:paraId="0CA953B9" w14:textId="77777777" w:rsidR="00E8033F" w:rsidRDefault="00E8033F" w:rsidP="00E8033F">
      <w:pPr>
        <w:shd w:val="clear" w:color="auto" w:fill="FFFFFF"/>
        <w:adjustRightInd w:val="0"/>
        <w:snapToGrid w:val="0"/>
        <w:ind w:leftChars="200" w:left="420"/>
        <w:rPr>
          <w:rStyle w:val="sc0"/>
        </w:rPr>
      </w:pPr>
    </w:p>
    <w:p w14:paraId="56FD958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record_dict</w:t>
      </w:r>
      <w:r>
        <w:rPr>
          <w:rStyle w:val="sc0"/>
        </w:rPr>
        <w:t xml:space="preserve"> </w:t>
      </w:r>
      <w:r>
        <w:rPr>
          <w:rStyle w:val="sc101"/>
        </w:rPr>
        <w:t>=</w:t>
      </w:r>
      <w:r>
        <w:rPr>
          <w:rStyle w:val="sc0"/>
        </w:rPr>
        <w:t xml:space="preserve"> </w:t>
      </w:r>
      <w:r>
        <w:rPr>
          <w:rStyle w:val="sc101"/>
        </w:rPr>
        <w:t>[]</w:t>
      </w:r>
    </w:p>
    <w:p w14:paraId="595F4F03" w14:textId="77777777" w:rsidR="00E8033F" w:rsidRDefault="00E8033F" w:rsidP="00E8033F">
      <w:pPr>
        <w:shd w:val="clear" w:color="auto" w:fill="FFFFFF"/>
        <w:adjustRightInd w:val="0"/>
        <w:snapToGrid w:val="0"/>
        <w:ind w:leftChars="200" w:left="420"/>
        <w:rPr>
          <w:rStyle w:val="sc0"/>
        </w:rPr>
      </w:pPr>
    </w:p>
    <w:p w14:paraId="38670B8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r>
        <w:rPr>
          <w:rStyle w:val="sc11"/>
        </w:rPr>
        <w:t>devRec</w:t>
      </w:r>
      <w:r>
        <w:rPr>
          <w:rStyle w:val="sc0"/>
        </w:rPr>
        <w:t xml:space="preserve"> </w:t>
      </w:r>
      <w:r>
        <w:rPr>
          <w:rStyle w:val="sc51"/>
        </w:rPr>
        <w:t>in</w:t>
      </w:r>
      <w:r>
        <w:rPr>
          <w:rStyle w:val="sc0"/>
        </w:rPr>
        <w:t xml:space="preserve"> </w:t>
      </w:r>
      <w:r>
        <w:rPr>
          <w:rStyle w:val="sc11"/>
        </w:rPr>
        <w:t>data_json</w:t>
      </w:r>
      <w:r>
        <w:rPr>
          <w:rStyle w:val="sc101"/>
        </w:rPr>
        <w:t>:</w:t>
      </w:r>
    </w:p>
    <w:p w14:paraId="6432AB1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data</w:t>
      </w:r>
      <w:r>
        <w:rPr>
          <w:rStyle w:val="sc0"/>
        </w:rPr>
        <w:t xml:space="preserve"> </w:t>
      </w:r>
      <w:r>
        <w:rPr>
          <w:rStyle w:val="sc101"/>
        </w:rPr>
        <w:t>=</w:t>
      </w:r>
      <w:r>
        <w:rPr>
          <w:rStyle w:val="sc0"/>
        </w:rPr>
        <w:t xml:space="preserve"> </w:t>
      </w:r>
      <w:r>
        <w:rPr>
          <w:rStyle w:val="sc11"/>
        </w:rPr>
        <w:t>json</w:t>
      </w:r>
      <w:r>
        <w:rPr>
          <w:rStyle w:val="sc101"/>
        </w:rPr>
        <w:t>.</w:t>
      </w:r>
      <w:r>
        <w:rPr>
          <w:rStyle w:val="sc11"/>
        </w:rPr>
        <w:t>loads</w:t>
      </w:r>
      <w:r>
        <w:rPr>
          <w:rStyle w:val="sc101"/>
        </w:rPr>
        <w:t>(</w:t>
      </w:r>
      <w:r>
        <w:rPr>
          <w:rStyle w:val="sc11"/>
        </w:rPr>
        <w:t>devRec</w:t>
      </w:r>
      <w:r>
        <w:rPr>
          <w:rStyle w:val="sc101"/>
        </w:rPr>
        <w:t>[</w:t>
      </w:r>
      <w:r>
        <w:rPr>
          <w:rStyle w:val="sc41"/>
        </w:rPr>
        <w:t>'data'</w:t>
      </w:r>
      <w:r>
        <w:rPr>
          <w:rStyle w:val="sc101"/>
        </w:rPr>
        <w:t>])</w:t>
      </w:r>
    </w:p>
    <w:p w14:paraId="06DA51C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080BAA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device_id</w:t>
      </w:r>
      <w:r>
        <w:rPr>
          <w:rStyle w:val="sc0"/>
        </w:rPr>
        <w:t xml:space="preserve"> </w:t>
      </w:r>
      <w:r>
        <w:rPr>
          <w:rStyle w:val="sc101"/>
        </w:rPr>
        <w:t>=</w:t>
      </w:r>
      <w:r>
        <w:rPr>
          <w:rStyle w:val="sc0"/>
        </w:rPr>
        <w:t xml:space="preserve"> </w:t>
      </w:r>
      <w:r>
        <w:rPr>
          <w:rStyle w:val="sc11"/>
        </w:rPr>
        <w:t>data</w:t>
      </w:r>
      <w:r>
        <w:rPr>
          <w:rStyle w:val="sc101"/>
        </w:rPr>
        <w:t>[</w:t>
      </w:r>
      <w:r>
        <w:rPr>
          <w:rStyle w:val="sc41"/>
        </w:rPr>
        <w:t>'notify_data'</w:t>
      </w:r>
      <w:r>
        <w:rPr>
          <w:rStyle w:val="sc101"/>
        </w:rPr>
        <w:t>][</w:t>
      </w:r>
      <w:r>
        <w:rPr>
          <w:rStyle w:val="sc41"/>
        </w:rPr>
        <w:t>'header'</w:t>
      </w:r>
      <w:r>
        <w:rPr>
          <w:rStyle w:val="sc101"/>
        </w:rPr>
        <w:t>][</w:t>
      </w:r>
      <w:r>
        <w:rPr>
          <w:rStyle w:val="sc41"/>
        </w:rPr>
        <w:t>'device_id'</w:t>
      </w:r>
      <w:r>
        <w:rPr>
          <w:rStyle w:val="sc101"/>
        </w:rPr>
        <w:t>]</w:t>
      </w:r>
    </w:p>
    <w:p w14:paraId="6586683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11"/>
        </w:rPr>
        <w:t>device_id</w:t>
      </w:r>
      <w:r>
        <w:rPr>
          <w:rStyle w:val="sc0"/>
        </w:rPr>
        <w:t xml:space="preserve"> </w:t>
      </w:r>
      <w:r>
        <w:rPr>
          <w:rStyle w:val="sc101"/>
        </w:rPr>
        <w:t>==</w:t>
      </w:r>
      <w:r>
        <w:rPr>
          <w:rStyle w:val="sc0"/>
        </w:rPr>
        <w:t xml:space="preserve"> </w:t>
      </w:r>
      <w:r>
        <w:rPr>
          <w:rStyle w:val="sc11"/>
        </w:rPr>
        <w:t>dev_id</w:t>
      </w:r>
      <w:r>
        <w:rPr>
          <w:rStyle w:val="sc101"/>
        </w:rPr>
        <w:t>:</w:t>
      </w:r>
    </w:p>
    <w:p w14:paraId="70582ED6" w14:textId="77777777" w:rsidR="00E8033F" w:rsidRDefault="00E8033F" w:rsidP="00E8033F">
      <w:pPr>
        <w:shd w:val="clear" w:color="auto" w:fill="FFFFFF"/>
        <w:adjustRightInd w:val="0"/>
        <w:snapToGrid w:val="0"/>
        <w:ind w:leftChars="200" w:left="420"/>
        <w:rPr>
          <w:rStyle w:val="sc0"/>
        </w:rPr>
      </w:pPr>
    </w:p>
    <w:p w14:paraId="0209C9E6" w14:textId="77777777" w:rsidR="00E8033F" w:rsidRDefault="00E8033F" w:rsidP="00E8033F">
      <w:pPr>
        <w:shd w:val="clear" w:color="auto" w:fill="FFFFFF"/>
        <w:adjustRightInd w:val="0"/>
        <w:snapToGrid w:val="0"/>
        <w:ind w:leftChars="200" w:left="420"/>
        <w:rPr>
          <w:rStyle w:val="sc0"/>
        </w:rPr>
      </w:pPr>
      <w:r>
        <w:rPr>
          <w:rStyle w:val="sc0"/>
        </w:rPr>
        <w:lastRenderedPageBreak/>
        <w:t xml:space="preserve">                    </w:t>
      </w:r>
      <w:r>
        <w:rPr>
          <w:rStyle w:val="sc11"/>
        </w:rPr>
        <w:t>services</w:t>
      </w:r>
      <w:r>
        <w:rPr>
          <w:rStyle w:val="sc0"/>
        </w:rPr>
        <w:t xml:space="preserve"> </w:t>
      </w:r>
      <w:r>
        <w:rPr>
          <w:rStyle w:val="sc101"/>
        </w:rPr>
        <w:t>=</w:t>
      </w:r>
      <w:r>
        <w:rPr>
          <w:rStyle w:val="sc0"/>
        </w:rPr>
        <w:t xml:space="preserve"> </w:t>
      </w:r>
      <w:r>
        <w:rPr>
          <w:rStyle w:val="sc11"/>
        </w:rPr>
        <w:t>data</w:t>
      </w:r>
      <w:r>
        <w:rPr>
          <w:rStyle w:val="sc101"/>
        </w:rPr>
        <w:t>[</w:t>
      </w:r>
      <w:r>
        <w:rPr>
          <w:rStyle w:val="sc41"/>
        </w:rPr>
        <w:t>'notify_data'</w:t>
      </w:r>
      <w:r>
        <w:rPr>
          <w:rStyle w:val="sc101"/>
        </w:rPr>
        <w:t>][</w:t>
      </w:r>
      <w:r>
        <w:rPr>
          <w:rStyle w:val="sc41"/>
        </w:rPr>
        <w:t>'body'</w:t>
      </w:r>
      <w:r>
        <w:rPr>
          <w:rStyle w:val="sc101"/>
        </w:rPr>
        <w:t>][</w:t>
      </w:r>
      <w:r>
        <w:rPr>
          <w:rStyle w:val="sc41"/>
        </w:rPr>
        <w:t>'services'</w:t>
      </w:r>
      <w:r>
        <w:rPr>
          <w:rStyle w:val="sc101"/>
        </w:rPr>
        <w:t>][</w:t>
      </w:r>
      <w:r>
        <w:rPr>
          <w:rStyle w:val="sc21"/>
        </w:rPr>
        <w:t>0</w:t>
      </w:r>
      <w:r>
        <w:rPr>
          <w:rStyle w:val="sc101"/>
        </w:rPr>
        <w:t>]</w:t>
      </w:r>
    </w:p>
    <w:p w14:paraId="4C931D4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properties</w:t>
      </w:r>
      <w:r>
        <w:rPr>
          <w:rStyle w:val="sc0"/>
        </w:rPr>
        <w:t xml:space="preserve"> </w:t>
      </w:r>
      <w:r>
        <w:rPr>
          <w:rStyle w:val="sc101"/>
        </w:rPr>
        <w:t>=</w:t>
      </w:r>
      <w:r>
        <w:rPr>
          <w:rStyle w:val="sc0"/>
        </w:rPr>
        <w:t xml:space="preserve"> </w:t>
      </w:r>
      <w:r>
        <w:rPr>
          <w:rStyle w:val="sc11"/>
        </w:rPr>
        <w:t>services</w:t>
      </w:r>
      <w:r>
        <w:rPr>
          <w:rStyle w:val="sc101"/>
        </w:rPr>
        <w:t>[</w:t>
      </w:r>
      <w:r>
        <w:rPr>
          <w:rStyle w:val="sc41"/>
        </w:rPr>
        <w:t>'properties'</w:t>
      </w:r>
      <w:r>
        <w:rPr>
          <w:rStyle w:val="sc101"/>
        </w:rPr>
        <w:t>]</w:t>
      </w:r>
    </w:p>
    <w:p w14:paraId="42D7D4E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D0FD9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w:t>
      </w:r>
      <w:r>
        <w:rPr>
          <w:rStyle w:val="sc0"/>
        </w:rPr>
        <w:t xml:space="preserve"> </w:t>
      </w:r>
      <w:r>
        <w:rPr>
          <w:rStyle w:val="sc101"/>
        </w:rPr>
        <w:t>=</w:t>
      </w:r>
      <w:r>
        <w:rPr>
          <w:rStyle w:val="sc0"/>
        </w:rPr>
        <w:t xml:space="preserve"> </w:t>
      </w:r>
      <w:r>
        <w:rPr>
          <w:rStyle w:val="sc11"/>
        </w:rPr>
        <w:t>datetime</w:t>
      </w:r>
      <w:r>
        <w:rPr>
          <w:rStyle w:val="sc101"/>
        </w:rPr>
        <w:t>.</w:t>
      </w:r>
      <w:r>
        <w:rPr>
          <w:rStyle w:val="sc11"/>
        </w:rPr>
        <w:t>strptime</w:t>
      </w:r>
      <w:r>
        <w:rPr>
          <w:rStyle w:val="sc101"/>
        </w:rPr>
        <w:t>(</w:t>
      </w:r>
      <w:r>
        <w:rPr>
          <w:rStyle w:val="sc11"/>
        </w:rPr>
        <w:t>services</w:t>
      </w:r>
      <w:r>
        <w:rPr>
          <w:rStyle w:val="sc101"/>
        </w:rPr>
        <w:t>[</w:t>
      </w:r>
      <w:r>
        <w:rPr>
          <w:rStyle w:val="sc41"/>
        </w:rPr>
        <w:t>'event_time'</w:t>
      </w:r>
      <w:r>
        <w:rPr>
          <w:rStyle w:val="sc101"/>
        </w:rPr>
        <w:t>],</w:t>
      </w:r>
      <w:r>
        <w:rPr>
          <w:rStyle w:val="sc0"/>
        </w:rPr>
        <w:t xml:space="preserve"> </w:t>
      </w:r>
      <w:r>
        <w:rPr>
          <w:rStyle w:val="sc41"/>
        </w:rPr>
        <w:t>'%Y%m%dT%H%M%SZ'</w:t>
      </w:r>
      <w:r>
        <w:rPr>
          <w:rStyle w:val="sc101"/>
        </w:rPr>
        <w:t>).</w:t>
      </w:r>
      <w:r>
        <w:rPr>
          <w:rStyle w:val="sc11"/>
        </w:rPr>
        <w:t>timestamp</w:t>
      </w:r>
      <w:r>
        <w:rPr>
          <w:rStyle w:val="sc101"/>
        </w:rPr>
        <w:t>()</w:t>
      </w:r>
      <w:r>
        <w:rPr>
          <w:rStyle w:val="sc0"/>
        </w:rPr>
        <w:t xml:space="preserve"> </w:t>
      </w:r>
      <w:r>
        <w:rPr>
          <w:rStyle w:val="sc101"/>
        </w:rPr>
        <w:t>+</w:t>
      </w:r>
      <w:r>
        <w:rPr>
          <w:rStyle w:val="sc0"/>
        </w:rPr>
        <w:t xml:space="preserve"> </w:t>
      </w:r>
      <w:r>
        <w:rPr>
          <w:rStyle w:val="sc21"/>
        </w:rPr>
        <w:t>3600</w:t>
      </w:r>
      <w:r>
        <w:rPr>
          <w:rStyle w:val="sc0"/>
        </w:rPr>
        <w:t xml:space="preserve"> </w:t>
      </w:r>
      <w:r>
        <w:rPr>
          <w:rStyle w:val="sc101"/>
        </w:rPr>
        <w:t>*</w:t>
      </w:r>
      <w:r>
        <w:rPr>
          <w:rStyle w:val="sc0"/>
        </w:rPr>
        <w:t xml:space="preserve"> </w:t>
      </w:r>
      <w:r>
        <w:rPr>
          <w:rStyle w:val="sc21"/>
        </w:rPr>
        <w:t>8</w:t>
      </w:r>
    </w:p>
    <w:p w14:paraId="1417915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w:t>
      </w:r>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r>
        <w:rPr>
          <w:rStyle w:val="sc11"/>
        </w:rPr>
        <w:t>in_temp_channel</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in_temp_slope</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in_temp_shift</w:t>
      </w:r>
      <w:r>
        <w:rPr>
          <w:rStyle w:val="sc101"/>
        </w:rPr>
        <w:t>)</w:t>
      </w:r>
    </w:p>
    <w:p w14:paraId="673067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w:t>
      </w:r>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r>
        <w:rPr>
          <w:rStyle w:val="sc11"/>
        </w:rPr>
        <w:t>out_temp_channel</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out_temp_slope</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out_temp_shift</w:t>
      </w:r>
      <w:r>
        <w:rPr>
          <w:rStyle w:val="sc101"/>
        </w:rPr>
        <w:t>)</w:t>
      </w:r>
    </w:p>
    <w:p w14:paraId="46FF03E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w:t>
      </w:r>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r>
        <w:rPr>
          <w:rStyle w:val="sc11"/>
        </w:rPr>
        <w:t>in_press_channel</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in_press_slope</w:t>
      </w:r>
      <w:r>
        <w:rPr>
          <w:rStyle w:val="sc101"/>
        </w:rPr>
        <w:t>)</w:t>
      </w:r>
      <w:r>
        <w:rPr>
          <w:rStyle w:val="sc0"/>
        </w:rPr>
        <w:t xml:space="preserve"> </w:t>
      </w:r>
      <w:r>
        <w:rPr>
          <w:rStyle w:val="sc101"/>
        </w:rPr>
        <w:t>+</w:t>
      </w:r>
      <w:r>
        <w:rPr>
          <w:rStyle w:val="sc0"/>
        </w:rPr>
        <w:t xml:space="preserve"> </w:t>
      </w:r>
      <w:r>
        <w:rPr>
          <w:rStyle w:val="sc11"/>
        </w:rPr>
        <w:t>float</w:t>
      </w:r>
      <w:r>
        <w:rPr>
          <w:rStyle w:val="sc101"/>
        </w:rPr>
        <w:t>(</w:t>
      </w:r>
      <w:r>
        <w:rPr>
          <w:rStyle w:val="sc11"/>
        </w:rPr>
        <w:t>in_press_shift</w:t>
      </w:r>
      <w:r>
        <w:rPr>
          <w:rStyle w:val="sc101"/>
        </w:rPr>
        <w:t>)</w:t>
      </w:r>
    </w:p>
    <w:p w14:paraId="4046429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w:t>
      </w:r>
      <w:r>
        <w:rPr>
          <w:rStyle w:val="sc0"/>
        </w:rPr>
        <w:t xml:space="preserve"> </w:t>
      </w:r>
      <w:r>
        <w:rPr>
          <w:rStyle w:val="sc101"/>
        </w:rPr>
        <w:t>=</w:t>
      </w:r>
      <w:r>
        <w:rPr>
          <w:rStyle w:val="sc0"/>
        </w:rPr>
        <w:t xml:space="preserve"> </w:t>
      </w:r>
      <w:r>
        <w:rPr>
          <w:rStyle w:val="sc11"/>
        </w:rPr>
        <w:t>properties</w:t>
      </w:r>
      <w:r>
        <w:rPr>
          <w:rStyle w:val="sc101"/>
        </w:rPr>
        <w:t>[</w:t>
      </w:r>
      <w:r>
        <w:rPr>
          <w:rStyle w:val="sc11"/>
        </w:rPr>
        <w:t>state_channel</w:t>
      </w:r>
      <w:r>
        <w:rPr>
          <w:rStyle w:val="sc101"/>
        </w:rPr>
        <w:t>]</w:t>
      </w:r>
    </w:p>
    <w:p w14:paraId="627543C4" w14:textId="77777777" w:rsidR="00E8033F" w:rsidRDefault="00E8033F" w:rsidP="00E8033F">
      <w:pPr>
        <w:shd w:val="clear" w:color="auto" w:fill="FFFFFF"/>
        <w:adjustRightInd w:val="0"/>
        <w:snapToGrid w:val="0"/>
        <w:ind w:leftChars="200" w:left="420"/>
        <w:rPr>
          <w:rStyle w:val="sc0"/>
        </w:rPr>
      </w:pPr>
    </w:p>
    <w:p w14:paraId="47B596C9" w14:textId="77777777" w:rsidR="00E8033F" w:rsidRDefault="00E8033F" w:rsidP="00E8033F">
      <w:pPr>
        <w:shd w:val="clear" w:color="auto" w:fill="FFFFFF"/>
        <w:adjustRightInd w:val="0"/>
        <w:snapToGrid w:val="0"/>
        <w:ind w:leftChars="200" w:left="420"/>
        <w:rPr>
          <w:rStyle w:val="sc0"/>
        </w:rPr>
      </w:pPr>
    </w:p>
    <w:p w14:paraId="1C667C0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time_list</w:t>
      </w:r>
      <w:r>
        <w:rPr>
          <w:rStyle w:val="sc101"/>
        </w:rPr>
        <w:t>.</w:t>
      </w:r>
      <w:r>
        <w:rPr>
          <w:rStyle w:val="sc11"/>
        </w:rPr>
        <w:t>append</w:t>
      </w:r>
      <w:r>
        <w:rPr>
          <w:rStyle w:val="sc101"/>
        </w:rPr>
        <w:t>(</w:t>
      </w:r>
      <w:r>
        <w:rPr>
          <w:rStyle w:val="sc11"/>
        </w:rPr>
        <w:t>time</w:t>
      </w:r>
      <w:r>
        <w:rPr>
          <w:rStyle w:val="sc101"/>
        </w:rPr>
        <w:t>)</w:t>
      </w:r>
    </w:p>
    <w:p w14:paraId="22B0FEA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in_temp_list</w:t>
      </w:r>
      <w:r>
        <w:rPr>
          <w:rStyle w:val="sc101"/>
        </w:rPr>
        <w:t>.</w:t>
      </w:r>
      <w:r>
        <w:rPr>
          <w:rStyle w:val="sc11"/>
        </w:rPr>
        <w:t>append</w:t>
      </w:r>
      <w:r>
        <w:rPr>
          <w:rStyle w:val="sc101"/>
        </w:rPr>
        <w:t>(</w:t>
      </w:r>
      <w:r>
        <w:rPr>
          <w:rStyle w:val="sc11"/>
        </w:rPr>
        <w:t>in_temp</w:t>
      </w:r>
      <w:r>
        <w:rPr>
          <w:rStyle w:val="sc101"/>
        </w:rPr>
        <w:t>)</w:t>
      </w:r>
    </w:p>
    <w:p w14:paraId="7B26D61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out_temp_list</w:t>
      </w:r>
      <w:r>
        <w:rPr>
          <w:rStyle w:val="sc101"/>
        </w:rPr>
        <w:t>.</w:t>
      </w:r>
      <w:r>
        <w:rPr>
          <w:rStyle w:val="sc11"/>
        </w:rPr>
        <w:t>append</w:t>
      </w:r>
      <w:r>
        <w:rPr>
          <w:rStyle w:val="sc101"/>
        </w:rPr>
        <w:t>(</w:t>
      </w:r>
      <w:r>
        <w:rPr>
          <w:rStyle w:val="sc11"/>
        </w:rPr>
        <w:t>out_temp</w:t>
      </w:r>
      <w:r>
        <w:rPr>
          <w:rStyle w:val="sc101"/>
        </w:rPr>
        <w:t>)</w:t>
      </w:r>
    </w:p>
    <w:p w14:paraId="1BEF0BE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in_press_list</w:t>
      </w:r>
      <w:r>
        <w:rPr>
          <w:rStyle w:val="sc101"/>
        </w:rPr>
        <w:t>.</w:t>
      </w:r>
      <w:r>
        <w:rPr>
          <w:rStyle w:val="sc11"/>
        </w:rPr>
        <w:t>append</w:t>
      </w:r>
      <w:r>
        <w:rPr>
          <w:rStyle w:val="sc101"/>
        </w:rPr>
        <w:t>(</w:t>
      </w:r>
      <w:r>
        <w:rPr>
          <w:rStyle w:val="sc11"/>
        </w:rPr>
        <w:t>in_press</w:t>
      </w:r>
      <w:r>
        <w:rPr>
          <w:rStyle w:val="sc101"/>
        </w:rPr>
        <w:t>)</w:t>
      </w:r>
    </w:p>
    <w:p w14:paraId="3CA7E8D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state_list</w:t>
      </w:r>
      <w:r>
        <w:rPr>
          <w:rStyle w:val="sc101"/>
        </w:rPr>
        <w:t>.</w:t>
      </w:r>
      <w:r>
        <w:rPr>
          <w:rStyle w:val="sc11"/>
        </w:rPr>
        <w:t>append</w:t>
      </w:r>
      <w:r>
        <w:rPr>
          <w:rStyle w:val="sc101"/>
        </w:rPr>
        <w:t>(</w:t>
      </w:r>
      <w:r>
        <w:rPr>
          <w:rStyle w:val="sc11"/>
        </w:rPr>
        <w:t>state</w:t>
      </w:r>
      <w:r>
        <w:rPr>
          <w:rStyle w:val="sc101"/>
        </w:rPr>
        <w:t>)</w:t>
      </w:r>
    </w:p>
    <w:p w14:paraId="109C7718" w14:textId="77777777" w:rsidR="00E8033F" w:rsidRDefault="00E8033F" w:rsidP="00E8033F">
      <w:pPr>
        <w:shd w:val="clear" w:color="auto" w:fill="FFFFFF"/>
        <w:adjustRightInd w:val="0"/>
        <w:snapToGrid w:val="0"/>
        <w:ind w:leftChars="200" w:left="420"/>
        <w:rPr>
          <w:rStyle w:val="sc0"/>
        </w:rPr>
      </w:pPr>
    </w:p>
    <w:p w14:paraId="5D91984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rec_dict</w:t>
      </w:r>
      <w:r>
        <w:rPr>
          <w:rStyle w:val="sc0"/>
        </w:rPr>
        <w:t xml:space="preserve"> </w:t>
      </w:r>
      <w:r>
        <w:rPr>
          <w:rStyle w:val="sc101"/>
        </w:rPr>
        <w:t>=</w:t>
      </w:r>
      <w:r>
        <w:rPr>
          <w:rStyle w:val="sc0"/>
        </w:rPr>
        <w:t xml:space="preserve"> </w:t>
      </w:r>
      <w:r>
        <w:rPr>
          <w:rStyle w:val="sc101"/>
        </w:rPr>
        <w:t>{</w:t>
      </w:r>
      <w:r>
        <w:rPr>
          <w:rStyle w:val="sc41"/>
        </w:rPr>
        <w:t>'time'</w:t>
      </w:r>
      <w:r>
        <w:rPr>
          <w:rStyle w:val="sc101"/>
        </w:rPr>
        <w:t>:</w:t>
      </w:r>
      <w:r>
        <w:rPr>
          <w:rStyle w:val="sc0"/>
        </w:rPr>
        <w:t xml:space="preserve"> </w:t>
      </w:r>
      <w:r>
        <w:rPr>
          <w:rStyle w:val="sc11"/>
        </w:rPr>
        <w:t>time</w:t>
      </w:r>
      <w:r>
        <w:rPr>
          <w:rStyle w:val="sc101"/>
        </w:rPr>
        <w:t>,</w:t>
      </w:r>
      <w:r>
        <w:rPr>
          <w:rStyle w:val="sc0"/>
        </w:rPr>
        <w:t xml:space="preserve"> </w:t>
      </w:r>
      <w:r>
        <w:rPr>
          <w:rStyle w:val="sc41"/>
        </w:rPr>
        <w:t>'inTemp'</w:t>
      </w:r>
      <w:r>
        <w:rPr>
          <w:rStyle w:val="sc101"/>
        </w:rPr>
        <w:t>:</w:t>
      </w:r>
      <w:r>
        <w:rPr>
          <w:rStyle w:val="sc0"/>
        </w:rPr>
        <w:t xml:space="preserve"> </w:t>
      </w:r>
      <w:r>
        <w:rPr>
          <w:rStyle w:val="sc11"/>
        </w:rPr>
        <w:t>in_temp</w:t>
      </w:r>
      <w:r>
        <w:rPr>
          <w:rStyle w:val="sc101"/>
        </w:rPr>
        <w:t>,</w:t>
      </w:r>
    </w:p>
    <w:p w14:paraId="358BBD5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'outTemp'</w:t>
      </w:r>
      <w:r>
        <w:rPr>
          <w:rStyle w:val="sc101"/>
        </w:rPr>
        <w:t>:</w:t>
      </w:r>
      <w:r>
        <w:rPr>
          <w:rStyle w:val="sc0"/>
        </w:rPr>
        <w:t xml:space="preserve"> </w:t>
      </w:r>
      <w:r>
        <w:rPr>
          <w:rStyle w:val="sc11"/>
        </w:rPr>
        <w:t>out_temp</w:t>
      </w:r>
      <w:r>
        <w:rPr>
          <w:rStyle w:val="sc101"/>
        </w:rPr>
        <w:t>,</w:t>
      </w:r>
      <w:r>
        <w:rPr>
          <w:rStyle w:val="sc0"/>
        </w:rPr>
        <w:t xml:space="preserve"> </w:t>
      </w:r>
      <w:r>
        <w:rPr>
          <w:rStyle w:val="sc41"/>
        </w:rPr>
        <w:t>'inPress'</w:t>
      </w:r>
      <w:r>
        <w:rPr>
          <w:rStyle w:val="sc101"/>
        </w:rPr>
        <w:t>:</w:t>
      </w:r>
      <w:r>
        <w:rPr>
          <w:rStyle w:val="sc0"/>
        </w:rPr>
        <w:t xml:space="preserve"> </w:t>
      </w:r>
      <w:r>
        <w:rPr>
          <w:rStyle w:val="sc11"/>
        </w:rPr>
        <w:t>in_press</w:t>
      </w:r>
      <w:r>
        <w:rPr>
          <w:rStyle w:val="sc101"/>
        </w:rPr>
        <w:t>,</w:t>
      </w:r>
    </w:p>
    <w:p w14:paraId="4CEBEC3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'state'</w:t>
      </w:r>
      <w:r>
        <w:rPr>
          <w:rStyle w:val="sc101"/>
        </w:rPr>
        <w:t>:</w:t>
      </w:r>
      <w:r>
        <w:rPr>
          <w:rStyle w:val="sc0"/>
        </w:rPr>
        <w:t xml:space="preserve"> </w:t>
      </w:r>
      <w:r>
        <w:rPr>
          <w:rStyle w:val="sc11"/>
        </w:rPr>
        <w:t>state</w:t>
      </w:r>
      <w:r>
        <w:rPr>
          <w:rStyle w:val="sc101"/>
        </w:rPr>
        <w:t>}</w:t>
      </w:r>
    </w:p>
    <w:p w14:paraId="11D15DD0" w14:textId="77777777" w:rsidR="00E8033F" w:rsidRDefault="00E8033F" w:rsidP="00E8033F">
      <w:pPr>
        <w:shd w:val="clear" w:color="auto" w:fill="FFFFFF"/>
        <w:adjustRightInd w:val="0"/>
        <w:snapToGrid w:val="0"/>
        <w:ind w:leftChars="200" w:left="420"/>
        <w:rPr>
          <w:rStyle w:val="sc0"/>
        </w:rPr>
      </w:pPr>
    </w:p>
    <w:p w14:paraId="28089CA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record_dict</w:t>
      </w:r>
      <w:r>
        <w:rPr>
          <w:rStyle w:val="sc101"/>
        </w:rPr>
        <w:t>.</w:t>
      </w:r>
      <w:r>
        <w:rPr>
          <w:rStyle w:val="sc11"/>
        </w:rPr>
        <w:t>append</w:t>
      </w:r>
      <w:r>
        <w:rPr>
          <w:rStyle w:val="sc101"/>
        </w:rPr>
        <w:t>(</w:t>
      </w:r>
      <w:r>
        <w:rPr>
          <w:rStyle w:val="sc11"/>
        </w:rPr>
        <w:t>rec_dict</w:t>
      </w:r>
      <w:r>
        <w:rPr>
          <w:rStyle w:val="sc101"/>
        </w:rPr>
        <w:t>)</w:t>
      </w:r>
    </w:p>
    <w:p w14:paraId="6D6E6CF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4056FF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648EB50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51C484A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7B218E5F" w14:textId="77777777" w:rsidR="00E8033F" w:rsidRDefault="00E8033F" w:rsidP="00E8033F">
      <w:pPr>
        <w:shd w:val="clear" w:color="auto" w:fill="FFFFFF"/>
        <w:adjustRightInd w:val="0"/>
        <w:snapToGrid w:val="0"/>
        <w:ind w:leftChars="200" w:left="420"/>
        <w:rPr>
          <w:rStyle w:val="sc0"/>
        </w:rPr>
      </w:pPr>
    </w:p>
    <w:p w14:paraId="515FC9F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data_set_np</w:t>
      </w:r>
      <w:r>
        <w:rPr>
          <w:rStyle w:val="sc0"/>
        </w:rPr>
        <w:t xml:space="preserve"> </w:t>
      </w:r>
      <w:r>
        <w:rPr>
          <w:rStyle w:val="sc101"/>
        </w:rPr>
        <w:t>=</w:t>
      </w:r>
      <w:r>
        <w:rPr>
          <w:rStyle w:val="sc0"/>
        </w:rPr>
        <w:t xml:space="preserve"> </w:t>
      </w:r>
      <w:r>
        <w:rPr>
          <w:rStyle w:val="sc11"/>
        </w:rPr>
        <w:t>np</w:t>
      </w:r>
      <w:r>
        <w:rPr>
          <w:rStyle w:val="sc101"/>
        </w:rPr>
        <w:t>.</w:t>
      </w:r>
      <w:r>
        <w:rPr>
          <w:rStyle w:val="sc11"/>
        </w:rPr>
        <w:t>array</w:t>
      </w:r>
      <w:r>
        <w:rPr>
          <w:rStyle w:val="sc101"/>
        </w:rPr>
        <w:t>([</w:t>
      </w:r>
      <w:r>
        <w:rPr>
          <w:rStyle w:val="sc11"/>
        </w:rPr>
        <w:t>time_list</w:t>
      </w:r>
      <w:r>
        <w:rPr>
          <w:rStyle w:val="sc101"/>
        </w:rPr>
        <w:t>,</w:t>
      </w:r>
      <w:r>
        <w:rPr>
          <w:rStyle w:val="sc0"/>
        </w:rPr>
        <w:t xml:space="preserve"> </w:t>
      </w:r>
      <w:r>
        <w:rPr>
          <w:rStyle w:val="sc11"/>
        </w:rPr>
        <w:t>in_temp_list</w:t>
      </w:r>
      <w:r>
        <w:rPr>
          <w:rStyle w:val="sc101"/>
        </w:rPr>
        <w:t>,</w:t>
      </w:r>
      <w:r>
        <w:rPr>
          <w:rStyle w:val="sc0"/>
        </w:rPr>
        <w:t xml:space="preserve"> </w:t>
      </w:r>
      <w:r>
        <w:rPr>
          <w:rStyle w:val="sc11"/>
        </w:rPr>
        <w:t>out_temp_list</w:t>
      </w:r>
      <w:r>
        <w:rPr>
          <w:rStyle w:val="sc101"/>
        </w:rPr>
        <w:t>,</w:t>
      </w:r>
      <w:r>
        <w:rPr>
          <w:rStyle w:val="sc0"/>
        </w:rPr>
        <w:t xml:space="preserve"> </w:t>
      </w:r>
      <w:r>
        <w:rPr>
          <w:rStyle w:val="sc11"/>
        </w:rPr>
        <w:t>in_press_list</w:t>
      </w:r>
      <w:r>
        <w:rPr>
          <w:rStyle w:val="sc101"/>
        </w:rPr>
        <w:t>,</w:t>
      </w:r>
      <w:r>
        <w:rPr>
          <w:rStyle w:val="sc0"/>
        </w:rPr>
        <w:t xml:space="preserve"> </w:t>
      </w:r>
      <w:r>
        <w:rPr>
          <w:rStyle w:val="sc11"/>
        </w:rPr>
        <w:t>state_list</w:t>
      </w:r>
      <w:r>
        <w:rPr>
          <w:rStyle w:val="sc101"/>
        </w:rPr>
        <w:t>])</w:t>
      </w:r>
    </w:p>
    <w:p w14:paraId="62D3376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np_array</w:t>
      </w:r>
      <w:r>
        <w:rPr>
          <w:rStyle w:val="sc101"/>
        </w:rPr>
        <w:t>.</w:t>
      </w:r>
      <w:r>
        <w:rPr>
          <w:rStyle w:val="sc11"/>
        </w:rPr>
        <w:t>append</w:t>
      </w:r>
      <w:r>
        <w:rPr>
          <w:rStyle w:val="sc101"/>
        </w:rPr>
        <w:t>(</w:t>
      </w:r>
      <w:r>
        <w:rPr>
          <w:rStyle w:val="sc11"/>
        </w:rPr>
        <w:t>data_set_np</w:t>
      </w:r>
      <w:r>
        <w:rPr>
          <w:rStyle w:val="sc101"/>
        </w:rPr>
        <w:t>)</w:t>
      </w:r>
    </w:p>
    <w:p w14:paraId="5C027417" w14:textId="77777777" w:rsidR="00E8033F" w:rsidRDefault="00E8033F" w:rsidP="00E8033F">
      <w:pPr>
        <w:shd w:val="clear" w:color="auto" w:fill="FFFFFF"/>
        <w:adjustRightInd w:val="0"/>
        <w:snapToGrid w:val="0"/>
        <w:ind w:leftChars="200" w:left="420"/>
        <w:rPr>
          <w:rStyle w:val="sc0"/>
        </w:rPr>
      </w:pPr>
    </w:p>
    <w:p w14:paraId="652C7D3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obs_rec_dict</w:t>
      </w:r>
      <w:r>
        <w:rPr>
          <w:rStyle w:val="sc0"/>
        </w:rPr>
        <w:t xml:space="preserve"> </w:t>
      </w:r>
      <w:r>
        <w:rPr>
          <w:rStyle w:val="sc101"/>
        </w:rPr>
        <w:t>=</w:t>
      </w:r>
      <w:r>
        <w:rPr>
          <w:rStyle w:val="sc0"/>
        </w:rPr>
        <w:t xml:space="preserve"> </w:t>
      </w:r>
      <w:r>
        <w:rPr>
          <w:rStyle w:val="sc11"/>
        </w:rPr>
        <w:t>json</w:t>
      </w:r>
      <w:r>
        <w:rPr>
          <w:rStyle w:val="sc101"/>
        </w:rPr>
        <w:t>.</w:t>
      </w:r>
      <w:r>
        <w:rPr>
          <w:rStyle w:val="sc11"/>
        </w:rPr>
        <w:t>dumps</w:t>
      </w:r>
      <w:r>
        <w:rPr>
          <w:rStyle w:val="sc101"/>
        </w:rPr>
        <w:t>({</w:t>
      </w:r>
      <w:r>
        <w:rPr>
          <w:rStyle w:val="sc41"/>
        </w:rPr>
        <w:t>'claveId'</w:t>
      </w:r>
      <w:r>
        <w:rPr>
          <w:rStyle w:val="sc101"/>
        </w:rPr>
        <w:t>:</w:t>
      </w:r>
      <w:r>
        <w:rPr>
          <w:rStyle w:val="sc0"/>
        </w:rPr>
        <w:t xml:space="preserve"> </w:t>
      </w:r>
      <w:r>
        <w:rPr>
          <w:rStyle w:val="sc11"/>
        </w:rPr>
        <w:t>clave_id</w:t>
      </w:r>
      <w:r>
        <w:rPr>
          <w:rStyle w:val="sc101"/>
        </w:rPr>
        <w:t>,</w:t>
      </w:r>
      <w:r>
        <w:rPr>
          <w:rStyle w:val="sc0"/>
        </w:rPr>
        <w:t xml:space="preserve"> </w:t>
      </w:r>
      <w:r>
        <w:rPr>
          <w:rStyle w:val="sc41"/>
        </w:rPr>
        <w:t>'records'</w:t>
      </w:r>
      <w:r>
        <w:rPr>
          <w:rStyle w:val="sc101"/>
        </w:rPr>
        <w:t>:</w:t>
      </w:r>
      <w:r>
        <w:rPr>
          <w:rStyle w:val="sc0"/>
        </w:rPr>
        <w:t xml:space="preserve"> </w:t>
      </w:r>
      <w:r>
        <w:rPr>
          <w:rStyle w:val="sc11"/>
        </w:rPr>
        <w:t>record_dict</w:t>
      </w:r>
      <w:r>
        <w:rPr>
          <w:rStyle w:val="sc101"/>
        </w:rPr>
        <w:t>})</w:t>
      </w:r>
    </w:p>
    <w:p w14:paraId="76CD295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obs_rec_prefix</w:t>
      </w:r>
      <w:r>
        <w:rPr>
          <w:rStyle w:val="sc0"/>
        </w:rPr>
        <w:t xml:space="preserve"> </w:t>
      </w:r>
      <w:r>
        <w:rPr>
          <w:rStyle w:val="sc101"/>
        </w:rPr>
        <w:t>=</w:t>
      </w:r>
      <w:r>
        <w:rPr>
          <w:rStyle w:val="sc0"/>
        </w:rPr>
        <w:t xml:space="preserve"> </w:t>
      </w:r>
      <w:r>
        <w:rPr>
          <w:rStyle w:val="sc41"/>
        </w:rPr>
        <w:t>'Service/ZyRealTime/clave'</w:t>
      </w:r>
      <w:r>
        <w:rPr>
          <w:rStyle w:val="sc0"/>
        </w:rPr>
        <w:t xml:space="preserve"> </w:t>
      </w:r>
      <w:r>
        <w:rPr>
          <w:rStyle w:val="sc101"/>
        </w:rPr>
        <w:t>+</w:t>
      </w:r>
      <w:r>
        <w:rPr>
          <w:rStyle w:val="sc0"/>
        </w:rPr>
        <w:t xml:space="preserve"> </w:t>
      </w:r>
      <w:r>
        <w:rPr>
          <w:rStyle w:val="sc11"/>
        </w:rPr>
        <w:t>str</w:t>
      </w:r>
      <w:r>
        <w:rPr>
          <w:rStyle w:val="sc101"/>
        </w:rPr>
        <w:t>(</w:t>
      </w:r>
      <w:r>
        <w:rPr>
          <w:rStyle w:val="sc11"/>
        </w:rPr>
        <w:t>clave_id</w:t>
      </w:r>
      <w:r>
        <w:rPr>
          <w:rStyle w:val="sc101"/>
        </w:rPr>
        <w:t>)</w:t>
      </w:r>
    </w:p>
    <w:p w14:paraId="37B7871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r>
        <w:rPr>
          <w:rStyle w:val="sc11"/>
        </w:rPr>
        <w:t>obs_client</w:t>
      </w:r>
      <w:r>
        <w:rPr>
          <w:rStyle w:val="sc101"/>
        </w:rPr>
        <w:t>.</w:t>
      </w:r>
      <w:r>
        <w:rPr>
          <w:rStyle w:val="sc11"/>
        </w:rPr>
        <w:t>deleteObject</w:t>
      </w:r>
      <w:r>
        <w:rPr>
          <w:rStyle w:val="sc101"/>
        </w:rPr>
        <w:t>(</w:t>
      </w:r>
      <w:r>
        <w:rPr>
          <w:rStyle w:val="sc11"/>
        </w:rPr>
        <w:t>bucket_name</w:t>
      </w:r>
      <w:r>
        <w:rPr>
          <w:rStyle w:val="sc101"/>
        </w:rPr>
        <w:t>,</w:t>
      </w:r>
      <w:r>
        <w:rPr>
          <w:rStyle w:val="sc0"/>
        </w:rPr>
        <w:t xml:space="preserve"> </w:t>
      </w:r>
      <w:r>
        <w:rPr>
          <w:rStyle w:val="sc11"/>
        </w:rPr>
        <w:t>obs_rec_prefix</w:t>
      </w:r>
      <w:r>
        <w:rPr>
          <w:rStyle w:val="sc101"/>
        </w:rPr>
        <w:t>)</w:t>
      </w:r>
    </w:p>
    <w:p w14:paraId="16C6FFF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11"/>
        </w:rPr>
        <w:t>resp</w:t>
      </w:r>
      <w:r>
        <w:rPr>
          <w:rStyle w:val="sc101"/>
        </w:rPr>
        <w:t>.</w:t>
      </w:r>
      <w:r>
        <w:rPr>
          <w:rStyle w:val="sc11"/>
        </w:rPr>
        <w:t>status</w:t>
      </w:r>
      <w:r>
        <w:rPr>
          <w:rStyle w:val="sc0"/>
        </w:rPr>
        <w:t xml:space="preserve"> </w:t>
      </w:r>
      <w:r>
        <w:rPr>
          <w:rStyle w:val="sc101"/>
        </w:rPr>
        <w:t>&gt;=</w:t>
      </w:r>
      <w:r>
        <w:rPr>
          <w:rStyle w:val="sc0"/>
        </w:rPr>
        <w:t xml:space="preserve"> </w:t>
      </w:r>
      <w:r>
        <w:rPr>
          <w:rStyle w:val="sc21"/>
        </w:rPr>
        <w:t>300</w:t>
      </w:r>
      <w:r>
        <w:rPr>
          <w:rStyle w:val="sc101"/>
        </w:rPr>
        <w:t>:</w:t>
      </w:r>
    </w:p>
    <w:p w14:paraId="6B55479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'[RealTimeDataPool] OBS DELETE obj: common msg:status:'</w:t>
      </w:r>
      <w:r>
        <w:rPr>
          <w:rStyle w:val="sc101"/>
        </w:rPr>
        <w:t>,</w:t>
      </w:r>
      <w:r>
        <w:rPr>
          <w:rStyle w:val="sc0"/>
        </w:rPr>
        <w:t xml:space="preserve"> </w:t>
      </w:r>
      <w:r>
        <w:rPr>
          <w:rStyle w:val="sc11"/>
        </w:rPr>
        <w:t>resp</w:t>
      </w:r>
      <w:r>
        <w:rPr>
          <w:rStyle w:val="sc101"/>
        </w:rPr>
        <w:t>.</w:t>
      </w:r>
      <w:r>
        <w:rPr>
          <w:rStyle w:val="sc11"/>
        </w:rPr>
        <w:t>status</w:t>
      </w:r>
      <w:r>
        <w:rPr>
          <w:rStyle w:val="sc101"/>
        </w:rPr>
        <w:t>,</w:t>
      </w:r>
      <w:r>
        <w:rPr>
          <w:rStyle w:val="sc0"/>
        </w:rPr>
        <w:t xml:space="preserve"> </w:t>
      </w:r>
      <w:r>
        <w:rPr>
          <w:rStyle w:val="sc41"/>
        </w:rPr>
        <w:t>'prefix '</w:t>
      </w:r>
      <w:r>
        <w:rPr>
          <w:rStyle w:val="sc101"/>
        </w:rPr>
        <w:t>,</w:t>
      </w:r>
      <w:r>
        <w:rPr>
          <w:rStyle w:val="sc0"/>
        </w:rPr>
        <w:t xml:space="preserve"> </w:t>
      </w:r>
      <w:r>
        <w:rPr>
          <w:rStyle w:val="sc11"/>
        </w:rPr>
        <w:t>obs_rec_prefix</w:t>
      </w:r>
      <w:r>
        <w:rPr>
          <w:rStyle w:val="sc101"/>
        </w:rPr>
        <w:t>,</w:t>
      </w:r>
      <w:r>
        <w:rPr>
          <w:rStyle w:val="sc0"/>
        </w:rPr>
        <w:t xml:space="preserve"> </w:t>
      </w:r>
      <w:r>
        <w:rPr>
          <w:rStyle w:val="sc41"/>
        </w:rPr>
        <w:t>',errorCode:'</w:t>
      </w:r>
      <w:r>
        <w:rPr>
          <w:rStyle w:val="sc101"/>
        </w:rPr>
        <w:t>,</w:t>
      </w:r>
    </w:p>
    <w:p w14:paraId="41A86EE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101"/>
        </w:rPr>
        <w:t>.</w:t>
      </w:r>
      <w:r>
        <w:rPr>
          <w:rStyle w:val="sc11"/>
        </w:rPr>
        <w:t>errorCode</w:t>
      </w:r>
      <w:r>
        <w:rPr>
          <w:rStyle w:val="sc101"/>
        </w:rPr>
        <w:t>,</w:t>
      </w:r>
      <w:r>
        <w:rPr>
          <w:rStyle w:val="sc0"/>
        </w:rPr>
        <w:t xml:space="preserve"> </w:t>
      </w:r>
      <w:r>
        <w:rPr>
          <w:rStyle w:val="sc41"/>
        </w:rPr>
        <w:t>',errorMessage:'</w:t>
      </w:r>
      <w:r>
        <w:rPr>
          <w:rStyle w:val="sc101"/>
        </w:rPr>
        <w:t>,</w:t>
      </w:r>
      <w:r>
        <w:rPr>
          <w:rStyle w:val="sc0"/>
        </w:rPr>
        <w:t xml:space="preserve"> </w:t>
      </w:r>
      <w:r>
        <w:rPr>
          <w:rStyle w:val="sc11"/>
        </w:rPr>
        <w:t>resp</w:t>
      </w:r>
      <w:r>
        <w:rPr>
          <w:rStyle w:val="sc101"/>
        </w:rPr>
        <w:t>.</w:t>
      </w:r>
      <w:r>
        <w:rPr>
          <w:rStyle w:val="sc11"/>
        </w:rPr>
        <w:t>errorMessage</w:t>
      </w:r>
      <w:r>
        <w:rPr>
          <w:rStyle w:val="sc101"/>
        </w:rPr>
        <w:t>)</w:t>
      </w:r>
    </w:p>
    <w:p w14:paraId="75B38847" w14:textId="77777777" w:rsidR="00E8033F" w:rsidRDefault="00E8033F" w:rsidP="00E8033F">
      <w:pPr>
        <w:shd w:val="clear" w:color="auto" w:fill="FFFFFF"/>
        <w:adjustRightInd w:val="0"/>
        <w:snapToGrid w:val="0"/>
        <w:ind w:leftChars="200" w:left="420"/>
        <w:rPr>
          <w:rStyle w:val="sc0"/>
        </w:rPr>
      </w:pPr>
    </w:p>
    <w:p w14:paraId="03800F5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r>
        <w:rPr>
          <w:rStyle w:val="sc11"/>
        </w:rPr>
        <w:t>obs_client</w:t>
      </w:r>
      <w:r>
        <w:rPr>
          <w:rStyle w:val="sc101"/>
        </w:rPr>
        <w:t>.</w:t>
      </w:r>
      <w:r>
        <w:rPr>
          <w:rStyle w:val="sc11"/>
        </w:rPr>
        <w:t>putContent</w:t>
      </w:r>
      <w:r>
        <w:rPr>
          <w:rStyle w:val="sc101"/>
        </w:rPr>
        <w:t>(</w:t>
      </w:r>
      <w:r>
        <w:rPr>
          <w:rStyle w:val="sc11"/>
        </w:rPr>
        <w:t>bucket_name</w:t>
      </w:r>
      <w:r>
        <w:rPr>
          <w:rStyle w:val="sc101"/>
        </w:rPr>
        <w:t>,</w:t>
      </w:r>
      <w:r>
        <w:rPr>
          <w:rStyle w:val="sc0"/>
        </w:rPr>
        <w:t xml:space="preserve"> </w:t>
      </w:r>
      <w:r>
        <w:rPr>
          <w:rStyle w:val="sc11"/>
        </w:rPr>
        <w:t>obs_rec_prefix</w:t>
      </w:r>
      <w:r>
        <w:rPr>
          <w:rStyle w:val="sc101"/>
        </w:rPr>
        <w:t>,</w:t>
      </w:r>
      <w:r>
        <w:rPr>
          <w:rStyle w:val="sc0"/>
        </w:rPr>
        <w:t xml:space="preserve"> </w:t>
      </w:r>
      <w:r>
        <w:rPr>
          <w:rStyle w:val="sc11"/>
        </w:rPr>
        <w:t>str</w:t>
      </w:r>
      <w:r>
        <w:rPr>
          <w:rStyle w:val="sc101"/>
        </w:rPr>
        <w:t>(</w:t>
      </w:r>
      <w:r>
        <w:rPr>
          <w:rStyle w:val="sc11"/>
        </w:rPr>
        <w:t>obs_rec_dict</w:t>
      </w:r>
      <w:r>
        <w:rPr>
          <w:rStyle w:val="sc101"/>
        </w:rPr>
        <w:t>))</w:t>
      </w:r>
    </w:p>
    <w:p w14:paraId="62DA61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11"/>
        </w:rPr>
        <w:t>resp</w:t>
      </w:r>
      <w:r>
        <w:rPr>
          <w:rStyle w:val="sc101"/>
        </w:rPr>
        <w:t>.</w:t>
      </w:r>
      <w:r>
        <w:rPr>
          <w:rStyle w:val="sc11"/>
        </w:rPr>
        <w:t>status</w:t>
      </w:r>
      <w:r>
        <w:rPr>
          <w:rStyle w:val="sc0"/>
        </w:rPr>
        <w:t xml:space="preserve"> </w:t>
      </w:r>
      <w:r>
        <w:rPr>
          <w:rStyle w:val="sc101"/>
        </w:rPr>
        <w:t>&gt;=</w:t>
      </w:r>
      <w:r>
        <w:rPr>
          <w:rStyle w:val="sc0"/>
        </w:rPr>
        <w:t xml:space="preserve"> </w:t>
      </w:r>
      <w:r>
        <w:rPr>
          <w:rStyle w:val="sc21"/>
        </w:rPr>
        <w:t>300</w:t>
      </w:r>
      <w:r>
        <w:rPr>
          <w:rStyle w:val="sc101"/>
        </w:rPr>
        <w:t>:</w:t>
      </w:r>
    </w:p>
    <w:p w14:paraId="6EDAD82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'[RealTimeDataPool] OBS PUT content: common msg:status:'</w:t>
      </w:r>
      <w:r>
        <w:rPr>
          <w:rStyle w:val="sc101"/>
        </w:rPr>
        <w:t>,</w:t>
      </w:r>
      <w:r>
        <w:rPr>
          <w:rStyle w:val="sc0"/>
        </w:rPr>
        <w:t xml:space="preserve"> </w:t>
      </w:r>
      <w:r>
        <w:rPr>
          <w:rStyle w:val="sc11"/>
        </w:rPr>
        <w:t>resp</w:t>
      </w:r>
      <w:r>
        <w:rPr>
          <w:rStyle w:val="sc101"/>
        </w:rPr>
        <w:t>.</w:t>
      </w:r>
      <w:r>
        <w:rPr>
          <w:rStyle w:val="sc11"/>
        </w:rPr>
        <w:t>status</w:t>
      </w:r>
      <w:r>
        <w:rPr>
          <w:rStyle w:val="sc101"/>
        </w:rPr>
        <w:t>,</w:t>
      </w:r>
      <w:r>
        <w:rPr>
          <w:rStyle w:val="sc0"/>
        </w:rPr>
        <w:t xml:space="preserve"> </w:t>
      </w:r>
      <w:r>
        <w:rPr>
          <w:rStyle w:val="sc41"/>
        </w:rPr>
        <w:t>'prefix '</w:t>
      </w:r>
      <w:r>
        <w:rPr>
          <w:rStyle w:val="sc101"/>
        </w:rPr>
        <w:t>,</w:t>
      </w:r>
      <w:r>
        <w:rPr>
          <w:rStyle w:val="sc0"/>
        </w:rPr>
        <w:t xml:space="preserve"> </w:t>
      </w:r>
      <w:r>
        <w:rPr>
          <w:rStyle w:val="sc11"/>
        </w:rPr>
        <w:t>obs_rec_prefix</w:t>
      </w:r>
      <w:r>
        <w:rPr>
          <w:rStyle w:val="sc101"/>
        </w:rPr>
        <w:t>,</w:t>
      </w:r>
      <w:r>
        <w:rPr>
          <w:rStyle w:val="sc0"/>
        </w:rPr>
        <w:t xml:space="preserve"> </w:t>
      </w:r>
      <w:r>
        <w:rPr>
          <w:rStyle w:val="sc41"/>
        </w:rPr>
        <w:t>',errorCode:'</w:t>
      </w:r>
      <w:r>
        <w:rPr>
          <w:rStyle w:val="sc101"/>
        </w:rPr>
        <w:t>,</w:t>
      </w:r>
    </w:p>
    <w:p w14:paraId="5CA3C8B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101"/>
        </w:rPr>
        <w:t>.</w:t>
      </w:r>
      <w:r>
        <w:rPr>
          <w:rStyle w:val="sc11"/>
        </w:rPr>
        <w:t>errorCode</w:t>
      </w:r>
      <w:r>
        <w:rPr>
          <w:rStyle w:val="sc101"/>
        </w:rPr>
        <w:t>,</w:t>
      </w:r>
      <w:r>
        <w:rPr>
          <w:rStyle w:val="sc0"/>
        </w:rPr>
        <w:t xml:space="preserve"> </w:t>
      </w:r>
      <w:r>
        <w:rPr>
          <w:rStyle w:val="sc41"/>
        </w:rPr>
        <w:t>',errorMessage:'</w:t>
      </w:r>
      <w:r>
        <w:rPr>
          <w:rStyle w:val="sc101"/>
        </w:rPr>
        <w:t>,</w:t>
      </w:r>
      <w:r>
        <w:rPr>
          <w:rStyle w:val="sc0"/>
        </w:rPr>
        <w:t xml:space="preserve"> </w:t>
      </w:r>
      <w:r>
        <w:rPr>
          <w:rStyle w:val="sc11"/>
        </w:rPr>
        <w:t>resp</w:t>
      </w:r>
      <w:r>
        <w:rPr>
          <w:rStyle w:val="sc101"/>
        </w:rPr>
        <w:t>.</w:t>
      </w:r>
      <w:r>
        <w:rPr>
          <w:rStyle w:val="sc11"/>
        </w:rPr>
        <w:t>errorMessage</w:t>
      </w:r>
      <w:r>
        <w:rPr>
          <w:rStyle w:val="sc101"/>
        </w:rPr>
        <w:t>)</w:t>
      </w:r>
    </w:p>
    <w:p w14:paraId="12578E90" w14:textId="77777777" w:rsidR="00E8033F" w:rsidRDefault="00E8033F" w:rsidP="00E8033F">
      <w:pPr>
        <w:shd w:val="clear" w:color="auto" w:fill="FFFFFF"/>
        <w:adjustRightInd w:val="0"/>
        <w:snapToGrid w:val="0"/>
        <w:ind w:leftChars="200" w:left="420"/>
        <w:rPr>
          <w:rStyle w:val="sc0"/>
        </w:rPr>
      </w:pPr>
    </w:p>
    <w:p w14:paraId="4404F6B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np_array</w:t>
      </w:r>
    </w:p>
    <w:p w14:paraId="0D7A94FE" w14:textId="77777777" w:rsidR="00E8033F" w:rsidRDefault="00E8033F" w:rsidP="00E8033F">
      <w:pPr>
        <w:shd w:val="clear" w:color="auto" w:fill="FFFFFF"/>
        <w:adjustRightInd w:val="0"/>
        <w:snapToGrid w:val="0"/>
        <w:ind w:leftChars="200" w:left="420"/>
        <w:rPr>
          <w:rStyle w:val="sc0"/>
        </w:rPr>
      </w:pPr>
    </w:p>
    <w:p w14:paraId="32B29011" w14:textId="77777777" w:rsidR="00E8033F" w:rsidRDefault="00E8033F" w:rsidP="00E8033F">
      <w:pPr>
        <w:shd w:val="clear" w:color="auto" w:fill="FFFFFF"/>
        <w:adjustRightInd w:val="0"/>
        <w:snapToGrid w:val="0"/>
        <w:ind w:leftChars="200" w:left="420"/>
        <w:rPr>
          <w:rStyle w:val="sc0"/>
        </w:rPr>
      </w:pPr>
    </w:p>
    <w:p w14:paraId="074DB412" w14:textId="77777777" w:rsidR="00E8033F" w:rsidRDefault="00E8033F" w:rsidP="00E8033F">
      <w:pPr>
        <w:shd w:val="clear" w:color="auto" w:fill="FFFFFF"/>
        <w:adjustRightInd w:val="0"/>
        <w:snapToGrid w:val="0"/>
        <w:ind w:leftChars="200" w:left="420"/>
        <w:rPr>
          <w:rStyle w:val="sc0"/>
        </w:rPr>
      </w:pPr>
      <w:r>
        <w:rPr>
          <w:rStyle w:val="sc51"/>
        </w:rPr>
        <w:t>class</w:t>
      </w:r>
      <w:r>
        <w:rPr>
          <w:rStyle w:val="sc0"/>
        </w:rPr>
        <w:t xml:space="preserve"> </w:t>
      </w:r>
      <w:r>
        <w:rPr>
          <w:rStyle w:val="sc81"/>
        </w:rPr>
        <w:t>RealTimeDataPool</w:t>
      </w:r>
      <w:r>
        <w:rPr>
          <w:rStyle w:val="sc101"/>
        </w:rPr>
        <w:t>:</w:t>
      </w:r>
    </w:p>
    <w:p w14:paraId="4B01CC7D" w14:textId="77777777" w:rsidR="00E8033F" w:rsidRDefault="00E8033F" w:rsidP="00E8033F">
      <w:pPr>
        <w:shd w:val="clear" w:color="auto" w:fill="FFFFFF"/>
        <w:adjustRightInd w:val="0"/>
        <w:snapToGrid w:val="0"/>
        <w:ind w:leftChars="200" w:left="420"/>
        <w:rPr>
          <w:rStyle w:val="sc0"/>
        </w:rPr>
      </w:pPr>
    </w:p>
    <w:p w14:paraId="1F0EA8D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r>
        <w:rPr>
          <w:rStyle w:val="sc91"/>
        </w:rPr>
        <w:t>__init__</w:t>
      </w:r>
      <w:r>
        <w:rPr>
          <w:rStyle w:val="sc101"/>
        </w:rPr>
        <w:t>(</w:t>
      </w:r>
      <w:r>
        <w:rPr>
          <w:rStyle w:val="sc11"/>
        </w:rPr>
        <w:t>self</w:t>
      </w:r>
      <w:r>
        <w:rPr>
          <w:rStyle w:val="sc101"/>
        </w:rPr>
        <w:t>,</w:t>
      </w:r>
      <w:r>
        <w:rPr>
          <w:rStyle w:val="sc0"/>
        </w:rPr>
        <w:t xml:space="preserve"> </w:t>
      </w:r>
      <w:r>
        <w:rPr>
          <w:rStyle w:val="sc11"/>
        </w:rPr>
        <w:t>obs_client</w:t>
      </w:r>
      <w:r>
        <w:rPr>
          <w:rStyle w:val="sc101"/>
        </w:rPr>
        <w:t>):</w:t>
      </w:r>
    </w:p>
    <w:p w14:paraId="1070C46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self</w:t>
      </w:r>
      <w:r>
        <w:rPr>
          <w:rStyle w:val="sc101"/>
        </w:rPr>
        <w:t>.</w:t>
      </w:r>
      <w:r>
        <w:rPr>
          <w:rStyle w:val="sc11"/>
        </w:rPr>
        <w:t>obs_client</w:t>
      </w:r>
      <w:r>
        <w:rPr>
          <w:rStyle w:val="sc0"/>
        </w:rPr>
        <w:t xml:space="preserve"> </w:t>
      </w:r>
      <w:r>
        <w:rPr>
          <w:rStyle w:val="sc101"/>
        </w:rPr>
        <w:t>=</w:t>
      </w:r>
      <w:r>
        <w:rPr>
          <w:rStyle w:val="sc0"/>
        </w:rPr>
        <w:t xml:space="preserve"> </w:t>
      </w:r>
      <w:r>
        <w:rPr>
          <w:rStyle w:val="sc11"/>
        </w:rPr>
        <w:t>obs_client</w:t>
      </w:r>
    </w:p>
    <w:p w14:paraId="512BA45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124D9B25" w14:textId="77777777" w:rsidR="00E8033F" w:rsidRDefault="00E8033F" w:rsidP="00E8033F">
      <w:pPr>
        <w:shd w:val="clear" w:color="auto" w:fill="FFFFFF"/>
        <w:adjustRightInd w:val="0"/>
        <w:snapToGrid w:val="0"/>
        <w:ind w:leftChars="200" w:left="420"/>
        <w:rPr>
          <w:rStyle w:val="sc0"/>
        </w:rPr>
      </w:pPr>
    </w:p>
    <w:p w14:paraId="46458A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r>
        <w:rPr>
          <w:rStyle w:val="sc91"/>
        </w:rPr>
        <w:t>auto_clave_process</w:t>
      </w:r>
      <w:r>
        <w:rPr>
          <w:rStyle w:val="sc101"/>
        </w:rPr>
        <w:t>(</w:t>
      </w:r>
      <w:r>
        <w:rPr>
          <w:rStyle w:val="sc11"/>
        </w:rPr>
        <w:t>self</w:t>
      </w:r>
      <w:r>
        <w:rPr>
          <w:rStyle w:val="sc101"/>
        </w:rPr>
        <w:t>,</w:t>
      </w:r>
      <w:r>
        <w:rPr>
          <w:rStyle w:val="sc0"/>
        </w:rPr>
        <w:t xml:space="preserve"> </w:t>
      </w:r>
      <w:r>
        <w:rPr>
          <w:rStyle w:val="sc11"/>
        </w:rPr>
        <w:t>data_json</w:t>
      </w:r>
      <w:r>
        <w:rPr>
          <w:rStyle w:val="sc101"/>
        </w:rPr>
        <w:t>):</w:t>
      </w:r>
    </w:p>
    <w:p w14:paraId="74E3C7B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auto_clave_data_convert</w:t>
      </w:r>
      <w:r>
        <w:rPr>
          <w:rStyle w:val="sc101"/>
        </w:rPr>
        <w:t>(</w:t>
      </w:r>
      <w:r>
        <w:rPr>
          <w:rStyle w:val="sc11"/>
        </w:rPr>
        <w:t>data_json</w:t>
      </w:r>
      <w:r>
        <w:rPr>
          <w:rStyle w:val="sc101"/>
        </w:rPr>
        <w:t>,</w:t>
      </w:r>
      <w:r>
        <w:rPr>
          <w:rStyle w:val="sc0"/>
        </w:rPr>
        <w:t xml:space="preserve"> </w:t>
      </w:r>
      <w:r>
        <w:rPr>
          <w:rStyle w:val="sc11"/>
        </w:rPr>
        <w:t>self</w:t>
      </w:r>
      <w:r>
        <w:rPr>
          <w:rStyle w:val="sc101"/>
        </w:rPr>
        <w:t>.</w:t>
      </w:r>
      <w:r>
        <w:rPr>
          <w:rStyle w:val="sc11"/>
        </w:rPr>
        <w:t>obs_client</w:t>
      </w:r>
      <w:r>
        <w:rPr>
          <w:rStyle w:val="sc101"/>
        </w:rPr>
        <w:t>)</w:t>
      </w:r>
    </w:p>
    <w:p w14:paraId="61724632" w14:textId="77777777" w:rsidR="00E8033F" w:rsidRPr="005D6923" w:rsidRDefault="00E8033F" w:rsidP="00E8033F">
      <w:pPr>
        <w:spacing w:line="400" w:lineRule="exact"/>
        <w:ind w:firstLineChars="200" w:firstLine="420"/>
        <w:rPr>
          <w:rFonts w:ascii="黑体" w:eastAsia="黑体" w:hAnsi="黑体"/>
        </w:rPr>
      </w:pPr>
    </w:p>
    <w:p w14:paraId="66209DF3" w14:textId="77777777" w:rsidR="00606641" w:rsidRDefault="00606641" w:rsidP="00E8033F">
      <w:pPr>
        <w:spacing w:line="400" w:lineRule="exact"/>
        <w:ind w:firstLineChars="200" w:firstLine="420"/>
        <w:rPr>
          <w:rFonts w:ascii="黑体" w:eastAsia="黑体" w:hAnsi="黑体"/>
        </w:rPr>
      </w:pPr>
    </w:p>
    <w:p w14:paraId="1274943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3</w:t>
      </w:r>
    </w:p>
    <w:p w14:paraId="1D65D593"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DIS连接程序源代码(DataFromDIS</w:t>
      </w:r>
      <w:r>
        <w:rPr>
          <w:rFonts w:ascii="黑体" w:eastAsia="黑体" w:hAnsi="黑体"/>
        </w:rPr>
        <w:t>.py)</w:t>
      </w:r>
    </w:p>
    <w:p w14:paraId="66BF1D99" w14:textId="77777777" w:rsidR="00E8033F" w:rsidRDefault="00E8033F" w:rsidP="00E8033F">
      <w:pPr>
        <w:spacing w:line="400" w:lineRule="exact"/>
        <w:ind w:firstLineChars="200" w:firstLine="420"/>
        <w:rPr>
          <w:rFonts w:ascii="黑体" w:eastAsia="黑体" w:hAnsi="黑体"/>
        </w:rPr>
      </w:pPr>
    </w:p>
    <w:p w14:paraId="4CDF756F"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src</w:t>
      </w:r>
      <w:r>
        <w:rPr>
          <w:rStyle w:val="sc101"/>
        </w:rPr>
        <w:t>.</w:t>
      </w:r>
      <w:r>
        <w:rPr>
          <w:rStyle w:val="sc11"/>
        </w:rPr>
        <w:t>com</w:t>
      </w:r>
      <w:r>
        <w:rPr>
          <w:rStyle w:val="sc101"/>
        </w:rPr>
        <w:t>.</w:t>
      </w:r>
      <w:r>
        <w:rPr>
          <w:rStyle w:val="sc11"/>
        </w:rPr>
        <w:t>dis</w:t>
      </w:r>
      <w:r>
        <w:rPr>
          <w:rStyle w:val="sc101"/>
        </w:rPr>
        <w:t>.</w:t>
      </w:r>
      <w:r>
        <w:rPr>
          <w:rStyle w:val="sc11"/>
        </w:rPr>
        <w:t>client</w:t>
      </w:r>
      <w:r>
        <w:rPr>
          <w:rStyle w:val="sc0"/>
        </w:rPr>
        <w:t xml:space="preserve"> </w:t>
      </w:r>
      <w:r>
        <w:rPr>
          <w:rStyle w:val="sc51"/>
        </w:rPr>
        <w:t>import</w:t>
      </w:r>
      <w:r>
        <w:rPr>
          <w:rStyle w:val="sc0"/>
        </w:rPr>
        <w:t xml:space="preserve"> </w:t>
      </w:r>
      <w:r>
        <w:rPr>
          <w:rStyle w:val="sc11"/>
        </w:rPr>
        <w:t>disclient</w:t>
      </w:r>
    </w:p>
    <w:p w14:paraId="33A91105"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configparser</w:t>
      </w:r>
      <w:r>
        <w:rPr>
          <w:rStyle w:val="sc0"/>
        </w:rPr>
        <w:t xml:space="preserve"> </w:t>
      </w:r>
      <w:r>
        <w:rPr>
          <w:rStyle w:val="sc51"/>
        </w:rPr>
        <w:t>import</w:t>
      </w:r>
      <w:r>
        <w:rPr>
          <w:rStyle w:val="sc0"/>
        </w:rPr>
        <w:t xml:space="preserve"> </w:t>
      </w:r>
      <w:r>
        <w:rPr>
          <w:rStyle w:val="sc11"/>
        </w:rPr>
        <w:t>ConfigParser</w:t>
      </w:r>
    </w:p>
    <w:p w14:paraId="77FEC3A8" w14:textId="77777777" w:rsidR="00E8033F" w:rsidRDefault="00E8033F" w:rsidP="00E8033F">
      <w:pPr>
        <w:shd w:val="clear" w:color="auto" w:fill="FFFFFF"/>
        <w:adjustRightInd w:val="0"/>
        <w:snapToGrid w:val="0"/>
        <w:ind w:leftChars="200" w:left="420"/>
        <w:rPr>
          <w:rStyle w:val="sc0"/>
        </w:rPr>
      </w:pPr>
    </w:p>
    <w:p w14:paraId="03A4F1E1" w14:textId="77777777" w:rsidR="00E8033F" w:rsidRDefault="00E8033F" w:rsidP="00E8033F">
      <w:pPr>
        <w:shd w:val="clear" w:color="auto" w:fill="FFFFFF"/>
        <w:adjustRightInd w:val="0"/>
        <w:snapToGrid w:val="0"/>
        <w:ind w:leftChars="200" w:left="420"/>
        <w:rPr>
          <w:rStyle w:val="sc0"/>
        </w:rPr>
      </w:pPr>
      <w:r>
        <w:rPr>
          <w:rStyle w:val="sc11"/>
        </w:rPr>
        <w:t>confPath</w:t>
      </w:r>
      <w:r>
        <w:rPr>
          <w:rStyle w:val="sc0"/>
        </w:rPr>
        <w:t xml:space="preserve"> </w:t>
      </w:r>
      <w:r>
        <w:rPr>
          <w:rStyle w:val="sc101"/>
        </w:rPr>
        <w:t>=</w:t>
      </w:r>
      <w:r>
        <w:rPr>
          <w:rStyle w:val="sc0"/>
        </w:rPr>
        <w:t xml:space="preserve"> </w:t>
      </w:r>
      <w:r>
        <w:rPr>
          <w:rStyle w:val="sc41"/>
        </w:rPr>
        <w:t>'conf.ini'</w:t>
      </w:r>
    </w:p>
    <w:p w14:paraId="69E0034D" w14:textId="77777777" w:rsidR="00E8033F" w:rsidRDefault="00E8033F" w:rsidP="00E8033F">
      <w:pPr>
        <w:shd w:val="clear" w:color="auto" w:fill="FFFFFF"/>
        <w:adjustRightInd w:val="0"/>
        <w:snapToGrid w:val="0"/>
        <w:ind w:leftChars="200" w:left="420"/>
        <w:rPr>
          <w:rStyle w:val="sc0"/>
        </w:rPr>
      </w:pPr>
      <w:r>
        <w:rPr>
          <w:rStyle w:val="sc11"/>
        </w:rPr>
        <w:t>partition_id</w:t>
      </w:r>
      <w:r>
        <w:rPr>
          <w:rStyle w:val="sc0"/>
        </w:rPr>
        <w:t xml:space="preserve"> </w:t>
      </w:r>
      <w:r>
        <w:rPr>
          <w:rStyle w:val="sc101"/>
        </w:rPr>
        <w:t>=</w:t>
      </w:r>
      <w:r>
        <w:rPr>
          <w:rStyle w:val="sc0"/>
        </w:rPr>
        <w:t xml:space="preserve"> </w:t>
      </w:r>
      <w:r>
        <w:rPr>
          <w:rStyle w:val="sc41"/>
        </w:rPr>
        <w:t>'shardId-0000000000'</w:t>
      </w:r>
    </w:p>
    <w:p w14:paraId="51EB9483" w14:textId="77777777" w:rsidR="00E8033F" w:rsidRDefault="00E8033F" w:rsidP="00E8033F">
      <w:pPr>
        <w:shd w:val="clear" w:color="auto" w:fill="FFFFFF"/>
        <w:adjustRightInd w:val="0"/>
        <w:snapToGrid w:val="0"/>
        <w:ind w:leftChars="200" w:left="420"/>
        <w:rPr>
          <w:rStyle w:val="sc0"/>
        </w:rPr>
      </w:pPr>
      <w:r>
        <w:rPr>
          <w:rStyle w:val="sc11"/>
        </w:rPr>
        <w:t>startSeq</w:t>
      </w:r>
      <w:r>
        <w:rPr>
          <w:rStyle w:val="sc0"/>
        </w:rPr>
        <w:t xml:space="preserve"> </w:t>
      </w:r>
      <w:r>
        <w:rPr>
          <w:rStyle w:val="sc101"/>
        </w:rPr>
        <w:t>=</w:t>
      </w:r>
      <w:r>
        <w:rPr>
          <w:rStyle w:val="sc0"/>
        </w:rPr>
        <w:t xml:space="preserve"> </w:t>
      </w:r>
      <w:r>
        <w:rPr>
          <w:rStyle w:val="sc21"/>
        </w:rPr>
        <w:t>0</w:t>
      </w:r>
    </w:p>
    <w:p w14:paraId="55AD42E0" w14:textId="77777777" w:rsidR="00E8033F" w:rsidRDefault="00E8033F" w:rsidP="00E8033F">
      <w:pPr>
        <w:shd w:val="clear" w:color="auto" w:fill="FFFFFF"/>
        <w:adjustRightInd w:val="0"/>
        <w:snapToGrid w:val="0"/>
        <w:ind w:leftChars="200" w:left="420"/>
        <w:rPr>
          <w:rStyle w:val="sc0"/>
        </w:rPr>
      </w:pPr>
      <w:r>
        <w:rPr>
          <w:rStyle w:val="sc11"/>
        </w:rPr>
        <w:t>streamName</w:t>
      </w:r>
      <w:r>
        <w:rPr>
          <w:rStyle w:val="sc0"/>
        </w:rPr>
        <w:t xml:space="preserve"> </w:t>
      </w:r>
      <w:r>
        <w:rPr>
          <w:rStyle w:val="sc101"/>
        </w:rPr>
        <w:t>=</w:t>
      </w:r>
      <w:r>
        <w:rPr>
          <w:rStyle w:val="sc0"/>
        </w:rPr>
        <w:t xml:space="preserve"> </w:t>
      </w:r>
      <w:r>
        <w:rPr>
          <w:rStyle w:val="sc41"/>
        </w:rPr>
        <w:t>'dis-YDY1'</w:t>
      </w:r>
    </w:p>
    <w:p w14:paraId="72EB6AAE" w14:textId="77777777" w:rsidR="00E8033F" w:rsidRDefault="00E8033F" w:rsidP="00E8033F">
      <w:pPr>
        <w:shd w:val="clear" w:color="auto" w:fill="FFFFFF"/>
        <w:adjustRightInd w:val="0"/>
        <w:snapToGrid w:val="0"/>
        <w:ind w:leftChars="200" w:left="420"/>
        <w:rPr>
          <w:rStyle w:val="sc0"/>
        </w:rPr>
      </w:pPr>
    </w:p>
    <w:p w14:paraId="4C689736" w14:textId="77777777" w:rsidR="00E8033F" w:rsidRDefault="00E8033F" w:rsidP="00E8033F">
      <w:pPr>
        <w:shd w:val="clear" w:color="auto" w:fill="FFFFFF"/>
        <w:adjustRightInd w:val="0"/>
        <w:snapToGrid w:val="0"/>
        <w:ind w:leftChars="200" w:left="420"/>
        <w:rPr>
          <w:rStyle w:val="sc0"/>
        </w:rPr>
      </w:pPr>
    </w:p>
    <w:p w14:paraId="637DD226"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get_cursor_test</w:t>
      </w:r>
      <w:r>
        <w:rPr>
          <w:rStyle w:val="sc101"/>
        </w:rPr>
        <w:t>(</w:t>
      </w:r>
      <w:r>
        <w:rPr>
          <w:rStyle w:val="sc11"/>
        </w:rPr>
        <w:t>cli</w:t>
      </w:r>
      <w:r>
        <w:rPr>
          <w:rStyle w:val="sc101"/>
        </w:rPr>
        <w:t>):</w:t>
      </w:r>
    </w:p>
    <w:p w14:paraId="6CF3EC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4BEE56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w:t>
      </w:r>
      <w:r>
        <w:rPr>
          <w:rStyle w:val="sc0"/>
        </w:rPr>
        <w:t xml:space="preserve"> </w:t>
      </w:r>
      <w:r>
        <w:rPr>
          <w:rStyle w:val="sc101"/>
        </w:rPr>
        <w:t>=</w:t>
      </w:r>
      <w:r>
        <w:rPr>
          <w:rStyle w:val="sc0"/>
        </w:rPr>
        <w:t xml:space="preserve"> </w:t>
      </w:r>
      <w:r>
        <w:rPr>
          <w:rStyle w:val="sc11"/>
        </w:rPr>
        <w:t>cli</w:t>
      </w:r>
      <w:r>
        <w:rPr>
          <w:rStyle w:val="sc101"/>
        </w:rPr>
        <w:t>.</w:t>
      </w:r>
      <w:r>
        <w:rPr>
          <w:rStyle w:val="sc11"/>
        </w:rPr>
        <w:t>getCursor</w:t>
      </w:r>
      <w:r>
        <w:rPr>
          <w:rStyle w:val="sc101"/>
        </w:rPr>
        <w:t>(</w:t>
      </w:r>
      <w:r>
        <w:rPr>
          <w:rStyle w:val="sc11"/>
        </w:rPr>
        <w:t>streamName</w:t>
      </w:r>
      <w:r>
        <w:rPr>
          <w:rStyle w:val="sc101"/>
        </w:rPr>
        <w:t>=</w:t>
      </w:r>
      <w:r>
        <w:rPr>
          <w:rStyle w:val="sc11"/>
        </w:rPr>
        <w:t>streamName</w:t>
      </w:r>
      <w:r>
        <w:rPr>
          <w:rStyle w:val="sc101"/>
        </w:rPr>
        <w:t>,</w:t>
      </w:r>
      <w:r>
        <w:rPr>
          <w:rStyle w:val="sc0"/>
        </w:rPr>
        <w:t xml:space="preserve"> </w:t>
      </w:r>
      <w:r>
        <w:rPr>
          <w:rStyle w:val="sc11"/>
        </w:rPr>
        <w:t>partitionId</w:t>
      </w:r>
      <w:r>
        <w:rPr>
          <w:rStyle w:val="sc101"/>
        </w:rPr>
        <w:t>=</w:t>
      </w:r>
      <w:r>
        <w:rPr>
          <w:rStyle w:val="sc11"/>
        </w:rPr>
        <w:t>partition_id</w:t>
      </w:r>
      <w:r>
        <w:rPr>
          <w:rStyle w:val="sc101"/>
        </w:rPr>
        <w:t>,</w:t>
      </w:r>
      <w:r>
        <w:rPr>
          <w:rStyle w:val="sc0"/>
        </w:rPr>
        <w:t xml:space="preserve"> </w:t>
      </w:r>
      <w:r>
        <w:rPr>
          <w:rStyle w:val="sc11"/>
        </w:rPr>
        <w:t>cursorType</w:t>
      </w:r>
      <w:r>
        <w:rPr>
          <w:rStyle w:val="sc101"/>
        </w:rPr>
        <w:t>=</w:t>
      </w:r>
      <w:r>
        <w:rPr>
          <w:rStyle w:val="sc41"/>
        </w:rPr>
        <w:t>'TRIM_HORIZON'</w:t>
      </w:r>
      <w:r>
        <w:rPr>
          <w:rStyle w:val="sc101"/>
        </w:rPr>
        <w:t>,</w:t>
      </w:r>
      <w:r>
        <w:rPr>
          <w:rStyle w:val="sc0"/>
        </w:rPr>
        <w:t xml:space="preserve"> </w:t>
      </w:r>
      <w:r>
        <w:rPr>
          <w:rStyle w:val="sc11"/>
        </w:rPr>
        <w:t>startSeq</w:t>
      </w:r>
      <w:r>
        <w:rPr>
          <w:rStyle w:val="sc101"/>
        </w:rPr>
        <w:t>=</w:t>
      </w:r>
      <w:r>
        <w:rPr>
          <w:rStyle w:val="sc11"/>
        </w:rPr>
        <w:t>startSeq</w:t>
      </w:r>
      <w:r>
        <w:rPr>
          <w:rStyle w:val="sc101"/>
        </w:rPr>
        <w:t>)</w:t>
      </w:r>
    </w:p>
    <w:p w14:paraId="0A74716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r</w:t>
      </w:r>
      <w:r>
        <w:rPr>
          <w:rStyle w:val="sc101"/>
        </w:rPr>
        <w:t>.</w:t>
      </w:r>
      <w:r>
        <w:rPr>
          <w:rStyle w:val="sc11"/>
        </w:rPr>
        <w:t>cursor</w:t>
      </w:r>
    </w:p>
    <w:p w14:paraId="302E1D2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420701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'DISDataMan __getCursor_test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1B796B9E" w14:textId="77777777" w:rsidR="00E8033F" w:rsidRDefault="00E8033F" w:rsidP="00E8033F">
      <w:pPr>
        <w:shd w:val="clear" w:color="auto" w:fill="FFFFFF"/>
        <w:adjustRightInd w:val="0"/>
        <w:snapToGrid w:val="0"/>
        <w:ind w:leftChars="200" w:left="420"/>
        <w:rPr>
          <w:rStyle w:val="sc0"/>
        </w:rPr>
      </w:pPr>
    </w:p>
    <w:p w14:paraId="1C223BAE" w14:textId="77777777" w:rsidR="00E8033F" w:rsidRDefault="00E8033F" w:rsidP="00E8033F">
      <w:pPr>
        <w:shd w:val="clear" w:color="auto" w:fill="FFFFFF"/>
        <w:adjustRightInd w:val="0"/>
        <w:snapToGrid w:val="0"/>
        <w:ind w:leftChars="200" w:left="420"/>
        <w:rPr>
          <w:rStyle w:val="sc0"/>
        </w:rPr>
      </w:pPr>
    </w:p>
    <w:p w14:paraId="68584D49"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new_object</w:t>
      </w:r>
      <w:r>
        <w:rPr>
          <w:rStyle w:val="sc101"/>
        </w:rPr>
        <w:t>():</w:t>
      </w:r>
    </w:p>
    <w:p w14:paraId="1E99E9E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r>
        <w:rPr>
          <w:rStyle w:val="sc11"/>
        </w:rPr>
        <w:t>ConfigParser</w:t>
      </w:r>
      <w:r>
        <w:rPr>
          <w:rStyle w:val="sc101"/>
        </w:rPr>
        <w:t>()</w:t>
      </w:r>
    </w:p>
    <w:p w14:paraId="11ADEFA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101"/>
        </w:rPr>
        <w:t>.</w:t>
      </w:r>
      <w:r>
        <w:rPr>
          <w:rStyle w:val="sc11"/>
        </w:rPr>
        <w:t>read</w:t>
      </w:r>
      <w:r>
        <w:rPr>
          <w:rStyle w:val="sc101"/>
        </w:rPr>
        <w:t>(</w:t>
      </w:r>
      <w:r>
        <w:rPr>
          <w:rStyle w:val="sc11"/>
        </w:rPr>
        <w:t>confPath</w:t>
      </w:r>
      <w:r>
        <w:rPr>
          <w:rStyle w:val="sc101"/>
        </w:rPr>
        <w:t>)</w:t>
      </w:r>
    </w:p>
    <w:p w14:paraId="58CE77E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2"/>
        </w:rPr>
        <w:t># Use configuration file</w:t>
      </w:r>
    </w:p>
    <w:p w14:paraId="03DAF4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1E73C7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project_id</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'projectid'</w:t>
      </w:r>
      <w:r>
        <w:rPr>
          <w:rStyle w:val="sc101"/>
        </w:rPr>
        <w:t>)</w:t>
      </w:r>
    </w:p>
    <w:p w14:paraId="1F07B71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ak</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'ak'</w:t>
      </w:r>
      <w:r>
        <w:rPr>
          <w:rStyle w:val="sc101"/>
        </w:rPr>
        <w:t>)</w:t>
      </w:r>
    </w:p>
    <w:p w14:paraId="0607ABA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sk</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'sk'</w:t>
      </w:r>
      <w:r>
        <w:rPr>
          <w:rStyle w:val="sc101"/>
        </w:rPr>
        <w:t>)</w:t>
      </w:r>
    </w:p>
    <w:p w14:paraId="6F4FE16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region</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'region'</w:t>
      </w:r>
      <w:r>
        <w:rPr>
          <w:rStyle w:val="sc101"/>
        </w:rPr>
        <w:t>)</w:t>
      </w:r>
    </w:p>
    <w:p w14:paraId="66881DA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endpoint</w:t>
      </w:r>
      <w:r>
        <w:rPr>
          <w:rStyle w:val="sc0"/>
        </w:rPr>
        <w:t xml:space="preserve"> </w:t>
      </w:r>
      <w:r>
        <w:rPr>
          <w:rStyle w:val="sc101"/>
        </w:rPr>
        <w:t>=</w:t>
      </w:r>
      <w:r>
        <w:rPr>
          <w:rStyle w:val="sc0"/>
        </w:rPr>
        <w:t xml:space="preserve"> </w:t>
      </w:r>
      <w:r>
        <w:rPr>
          <w:rStyle w:val="sc11"/>
        </w:rPr>
        <w:t>conf</w:t>
      </w:r>
      <w:r>
        <w:rPr>
          <w:rStyle w:val="sc101"/>
        </w:rPr>
        <w:t>.</w:t>
      </w:r>
      <w:r>
        <w:rPr>
          <w:rStyle w:val="sc11"/>
        </w:rPr>
        <w:t>get</w:t>
      </w:r>
      <w:r>
        <w:rPr>
          <w:rStyle w:val="sc101"/>
        </w:rPr>
        <w:t>(</w:t>
      </w:r>
      <w:r>
        <w:rPr>
          <w:rStyle w:val="sc41"/>
        </w:rPr>
        <w:t>'DISconfig'</w:t>
      </w:r>
      <w:r>
        <w:rPr>
          <w:rStyle w:val="sc101"/>
        </w:rPr>
        <w:t>,</w:t>
      </w:r>
      <w:r>
        <w:rPr>
          <w:rStyle w:val="sc0"/>
        </w:rPr>
        <w:t xml:space="preserve"> </w:t>
      </w:r>
      <w:r>
        <w:rPr>
          <w:rStyle w:val="sc41"/>
        </w:rPr>
        <w:t>'endpoint'</w:t>
      </w:r>
      <w:r>
        <w:rPr>
          <w:rStyle w:val="sc101"/>
        </w:rPr>
        <w:t>)</w:t>
      </w:r>
    </w:p>
    <w:p w14:paraId="0EE6E165" w14:textId="77777777" w:rsidR="00E8033F" w:rsidRDefault="00E8033F" w:rsidP="00E8033F">
      <w:pPr>
        <w:shd w:val="clear" w:color="auto" w:fill="FFFFFF"/>
        <w:adjustRightInd w:val="0"/>
        <w:snapToGrid w:val="0"/>
        <w:ind w:leftChars="200" w:left="420"/>
        <w:rPr>
          <w:rStyle w:val="sc0"/>
        </w:rPr>
      </w:pPr>
    </w:p>
    <w:p w14:paraId="4A61A2F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1EB62F0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dis</w:t>
      </w:r>
      <w:r>
        <w:rPr>
          <w:rStyle w:val="sc0"/>
        </w:rPr>
        <w:t xml:space="preserve"> </w:t>
      </w:r>
      <w:r>
        <w:rPr>
          <w:rStyle w:val="sc101"/>
        </w:rPr>
        <w:t>=</w:t>
      </w:r>
      <w:r>
        <w:rPr>
          <w:rStyle w:val="sc0"/>
        </w:rPr>
        <w:t xml:space="preserve"> </w:t>
      </w:r>
      <w:r>
        <w:rPr>
          <w:rStyle w:val="sc11"/>
        </w:rPr>
        <w:t>disclient</w:t>
      </w:r>
      <w:r>
        <w:rPr>
          <w:rStyle w:val="sc101"/>
        </w:rPr>
        <w:t>.</w:t>
      </w:r>
      <w:r>
        <w:rPr>
          <w:rStyle w:val="sc11"/>
        </w:rPr>
        <w:t>disclient</w:t>
      </w:r>
      <w:r>
        <w:rPr>
          <w:rStyle w:val="sc101"/>
        </w:rPr>
        <w:t>(</w:t>
      </w:r>
      <w:r>
        <w:rPr>
          <w:rStyle w:val="sc11"/>
        </w:rPr>
        <w:t>endpoint</w:t>
      </w:r>
      <w:r>
        <w:rPr>
          <w:rStyle w:val="sc101"/>
        </w:rPr>
        <w:t>=</w:t>
      </w:r>
      <w:r>
        <w:rPr>
          <w:rStyle w:val="sc11"/>
        </w:rPr>
        <w:t>endpoint</w:t>
      </w:r>
      <w:r>
        <w:rPr>
          <w:rStyle w:val="sc101"/>
        </w:rPr>
        <w:t>,</w:t>
      </w:r>
      <w:r>
        <w:rPr>
          <w:rStyle w:val="sc0"/>
        </w:rPr>
        <w:t xml:space="preserve"> </w:t>
      </w:r>
      <w:r>
        <w:rPr>
          <w:rStyle w:val="sc11"/>
        </w:rPr>
        <w:t>ak</w:t>
      </w:r>
      <w:r>
        <w:rPr>
          <w:rStyle w:val="sc101"/>
        </w:rPr>
        <w:t>=</w:t>
      </w:r>
      <w:r>
        <w:rPr>
          <w:rStyle w:val="sc11"/>
        </w:rPr>
        <w:t>ak</w:t>
      </w:r>
      <w:r>
        <w:rPr>
          <w:rStyle w:val="sc101"/>
        </w:rPr>
        <w:t>,</w:t>
      </w:r>
      <w:r>
        <w:rPr>
          <w:rStyle w:val="sc0"/>
        </w:rPr>
        <w:t xml:space="preserve"> </w:t>
      </w:r>
      <w:r>
        <w:rPr>
          <w:rStyle w:val="sc11"/>
        </w:rPr>
        <w:t>sk</w:t>
      </w:r>
      <w:r>
        <w:rPr>
          <w:rStyle w:val="sc101"/>
        </w:rPr>
        <w:t>=</w:t>
      </w:r>
      <w:r>
        <w:rPr>
          <w:rStyle w:val="sc11"/>
        </w:rPr>
        <w:t>sk</w:t>
      </w:r>
      <w:r>
        <w:rPr>
          <w:rStyle w:val="sc101"/>
        </w:rPr>
        <w:t>,</w:t>
      </w:r>
      <w:r>
        <w:rPr>
          <w:rStyle w:val="sc0"/>
        </w:rPr>
        <w:t xml:space="preserve"> </w:t>
      </w:r>
      <w:r>
        <w:rPr>
          <w:rStyle w:val="sc11"/>
        </w:rPr>
        <w:t>projectid</w:t>
      </w:r>
      <w:r>
        <w:rPr>
          <w:rStyle w:val="sc101"/>
        </w:rPr>
        <w:t>=</w:t>
      </w:r>
      <w:r>
        <w:rPr>
          <w:rStyle w:val="sc11"/>
        </w:rPr>
        <w:t>project_id</w:t>
      </w:r>
      <w:r>
        <w:rPr>
          <w:rStyle w:val="sc101"/>
        </w:rPr>
        <w:t>,</w:t>
      </w:r>
      <w:r>
        <w:rPr>
          <w:rStyle w:val="sc0"/>
        </w:rPr>
        <w:t xml:space="preserve"> </w:t>
      </w:r>
      <w:r>
        <w:rPr>
          <w:rStyle w:val="sc11"/>
        </w:rPr>
        <w:t>region</w:t>
      </w:r>
      <w:r>
        <w:rPr>
          <w:rStyle w:val="sc101"/>
        </w:rPr>
        <w:t>=</w:t>
      </w:r>
      <w:r>
        <w:rPr>
          <w:rStyle w:val="sc11"/>
        </w:rPr>
        <w:t>region</w:t>
      </w:r>
      <w:r>
        <w:rPr>
          <w:rStyle w:val="sc101"/>
        </w:rPr>
        <w:t>)</w:t>
      </w:r>
    </w:p>
    <w:p w14:paraId="4E361F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dis</w:t>
      </w:r>
    </w:p>
    <w:p w14:paraId="0D65CE3A" w14:textId="77777777" w:rsidR="00E8033F" w:rsidRDefault="00E8033F" w:rsidP="00E8033F">
      <w:pPr>
        <w:shd w:val="clear" w:color="auto" w:fill="FFFFFF"/>
        <w:adjustRightInd w:val="0"/>
        <w:snapToGrid w:val="0"/>
        <w:ind w:leftChars="200" w:left="420"/>
        <w:rPr>
          <w:rStyle w:val="sc0"/>
        </w:rPr>
      </w:pPr>
    </w:p>
    <w:p w14:paraId="15A544A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0047ED1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'[ZYFDataFromDIS] (new_object) dislink'</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625EB809" w14:textId="77777777" w:rsidR="00E8033F" w:rsidRDefault="00E8033F" w:rsidP="00E8033F">
      <w:pPr>
        <w:shd w:val="clear" w:color="auto" w:fill="FFFFFF"/>
        <w:adjustRightInd w:val="0"/>
        <w:snapToGrid w:val="0"/>
        <w:ind w:leftChars="200" w:left="420"/>
        <w:rPr>
          <w:rStyle w:val="sc0"/>
        </w:rPr>
      </w:pPr>
    </w:p>
    <w:p w14:paraId="66C70BB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D19103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'[ZYFDataFromDIS] (new_object) conf load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458F282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20043FDB" w14:textId="77777777" w:rsidR="00E8033F" w:rsidRDefault="00E8033F" w:rsidP="00E8033F">
      <w:pPr>
        <w:shd w:val="clear" w:color="auto" w:fill="FFFFFF"/>
        <w:adjustRightInd w:val="0"/>
        <w:snapToGrid w:val="0"/>
        <w:ind w:leftChars="200" w:left="420"/>
        <w:rPr>
          <w:rStyle w:val="sc0"/>
        </w:rPr>
      </w:pPr>
    </w:p>
    <w:p w14:paraId="5E12664F" w14:textId="77777777" w:rsidR="00E8033F" w:rsidRDefault="00E8033F" w:rsidP="00E8033F">
      <w:pPr>
        <w:shd w:val="clear" w:color="auto" w:fill="FFFFFF"/>
        <w:adjustRightInd w:val="0"/>
        <w:snapToGrid w:val="0"/>
        <w:ind w:leftChars="200" w:left="420"/>
        <w:rPr>
          <w:rStyle w:val="sc0"/>
        </w:rPr>
      </w:pPr>
    </w:p>
    <w:p w14:paraId="02EBD5EB"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r>
        <w:rPr>
          <w:rStyle w:val="sc91"/>
        </w:rPr>
        <w:t>get_records</w:t>
      </w:r>
      <w:r>
        <w:rPr>
          <w:rStyle w:val="sc101"/>
        </w:rPr>
        <w:t>():</w:t>
      </w:r>
    </w:p>
    <w:p w14:paraId="2C7A5D7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cli</w:t>
      </w:r>
      <w:r>
        <w:rPr>
          <w:rStyle w:val="sc0"/>
        </w:rPr>
        <w:t xml:space="preserve"> </w:t>
      </w:r>
      <w:r>
        <w:rPr>
          <w:rStyle w:val="sc101"/>
        </w:rPr>
        <w:t>=</w:t>
      </w:r>
      <w:r>
        <w:rPr>
          <w:rStyle w:val="sc0"/>
        </w:rPr>
        <w:t xml:space="preserve"> </w:t>
      </w:r>
      <w:r>
        <w:rPr>
          <w:rStyle w:val="sc11"/>
        </w:rPr>
        <w:t>new_object</w:t>
      </w:r>
      <w:r>
        <w:rPr>
          <w:rStyle w:val="sc101"/>
        </w:rPr>
        <w:t>()</w:t>
      </w:r>
    </w:p>
    <w:p w14:paraId="6D60171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cursor</w:t>
      </w:r>
      <w:r>
        <w:rPr>
          <w:rStyle w:val="sc0"/>
        </w:rPr>
        <w:t xml:space="preserve"> </w:t>
      </w:r>
      <w:r>
        <w:rPr>
          <w:rStyle w:val="sc101"/>
        </w:rPr>
        <w:t>=</w:t>
      </w:r>
      <w:r>
        <w:rPr>
          <w:rStyle w:val="sc0"/>
        </w:rPr>
        <w:t xml:space="preserve"> </w:t>
      </w:r>
      <w:r>
        <w:rPr>
          <w:rStyle w:val="sc11"/>
        </w:rPr>
        <w:t>get_cursor_test</w:t>
      </w:r>
      <w:r>
        <w:rPr>
          <w:rStyle w:val="sc101"/>
        </w:rPr>
        <w:t>(</w:t>
      </w:r>
      <w:r>
        <w:rPr>
          <w:rStyle w:val="sc11"/>
        </w:rPr>
        <w:t>cli</w:t>
      </w:r>
      <w:r>
        <w:rPr>
          <w:rStyle w:val="sc101"/>
        </w:rPr>
        <w:t>)</w:t>
      </w:r>
    </w:p>
    <w:p w14:paraId="1A639A9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records</w:t>
      </w:r>
      <w:r>
        <w:rPr>
          <w:rStyle w:val="sc0"/>
        </w:rPr>
        <w:t xml:space="preserve"> </w:t>
      </w:r>
      <w:r>
        <w:rPr>
          <w:rStyle w:val="sc101"/>
        </w:rPr>
        <w:t>=</w:t>
      </w:r>
      <w:r>
        <w:rPr>
          <w:rStyle w:val="sc0"/>
        </w:rPr>
        <w:t xml:space="preserve"> </w:t>
      </w:r>
      <w:r>
        <w:rPr>
          <w:rStyle w:val="sc101"/>
        </w:rPr>
        <w:t>[]</w:t>
      </w:r>
    </w:p>
    <w:p w14:paraId="7A2D56D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386A19E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while</w:t>
      </w:r>
      <w:r>
        <w:rPr>
          <w:rStyle w:val="sc0"/>
        </w:rPr>
        <w:t xml:space="preserve"> </w:t>
      </w:r>
      <w:r>
        <w:rPr>
          <w:rStyle w:val="sc11"/>
        </w:rPr>
        <w:t>cursor</w:t>
      </w:r>
      <w:r>
        <w:rPr>
          <w:rStyle w:val="sc101"/>
        </w:rPr>
        <w:t>:</w:t>
      </w:r>
    </w:p>
    <w:p w14:paraId="596F8C34" w14:textId="77777777" w:rsidR="00E8033F" w:rsidRPr="004B223E" w:rsidRDefault="00E8033F" w:rsidP="00E8033F">
      <w:pPr>
        <w:shd w:val="clear" w:color="auto" w:fill="FFFFFF"/>
        <w:adjustRightInd w:val="0"/>
        <w:snapToGrid w:val="0"/>
        <w:ind w:leftChars="200" w:left="420"/>
        <w:rPr>
          <w:rStyle w:val="sc0"/>
        </w:rPr>
      </w:pPr>
      <w:r>
        <w:rPr>
          <w:rStyle w:val="sc0"/>
        </w:rPr>
        <w:t xml:space="preserve">            </w:t>
      </w:r>
      <w:r w:rsidRPr="004128D3">
        <w:rPr>
          <w:rStyle w:val="sc11"/>
        </w:rPr>
        <w:t>r</w:t>
      </w:r>
      <w:r w:rsidRPr="004128D3">
        <w:rPr>
          <w:rStyle w:val="sc0"/>
        </w:rPr>
        <w:t xml:space="preserve"> </w:t>
      </w:r>
      <w:r w:rsidRPr="004128D3">
        <w:rPr>
          <w:rStyle w:val="sc101"/>
        </w:rPr>
        <w:t>=</w:t>
      </w:r>
      <w:r w:rsidRPr="004128D3">
        <w:rPr>
          <w:rStyle w:val="sc0"/>
        </w:rPr>
        <w:t xml:space="preserve"> </w:t>
      </w:r>
      <w:r w:rsidRPr="004128D3">
        <w:rPr>
          <w:rStyle w:val="sc11"/>
        </w:rPr>
        <w:t>cli</w:t>
      </w:r>
      <w:r w:rsidRPr="004B223E">
        <w:rPr>
          <w:rStyle w:val="sc101"/>
        </w:rPr>
        <w:t>.</w:t>
      </w:r>
      <w:r w:rsidRPr="004B223E">
        <w:rPr>
          <w:rStyle w:val="sc11"/>
        </w:rPr>
        <w:t>getRecords</w:t>
      </w:r>
      <w:r w:rsidRPr="004B223E">
        <w:rPr>
          <w:rStyle w:val="sc101"/>
        </w:rPr>
        <w:t>(</w:t>
      </w:r>
      <w:r w:rsidRPr="004B223E">
        <w:rPr>
          <w:rStyle w:val="sc11"/>
        </w:rPr>
        <w:t>partitioncursor</w:t>
      </w:r>
      <w:r w:rsidRPr="004B223E">
        <w:rPr>
          <w:rStyle w:val="sc101"/>
        </w:rPr>
        <w:t>=</w:t>
      </w:r>
      <w:r w:rsidRPr="004B223E">
        <w:rPr>
          <w:rStyle w:val="sc11"/>
        </w:rPr>
        <w:t>cursor</w:t>
      </w:r>
      <w:r w:rsidRPr="004B223E">
        <w:rPr>
          <w:rStyle w:val="sc101"/>
        </w:rPr>
        <w:t>)</w:t>
      </w:r>
    </w:p>
    <w:p w14:paraId="27627AF6" w14:textId="77777777" w:rsidR="00E8033F" w:rsidRDefault="00E8033F" w:rsidP="00E8033F">
      <w:pPr>
        <w:shd w:val="clear" w:color="auto" w:fill="FFFFFF"/>
        <w:adjustRightInd w:val="0"/>
        <w:snapToGrid w:val="0"/>
        <w:ind w:leftChars="200" w:left="420"/>
        <w:rPr>
          <w:rStyle w:val="sc0"/>
        </w:rPr>
      </w:pPr>
      <w:r w:rsidRPr="004B223E">
        <w:rPr>
          <w:rStyle w:val="sc0"/>
        </w:rPr>
        <w:t xml:space="preserve">            </w:t>
      </w:r>
      <w:r>
        <w:rPr>
          <w:rStyle w:val="sc11"/>
        </w:rPr>
        <w:t>cursor</w:t>
      </w:r>
      <w:r>
        <w:rPr>
          <w:rStyle w:val="sc0"/>
        </w:rPr>
        <w:t xml:space="preserve"> </w:t>
      </w:r>
      <w:r>
        <w:rPr>
          <w:rStyle w:val="sc101"/>
        </w:rPr>
        <w:t>=</w:t>
      </w:r>
      <w:r>
        <w:rPr>
          <w:rStyle w:val="sc0"/>
        </w:rPr>
        <w:t xml:space="preserve"> </w:t>
      </w:r>
      <w:r>
        <w:rPr>
          <w:rStyle w:val="sc11"/>
        </w:rPr>
        <w:t>r</w:t>
      </w:r>
      <w:r>
        <w:rPr>
          <w:rStyle w:val="sc101"/>
        </w:rPr>
        <w:t>.</w:t>
      </w:r>
      <w:r>
        <w:rPr>
          <w:rStyle w:val="sc11"/>
        </w:rPr>
        <w:t>nextPartitionCursor</w:t>
      </w:r>
    </w:p>
    <w:p w14:paraId="081401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51"/>
        </w:rPr>
        <w:t>not</w:t>
      </w:r>
      <w:r>
        <w:rPr>
          <w:rStyle w:val="sc0"/>
        </w:rPr>
        <w:t xml:space="preserve"> </w:t>
      </w:r>
      <w:r>
        <w:rPr>
          <w:rStyle w:val="sc11"/>
        </w:rPr>
        <w:t>r</w:t>
      </w:r>
      <w:r>
        <w:rPr>
          <w:rStyle w:val="sc101"/>
        </w:rPr>
        <w:t>.</w:t>
      </w:r>
      <w:r>
        <w:rPr>
          <w:rStyle w:val="sc11"/>
        </w:rPr>
        <w:t>recordResult</w:t>
      </w:r>
      <w:r>
        <w:rPr>
          <w:rStyle w:val="sc101"/>
        </w:rPr>
        <w:t>:</w:t>
      </w:r>
    </w:p>
    <w:p w14:paraId="028CD51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break</w:t>
      </w:r>
    </w:p>
    <w:p w14:paraId="6FD8B7A3" w14:textId="77777777" w:rsidR="00E8033F" w:rsidRDefault="00E8033F" w:rsidP="00E8033F">
      <w:pPr>
        <w:shd w:val="clear" w:color="auto" w:fill="FFFFFF"/>
        <w:adjustRightInd w:val="0"/>
        <w:snapToGrid w:val="0"/>
        <w:ind w:leftChars="200" w:left="420"/>
        <w:rPr>
          <w:rStyle w:val="sc0"/>
        </w:rPr>
      </w:pPr>
    </w:p>
    <w:p w14:paraId="6809DCF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records</w:t>
      </w:r>
      <w:r>
        <w:rPr>
          <w:rStyle w:val="sc101"/>
        </w:rPr>
        <w:t>.</w:t>
      </w:r>
      <w:r>
        <w:rPr>
          <w:rStyle w:val="sc11"/>
        </w:rPr>
        <w:t>extend</w:t>
      </w:r>
      <w:r>
        <w:rPr>
          <w:rStyle w:val="sc101"/>
        </w:rPr>
        <w:t>(</w:t>
      </w:r>
      <w:r>
        <w:rPr>
          <w:rStyle w:val="sc11"/>
        </w:rPr>
        <w:t>r</w:t>
      </w:r>
      <w:r>
        <w:rPr>
          <w:rStyle w:val="sc101"/>
        </w:rPr>
        <w:t>.</w:t>
      </w:r>
      <w:r>
        <w:rPr>
          <w:rStyle w:val="sc11"/>
        </w:rPr>
        <w:t>body</w:t>
      </w:r>
      <w:r>
        <w:rPr>
          <w:rStyle w:val="sc101"/>
        </w:rPr>
        <w:t>[</w:t>
      </w:r>
      <w:r>
        <w:rPr>
          <w:rStyle w:val="sc31"/>
        </w:rPr>
        <w:t>"records"</w:t>
      </w:r>
      <w:r>
        <w:rPr>
          <w:rStyle w:val="sc101"/>
        </w:rPr>
        <w:t>])</w:t>
      </w:r>
    </w:p>
    <w:p w14:paraId="5D6E6D68" w14:textId="77777777" w:rsidR="00E8033F" w:rsidRDefault="00E8033F" w:rsidP="00E8033F">
      <w:pPr>
        <w:shd w:val="clear" w:color="auto" w:fill="FFFFFF"/>
        <w:adjustRightInd w:val="0"/>
        <w:snapToGrid w:val="0"/>
        <w:ind w:leftChars="200" w:left="420"/>
        <w:rPr>
          <w:rStyle w:val="sc0"/>
        </w:rPr>
      </w:pPr>
    </w:p>
    <w:p w14:paraId="706816C7" w14:textId="77777777" w:rsidR="00E8033F" w:rsidRDefault="00E8033F" w:rsidP="00E8033F">
      <w:pPr>
        <w:shd w:val="clear" w:color="auto" w:fill="FFFFFF"/>
        <w:adjustRightInd w:val="0"/>
        <w:snapToGrid w:val="0"/>
        <w:ind w:leftChars="200" w:left="420"/>
        <w:rPr>
          <w:rStyle w:val="sc0"/>
        </w:rPr>
      </w:pPr>
      <w:r>
        <w:rPr>
          <w:rStyle w:val="sc0"/>
        </w:rPr>
        <w:lastRenderedPageBreak/>
        <w:t xml:space="preserve">        </w:t>
      </w:r>
      <w:r>
        <w:rPr>
          <w:rStyle w:val="sc51"/>
        </w:rPr>
        <w:t>return</w:t>
      </w:r>
      <w:r>
        <w:rPr>
          <w:rStyle w:val="sc0"/>
        </w:rPr>
        <w:t xml:space="preserve"> </w:t>
      </w:r>
      <w:r>
        <w:rPr>
          <w:rStyle w:val="sc11"/>
        </w:rPr>
        <w:t>records</w:t>
      </w:r>
    </w:p>
    <w:p w14:paraId="643ED4F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597DE21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'[ZYFDataFromDIS] (get_records_test)'</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4D58B4E6" w14:textId="3686FFA7" w:rsidR="00E8033F" w:rsidRDefault="00E8033F" w:rsidP="00E8033F">
      <w:pPr>
        <w:shd w:val="clear" w:color="auto" w:fill="FFFFFF"/>
        <w:rPr>
          <w:ins w:id="1450" w:author="Archimboldi Garcia" w:date="2021-05-14T21:00:00Z"/>
          <w:rStyle w:val="sc0"/>
        </w:rPr>
      </w:pPr>
    </w:p>
    <w:p w14:paraId="740A6994" w14:textId="4E8150A5" w:rsidR="00606641" w:rsidRDefault="00606641" w:rsidP="00E8033F">
      <w:pPr>
        <w:shd w:val="clear" w:color="auto" w:fill="FFFFFF"/>
        <w:rPr>
          <w:ins w:id="1451" w:author="Archimboldi Garcia" w:date="2021-05-14T21:00:00Z"/>
          <w:rStyle w:val="sc0"/>
        </w:rPr>
      </w:pPr>
    </w:p>
    <w:p w14:paraId="51FFA9C6" w14:textId="77777777" w:rsidR="00606641" w:rsidRDefault="00606641" w:rsidP="00E8033F">
      <w:pPr>
        <w:shd w:val="clear" w:color="auto" w:fill="FFFFFF"/>
        <w:rPr>
          <w:rStyle w:val="sc0"/>
        </w:rPr>
      </w:pPr>
    </w:p>
    <w:p w14:paraId="5F20BC2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4</w:t>
      </w:r>
    </w:p>
    <w:p w14:paraId="05DE69BA"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联接管理系统启动脚本 (autostart.</w:t>
      </w:r>
      <w:r>
        <w:rPr>
          <w:rFonts w:ascii="黑体" w:eastAsia="黑体" w:hAnsi="黑体"/>
        </w:rPr>
        <w:t>shell)</w:t>
      </w:r>
    </w:p>
    <w:p w14:paraId="408AC456" w14:textId="77777777" w:rsidR="00E8033F" w:rsidRPr="00FF1E5A" w:rsidRDefault="00E8033F" w:rsidP="00E8033F">
      <w:pPr>
        <w:spacing w:line="400" w:lineRule="exact"/>
        <w:rPr>
          <w:rFonts w:ascii="黑体" w:eastAsia="黑体" w:hAnsi="黑体"/>
        </w:rPr>
      </w:pPr>
    </w:p>
    <w:p w14:paraId="269AE0D3"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8000"/>
          <w:sz w:val="20"/>
          <w:szCs w:val="20"/>
        </w:rPr>
        <w:t>#!/bin/sh</w:t>
      </w:r>
    </w:p>
    <w:p w14:paraId="1EAFC05E"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73951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2B5D0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host_dir</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`echo ~`</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当前用户根目录</w:t>
      </w:r>
    </w:p>
    <w:p w14:paraId="029C04C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proc_name</w:t>
      </w:r>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"/home/Iot-CMP/service.py"</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进程名</w:t>
      </w:r>
    </w:p>
    <w:p w14:paraId="366FDAC0"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file_name</w:t>
      </w:r>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"/home/Iot-CMP/log/autoRestart.log"</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日志文件</w:t>
      </w:r>
    </w:p>
    <w:p w14:paraId="7C27C1C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pid</w:t>
      </w:r>
      <w:r w:rsidRPr="00844AD4">
        <w:rPr>
          <w:rFonts w:ascii="Courier New" w:hAnsi="Courier New" w:cs="Courier New"/>
          <w:b/>
          <w:bCs/>
          <w:color w:val="804000"/>
          <w:sz w:val="20"/>
          <w:szCs w:val="20"/>
        </w:rPr>
        <w:t>=</w:t>
      </w:r>
      <w:r w:rsidRPr="00844AD4">
        <w:rPr>
          <w:rFonts w:ascii="Courier New" w:hAnsi="Courier New" w:cs="Courier New"/>
          <w:color w:val="FF0000"/>
          <w:sz w:val="20"/>
          <w:szCs w:val="20"/>
        </w:rPr>
        <w:t>0</w:t>
      </w:r>
    </w:p>
    <w:p w14:paraId="1C41F1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E6C8F3"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proc_num</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计算进程数</w:t>
      </w:r>
    </w:p>
    <w:p w14:paraId="38B7ECF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0309AB2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num</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`ps -ef | grep $proc_name | grep -v grep | wc -l`</w:t>
      </w:r>
    </w:p>
    <w:p w14:paraId="24F7A33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return</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w:t>
      </w:r>
    </w:p>
    <w:p w14:paraId="4B3DBA6B"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1A257D4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42ED0C"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proc_id</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进程号</w:t>
      </w:r>
    </w:p>
    <w:p w14:paraId="418CB54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4E146A4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pid</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`ps -ef | grep $proc_name | grep -v grep | awk '{print $2}'`</w:t>
      </w:r>
    </w:p>
    <w:p w14:paraId="003DB95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5AFC74D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1ADFA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proc_num</w:t>
      </w:r>
    </w:p>
    <w:p w14:paraId="7C01F9F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number</w:t>
      </w:r>
      <w:r w:rsidRPr="00844AD4">
        <w:rPr>
          <w:rFonts w:ascii="Courier New" w:hAnsi="Courier New" w:cs="Courier New"/>
          <w:b/>
          <w:bCs/>
          <w:color w:val="804000"/>
          <w:sz w:val="20"/>
          <w:szCs w:val="20"/>
        </w:rPr>
        <w:t>=</w:t>
      </w:r>
      <w:r w:rsidRPr="00844AD4">
        <w:rPr>
          <w:rFonts w:ascii="Courier New" w:hAnsi="Courier New" w:cs="Courier New"/>
          <w:b/>
          <w:bCs/>
          <w:color w:val="FF8040"/>
          <w:sz w:val="20"/>
          <w:szCs w:val="20"/>
          <w:shd w:val="clear" w:color="auto" w:fill="FFFFD9"/>
        </w:rPr>
        <w:t>$?</w:t>
      </w:r>
    </w:p>
    <w:p w14:paraId="72DEF70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if</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$number</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eq </w:t>
      </w:r>
      <w:r w:rsidRPr="00844AD4">
        <w:rPr>
          <w:rFonts w:ascii="Courier New" w:hAnsi="Courier New" w:cs="Courier New"/>
          <w:color w:val="FF0000"/>
          <w:sz w:val="20"/>
          <w:szCs w:val="20"/>
        </w:rPr>
        <w:t>0</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判断进程是否存在</w:t>
      </w:r>
    </w:p>
    <w:p w14:paraId="6EB6DA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then</w:t>
      </w:r>
      <w:r w:rsidRPr="00844AD4">
        <w:rPr>
          <w:rFonts w:ascii="Courier New" w:hAnsi="Courier New" w:cs="Courier New"/>
          <w:color w:val="000000"/>
          <w:sz w:val="20"/>
          <w:szCs w:val="20"/>
        </w:rPr>
        <w:t xml:space="preserve"> </w:t>
      </w:r>
    </w:p>
    <w:p w14:paraId="77F5950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nohup</w:t>
      </w:r>
      <w:r w:rsidRPr="00844AD4">
        <w:rPr>
          <w:rFonts w:ascii="Courier New" w:hAnsi="Courier New" w:cs="Courier New"/>
          <w:color w:val="000000"/>
          <w:sz w:val="20"/>
          <w:szCs w:val="20"/>
        </w:rPr>
        <w:t xml:space="preserve"> python3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home</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Iot-CMP</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service.py </w:t>
      </w:r>
      <w:r w:rsidRPr="00844AD4">
        <w:rPr>
          <w:rFonts w:ascii="Courier New" w:hAnsi="Courier New" w:cs="Courier New"/>
          <w:b/>
          <w:bCs/>
          <w:color w:val="804000"/>
          <w:sz w:val="20"/>
          <w:szCs w:val="20"/>
        </w:rPr>
        <w:t>&amp;</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重启进程</w:t>
      </w:r>
    </w:p>
    <w:p w14:paraId="23645A8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proc_id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获取新进程号</w:t>
      </w:r>
    </w:p>
    <w:p w14:paraId="5BF1030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echo</w:t>
      </w:r>
      <w:r w:rsidRPr="00844AD4">
        <w:rPr>
          <w:rFonts w:ascii="Courier New" w:hAnsi="Courier New" w:cs="Courier New"/>
          <w:color w:val="000000"/>
          <w:sz w:val="20"/>
          <w:szCs w:val="20"/>
        </w:rPr>
        <w:t xml:space="preserve"> </w:t>
      </w:r>
      <w:r w:rsidRPr="00844AD4">
        <w:rPr>
          <w:rFonts w:ascii="Courier New" w:hAnsi="Courier New" w:cs="Courier New"/>
          <w:color w:val="008080"/>
          <w:sz w:val="20"/>
          <w:szCs w:val="20"/>
          <w:shd w:val="clear" w:color="auto" w:fill="00FFFF"/>
        </w:rPr>
        <w:t>${pid}</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804040"/>
          <w:sz w:val="20"/>
          <w:szCs w:val="20"/>
          <w:shd w:val="clear" w:color="auto" w:fill="E1FFF3"/>
        </w:rPr>
        <w:t>`date`</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&gt;&gt;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$file_name</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将新进程号和重启时间记录</w:t>
      </w:r>
    </w:p>
    <w:p w14:paraId="480DAFD5" w14:textId="77777777" w:rsidR="00E8033F" w:rsidRPr="00844AD4" w:rsidRDefault="00E8033F" w:rsidP="00E8033F">
      <w:pPr>
        <w:shd w:val="clear" w:color="auto" w:fill="FFFFFF"/>
        <w:adjustRightInd w:val="0"/>
        <w:snapToGrid w:val="0"/>
        <w:ind w:leftChars="200" w:left="420"/>
      </w:pPr>
      <w:r w:rsidRPr="00844AD4">
        <w:rPr>
          <w:rFonts w:ascii="Courier New" w:hAnsi="Courier New" w:cs="Courier New"/>
          <w:color w:val="000000"/>
          <w:sz w:val="20"/>
          <w:szCs w:val="20"/>
        </w:rPr>
        <w:t>fi</w:t>
      </w:r>
    </w:p>
    <w:p w14:paraId="501F5020" w14:textId="77777777" w:rsidR="00E8033F" w:rsidRDefault="00E8033F" w:rsidP="00E8033F">
      <w:pPr>
        <w:adjustRightInd w:val="0"/>
        <w:snapToGrid w:val="0"/>
        <w:spacing w:line="400" w:lineRule="exact"/>
        <w:ind w:firstLineChars="200" w:firstLine="420"/>
        <w:rPr>
          <w:rFonts w:asciiTheme="minorEastAsia" w:hAnsiTheme="minorEastAsia"/>
        </w:rPr>
      </w:pPr>
    </w:p>
    <w:p w14:paraId="5C51BBFB"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5</w:t>
      </w:r>
    </w:p>
    <w:p w14:paraId="46A57CA7"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联接管理系统设备配置文件(configuration.conf</w:t>
      </w:r>
      <w:r>
        <w:rPr>
          <w:rFonts w:ascii="黑体" w:eastAsia="黑体" w:hAnsi="黑体"/>
        </w:rPr>
        <w:t>)</w:t>
      </w:r>
    </w:p>
    <w:p w14:paraId="55ABDECB" w14:textId="77777777" w:rsidR="00E8033F" w:rsidRPr="00844AD4" w:rsidRDefault="00E8033F" w:rsidP="00E8033F">
      <w:pPr>
        <w:adjustRightInd w:val="0"/>
        <w:snapToGrid w:val="0"/>
        <w:spacing w:line="400" w:lineRule="exact"/>
        <w:ind w:firstLineChars="200" w:firstLine="420"/>
        <w:rPr>
          <w:rFonts w:asciiTheme="minorEastAsia" w:hAnsiTheme="minorEastAsia"/>
        </w:rPr>
      </w:pPr>
    </w:p>
    <w:p w14:paraId="3D8F009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[DISconfig]</w:t>
      </w:r>
    </w:p>
    <w:p w14:paraId="321586F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projectid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092b1a7e3380f2172f28c01d4f6a3fcf</w:t>
      </w:r>
    </w:p>
    <w:p w14:paraId="7EE7150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ak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021EBE4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70778D7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57B64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endpoint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dis.cn-north-4.myhuaweicloud.com</w:t>
      </w:r>
    </w:p>
    <w:p w14:paraId="59D22C3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F74558"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[OBSconfig]</w:t>
      </w:r>
    </w:p>
    <w:p w14:paraId="1F2C3B7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ak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7EF2908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sk</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3AA0A49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FD77C1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server</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https://obs.cn-north-4.myhuaweicloud.com</w:t>
      </w:r>
    </w:p>
    <w:p w14:paraId="48C0578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EA690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lastRenderedPageBreak/>
        <w:t>[AutoClave1]</w:t>
      </w:r>
    </w:p>
    <w:p w14:paraId="5CCAFD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5f9d05fcadf72402d0d9ecb6_01</w:t>
      </w:r>
    </w:p>
    <w:p w14:paraId="725D32C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7C70DB3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5F94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6489438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F176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4A6961F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7E0E3C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98E34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919C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1020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1C986D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B45F92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6746F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6BED8C0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21C156"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[AutoClave2]</w:t>
      </w:r>
    </w:p>
    <w:p w14:paraId="1102BD2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5f9d05fcadf72402d0d9ecb6_02</w:t>
      </w:r>
    </w:p>
    <w:p w14:paraId="311F9B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24929E9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27D9F7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002106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3C649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19EAA8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A55CF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1225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3BF9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DC781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77F77AE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C3379B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DD039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83D47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E9A23F"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[AutoClave3]</w:t>
      </w:r>
    </w:p>
    <w:p w14:paraId="6B02249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5f9d05fcadf72402d0d9ecb6_03</w:t>
      </w:r>
    </w:p>
    <w:p w14:paraId="4C42058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1BD9E12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EA2D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0D971D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F0076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33583E1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B533CD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35101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5BF1A8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3F6A37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D12D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BD20D0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44AB4D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41075F4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DF578C"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[AutoClave4]</w:t>
      </w:r>
    </w:p>
    <w:p w14:paraId="5D2E828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5f9d05fcadf72402d0d9ecb6_04</w:t>
      </w:r>
    </w:p>
    <w:p w14:paraId="5C5177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3C5839F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FB4E4F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9C1AE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64E6B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5974C7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7018FF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0A14C5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DBF2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5FA000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2E038A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2EEA414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BD6F5C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lastRenderedPageBreak/>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309F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9EC8E0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[AutoClave5]</w:t>
      </w:r>
    </w:p>
    <w:p w14:paraId="3310EC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5f9d05fcadf72402d0d9ecb6_05</w:t>
      </w:r>
    </w:p>
    <w:p w14:paraId="2B57253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93A9F6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6902A4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25798A5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BD101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6A1EE5B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E5FB9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7969E39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4E152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448ED45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3674A64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41B029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3F928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0E440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8835BD"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[AutoClave6]</w:t>
      </w:r>
    </w:p>
    <w:p w14:paraId="578290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5f9d05fcadf72402d0d9ecb6_06</w:t>
      </w:r>
    </w:p>
    <w:p w14:paraId="46FF3C0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8ADAC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49C58F0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B0C21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76F34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D5EC2C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764298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89A386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7178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38922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4AF63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1ED3BFE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C7584F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37ACA3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CEC6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[AutoClave7]</w:t>
      </w:r>
    </w:p>
    <w:p w14:paraId="3CF559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devId</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5f9d05fcadf72402d0d9ecb6_07</w:t>
      </w:r>
    </w:p>
    <w:p w14:paraId="2B6CAF9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0398B2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1.2686</w:t>
      </w:r>
    </w:p>
    <w:p w14:paraId="140D945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-249.74</w:t>
      </w:r>
    </w:p>
    <w:p w14:paraId="6800905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AF39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54DC90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42712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outTempShift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FBA31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B7C1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0EC58CE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inPressSlope</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BBB330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inPressShift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7A0E3A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4AC7F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stateChannel</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9E685C8" w14:textId="77777777" w:rsidR="00E8033F" w:rsidRDefault="00E8033F" w:rsidP="00E8033F">
      <w:pPr>
        <w:spacing w:line="400" w:lineRule="exact"/>
        <w:ind w:firstLineChars="200" w:firstLine="420"/>
        <w:rPr>
          <w:rFonts w:asciiTheme="minorEastAsia" w:hAnsiTheme="minorEastAsia"/>
        </w:rPr>
      </w:pPr>
    </w:p>
    <w:p w14:paraId="0BA719D5" w14:textId="77777777" w:rsidR="00E8033F" w:rsidRDefault="00E8033F" w:rsidP="00E8033F">
      <w:pPr>
        <w:spacing w:line="400" w:lineRule="exact"/>
        <w:ind w:firstLineChars="200" w:firstLine="420"/>
        <w:rPr>
          <w:rFonts w:asciiTheme="minorEastAsia" w:hAnsiTheme="minorEastAsia"/>
        </w:rPr>
      </w:pPr>
    </w:p>
    <w:p w14:paraId="2496C17E" w14:textId="5820F6FB" w:rsidR="00E8033F" w:rsidRDefault="00E8033F" w:rsidP="00E8033F">
      <w:pPr>
        <w:spacing w:line="400" w:lineRule="exact"/>
        <w:ind w:firstLineChars="200" w:firstLine="420"/>
        <w:rPr>
          <w:ins w:id="1452" w:author="Archimboldi Garcia" w:date="2021-05-14T21:01:00Z"/>
          <w:rFonts w:asciiTheme="minorEastAsia" w:hAnsiTheme="minorEastAsia"/>
        </w:rPr>
      </w:pPr>
    </w:p>
    <w:p w14:paraId="03AFE42A" w14:textId="0DD0BEBB" w:rsidR="00606641" w:rsidRDefault="00606641" w:rsidP="00E8033F">
      <w:pPr>
        <w:spacing w:line="400" w:lineRule="exact"/>
        <w:ind w:firstLineChars="200" w:firstLine="420"/>
        <w:rPr>
          <w:ins w:id="1453" w:author="Archimboldi Garcia" w:date="2021-05-14T21:01:00Z"/>
          <w:rFonts w:asciiTheme="minorEastAsia" w:hAnsiTheme="minorEastAsia"/>
        </w:rPr>
      </w:pPr>
    </w:p>
    <w:p w14:paraId="1C31CA80" w14:textId="3D325DAD" w:rsidR="00606641" w:rsidRDefault="00606641" w:rsidP="00E8033F">
      <w:pPr>
        <w:spacing w:line="400" w:lineRule="exact"/>
        <w:ind w:firstLineChars="200" w:firstLine="420"/>
        <w:rPr>
          <w:ins w:id="1454" w:author="Archimboldi Garcia" w:date="2021-05-14T21:01:00Z"/>
          <w:rFonts w:asciiTheme="minorEastAsia" w:hAnsiTheme="minorEastAsia"/>
        </w:rPr>
      </w:pPr>
    </w:p>
    <w:p w14:paraId="50409322" w14:textId="58595EA9" w:rsidR="00606641" w:rsidRDefault="00606641" w:rsidP="00E8033F">
      <w:pPr>
        <w:spacing w:line="400" w:lineRule="exact"/>
        <w:ind w:firstLineChars="200" w:firstLine="420"/>
        <w:rPr>
          <w:ins w:id="1455" w:author="Archimboldi Garcia" w:date="2021-05-14T21:01:00Z"/>
          <w:rFonts w:asciiTheme="minorEastAsia" w:hAnsiTheme="minorEastAsia"/>
        </w:rPr>
      </w:pPr>
    </w:p>
    <w:p w14:paraId="77915507" w14:textId="77777777" w:rsidR="00606641" w:rsidRPr="00422CBB" w:rsidRDefault="00606641" w:rsidP="00E8033F">
      <w:pPr>
        <w:spacing w:line="400" w:lineRule="exact"/>
        <w:ind w:firstLineChars="200" w:firstLine="420"/>
        <w:rPr>
          <w:rFonts w:asciiTheme="minorEastAsia" w:hAnsiTheme="minorEastAsia"/>
        </w:rPr>
      </w:pPr>
    </w:p>
    <w:p w14:paraId="4689D2B1"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lastRenderedPageBreak/>
        <w:t>附录C</w:t>
      </w:r>
    </w:p>
    <w:p w14:paraId="3064BAED"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客户端软件源代码</w:t>
      </w:r>
    </w:p>
    <w:p w14:paraId="2363DBC8" w14:textId="77777777" w:rsidR="00E8033F" w:rsidRDefault="00E8033F" w:rsidP="00E8033F">
      <w:pPr>
        <w:spacing w:line="400" w:lineRule="exact"/>
        <w:ind w:firstLineChars="200" w:firstLine="560"/>
        <w:jc w:val="center"/>
        <w:rPr>
          <w:rFonts w:ascii="黑体" w:eastAsia="黑体" w:hAnsi="黑体"/>
          <w:sz w:val="28"/>
          <w:szCs w:val="28"/>
        </w:rPr>
      </w:pPr>
    </w:p>
    <w:p w14:paraId="48F35EA6"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1</w:t>
      </w:r>
    </w:p>
    <w:p w14:paraId="3B82DBB9"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后端启动程序源代码（app</w:t>
      </w:r>
      <w:r>
        <w:rPr>
          <w:rFonts w:ascii="黑体" w:eastAsia="黑体" w:hAnsi="黑体"/>
        </w:rPr>
        <w:t>.js）</w:t>
      </w:r>
    </w:p>
    <w:p w14:paraId="263424BF" w14:textId="77777777" w:rsidR="00E8033F" w:rsidRDefault="00E8033F" w:rsidP="00E8033F">
      <w:pPr>
        <w:spacing w:line="400" w:lineRule="exact"/>
        <w:ind w:firstLineChars="200" w:firstLine="420"/>
        <w:jc w:val="center"/>
        <w:rPr>
          <w:rFonts w:ascii="黑体" w:eastAsia="黑体" w:hAnsi="黑体"/>
        </w:rPr>
      </w:pPr>
    </w:p>
    <w:p w14:paraId="3972736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createError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'http-errors'</w:t>
      </w:r>
      <w:r w:rsidRPr="00E37CB6">
        <w:rPr>
          <w:rFonts w:ascii="Courier New" w:hAnsi="Courier New" w:cs="Courier New"/>
          <w:b/>
          <w:bCs/>
          <w:color w:val="000080"/>
          <w:sz w:val="20"/>
          <w:szCs w:val="20"/>
        </w:rPr>
        <w:t>);</w:t>
      </w:r>
    </w:p>
    <w:p w14:paraId="76C1085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express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'express'</w:t>
      </w:r>
      <w:r w:rsidRPr="00E37CB6">
        <w:rPr>
          <w:rFonts w:ascii="Courier New" w:hAnsi="Courier New" w:cs="Courier New"/>
          <w:b/>
          <w:bCs/>
          <w:color w:val="000080"/>
          <w:sz w:val="20"/>
          <w:szCs w:val="20"/>
        </w:rPr>
        <w:t>);</w:t>
      </w:r>
    </w:p>
    <w:p w14:paraId="666A8D2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path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'path'</w:t>
      </w:r>
      <w:r w:rsidRPr="00E37CB6">
        <w:rPr>
          <w:rFonts w:ascii="Courier New" w:hAnsi="Courier New" w:cs="Courier New"/>
          <w:b/>
          <w:bCs/>
          <w:color w:val="000080"/>
          <w:sz w:val="20"/>
          <w:szCs w:val="20"/>
        </w:rPr>
        <w:t>);</w:t>
      </w:r>
    </w:p>
    <w:p w14:paraId="20B537C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cookieParser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'cookie-parser'</w:t>
      </w:r>
      <w:r w:rsidRPr="00E37CB6">
        <w:rPr>
          <w:rFonts w:ascii="Courier New" w:hAnsi="Courier New" w:cs="Courier New"/>
          <w:b/>
          <w:bCs/>
          <w:color w:val="000080"/>
          <w:sz w:val="20"/>
          <w:szCs w:val="20"/>
        </w:rPr>
        <w:t>);</w:t>
      </w:r>
    </w:p>
    <w:p w14:paraId="6329B2B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logger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'morgan'</w:t>
      </w:r>
      <w:r w:rsidRPr="00E37CB6">
        <w:rPr>
          <w:rFonts w:ascii="Courier New" w:hAnsi="Courier New" w:cs="Courier New"/>
          <w:b/>
          <w:bCs/>
          <w:color w:val="000080"/>
          <w:sz w:val="20"/>
          <w:szCs w:val="20"/>
        </w:rPr>
        <w:t>);</w:t>
      </w:r>
    </w:p>
    <w:p w14:paraId="51BB20F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ejs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'ejs'</w:t>
      </w:r>
      <w:r w:rsidRPr="00E37CB6">
        <w:rPr>
          <w:rFonts w:ascii="Courier New" w:hAnsi="Courier New" w:cs="Courier New"/>
          <w:b/>
          <w:bCs/>
          <w:color w:val="000080"/>
          <w:sz w:val="20"/>
          <w:szCs w:val="20"/>
        </w:rPr>
        <w:t>);</w:t>
      </w:r>
    </w:p>
    <w:p w14:paraId="12ECFDA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compression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'compression'</w:t>
      </w:r>
      <w:r w:rsidRPr="00E37CB6">
        <w:rPr>
          <w:rFonts w:ascii="Courier New" w:hAnsi="Courier New" w:cs="Courier New"/>
          <w:b/>
          <w:bCs/>
          <w:color w:val="000080"/>
          <w:sz w:val="20"/>
          <w:szCs w:val="20"/>
        </w:rPr>
        <w:t>);</w:t>
      </w:r>
    </w:p>
    <w:p w14:paraId="28CA9EB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36D5A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app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express</w:t>
      </w:r>
      <w:r w:rsidRPr="00E37CB6">
        <w:rPr>
          <w:rFonts w:ascii="Courier New" w:hAnsi="Courier New" w:cs="Courier New"/>
          <w:b/>
          <w:bCs/>
          <w:color w:val="000080"/>
          <w:sz w:val="20"/>
          <w:szCs w:val="20"/>
        </w:rPr>
        <w:t>();</w:t>
      </w:r>
    </w:p>
    <w:p w14:paraId="52AF29F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compression</w:t>
      </w:r>
      <w:r w:rsidRPr="00E37CB6">
        <w:rPr>
          <w:rFonts w:ascii="Courier New" w:hAnsi="Courier New" w:cs="Courier New"/>
          <w:b/>
          <w:bCs/>
          <w:color w:val="000080"/>
          <w:sz w:val="20"/>
          <w:szCs w:val="20"/>
        </w:rPr>
        <w:t>());</w:t>
      </w:r>
    </w:p>
    <w:p w14:paraId="24EA52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C22A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B7A9AA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__dirname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p>
    <w:p w14:paraId="598B58F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engine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ejs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renderFile</w:t>
      </w:r>
      <w:r w:rsidRPr="00E37CB6">
        <w:rPr>
          <w:rFonts w:ascii="Courier New" w:hAnsi="Courier New" w:cs="Courier New"/>
          <w:b/>
          <w:bCs/>
          <w:color w:val="000080"/>
          <w:sz w:val="20"/>
          <w:szCs w:val="20"/>
        </w:rPr>
        <w:t>);</w:t>
      </w:r>
    </w:p>
    <w:p w14:paraId="51E128B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 engine"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p>
    <w:p w14:paraId="45E4C42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46292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A5388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763C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加载日志中间件</w:t>
      </w:r>
    </w:p>
    <w:p w14:paraId="6E00BF0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logger</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'dev'</w:t>
      </w:r>
      <w:r w:rsidRPr="00E37CB6">
        <w:rPr>
          <w:rFonts w:ascii="Courier New" w:hAnsi="Courier New" w:cs="Courier New"/>
          <w:b/>
          <w:bCs/>
          <w:color w:val="000080"/>
          <w:sz w:val="20"/>
          <w:szCs w:val="20"/>
        </w:rPr>
        <w:t>));</w:t>
      </w:r>
    </w:p>
    <w:p w14:paraId="2DAE82B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json</w:t>
      </w:r>
      <w:r w:rsidRPr="00E37CB6">
        <w:rPr>
          <w:rFonts w:ascii="Courier New" w:hAnsi="Courier New" w:cs="Courier New"/>
          <w:color w:val="008000"/>
          <w:sz w:val="20"/>
          <w:szCs w:val="20"/>
        </w:rPr>
        <w:t>的中间件</w:t>
      </w:r>
    </w:p>
    <w:p w14:paraId="1ADA29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json</w:t>
      </w:r>
      <w:r w:rsidRPr="00E37CB6">
        <w:rPr>
          <w:rFonts w:ascii="Courier New" w:hAnsi="Courier New" w:cs="Courier New"/>
          <w:b/>
          <w:bCs/>
          <w:color w:val="000080"/>
          <w:sz w:val="20"/>
          <w:szCs w:val="20"/>
        </w:rPr>
        <w:t>());</w:t>
      </w:r>
    </w:p>
    <w:p w14:paraId="3E77377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urlencoded</w:t>
      </w:r>
      <w:r w:rsidRPr="00E37CB6">
        <w:rPr>
          <w:rFonts w:ascii="Courier New" w:hAnsi="Courier New" w:cs="Courier New"/>
          <w:color w:val="008000"/>
          <w:sz w:val="20"/>
          <w:szCs w:val="20"/>
        </w:rPr>
        <w:t>请求体的中间件</w:t>
      </w:r>
    </w:p>
    <w:p w14:paraId="7E96D45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urlencoded</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extended</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FF"/>
          <w:sz w:val="20"/>
          <w:szCs w:val="20"/>
        </w:rPr>
        <w:t>false</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7B5E370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cookie</w:t>
      </w:r>
      <w:r w:rsidRPr="00E37CB6">
        <w:rPr>
          <w:rFonts w:ascii="Courier New" w:hAnsi="Courier New" w:cs="Courier New"/>
          <w:color w:val="008000"/>
          <w:sz w:val="20"/>
          <w:szCs w:val="20"/>
        </w:rPr>
        <w:t>的中间件</w:t>
      </w:r>
    </w:p>
    <w:p w14:paraId="6872AEFC"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cookieParser</w:t>
      </w:r>
      <w:r w:rsidRPr="00E37CB6">
        <w:rPr>
          <w:rFonts w:ascii="Courier New" w:hAnsi="Courier New" w:cs="Courier New"/>
          <w:b/>
          <w:bCs/>
          <w:color w:val="000080"/>
          <w:sz w:val="20"/>
          <w:szCs w:val="20"/>
        </w:rPr>
        <w:t>());</w:t>
      </w:r>
    </w:p>
    <w:p w14:paraId="12AFDB7B"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public</w:t>
      </w:r>
      <w:r w:rsidRPr="00E37CB6">
        <w:rPr>
          <w:rFonts w:ascii="Courier New" w:hAnsi="Courier New" w:cs="Courier New"/>
          <w:color w:val="008000"/>
          <w:sz w:val="20"/>
          <w:szCs w:val="20"/>
        </w:rPr>
        <w:t>文件夹为存放静态文件的目录</w:t>
      </w:r>
    </w:p>
    <w:p w14:paraId="7F83C0A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static</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__dirname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'public'</w:t>
      </w:r>
      <w:r w:rsidRPr="00E37CB6">
        <w:rPr>
          <w:rFonts w:ascii="Courier New" w:hAnsi="Courier New" w:cs="Courier New"/>
          <w:b/>
          <w:bCs/>
          <w:color w:val="000080"/>
          <w:sz w:val="20"/>
          <w:szCs w:val="20"/>
        </w:rPr>
        <w:t>)));</w:t>
      </w:r>
    </w:p>
    <w:p w14:paraId="7C8348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8C8A8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w:t>
      </w:r>
      <w:r w:rsidRPr="00E37CB6">
        <w:rPr>
          <w:rFonts w:ascii="Courier New" w:hAnsi="Courier New" w:cs="Courier New"/>
          <w:color w:val="008000"/>
          <w:sz w:val="20"/>
          <w:szCs w:val="20"/>
        </w:rPr>
        <w:t>参数</w:t>
      </w:r>
      <w:r w:rsidRPr="00E37CB6">
        <w:rPr>
          <w:rFonts w:ascii="Courier New" w:hAnsi="Courier New" w:cs="Courier New"/>
          <w:color w:val="008000"/>
          <w:sz w:val="20"/>
          <w:szCs w:val="20"/>
        </w:rPr>
        <w:t>‘/’</w:t>
      </w:r>
      <w:r w:rsidRPr="00E37CB6">
        <w:rPr>
          <w:rFonts w:ascii="Courier New" w:hAnsi="Courier New" w:cs="Courier New"/>
          <w:color w:val="008000"/>
          <w:sz w:val="20"/>
          <w:szCs w:val="20"/>
        </w:rPr>
        <w:t>可当作设置</w:t>
      </w:r>
      <w:r w:rsidRPr="00E37CB6">
        <w:rPr>
          <w:rFonts w:ascii="Courier New" w:hAnsi="Courier New" w:cs="Courier New"/>
          <w:color w:val="008000"/>
          <w:sz w:val="20"/>
          <w:szCs w:val="20"/>
        </w:rPr>
        <w:t>url</w:t>
      </w:r>
      <w:r w:rsidRPr="00E37CB6">
        <w:rPr>
          <w:rFonts w:ascii="Courier New" w:hAnsi="Courier New" w:cs="Courier New"/>
          <w:color w:val="008000"/>
          <w:sz w:val="20"/>
          <w:szCs w:val="20"/>
        </w:rPr>
        <w:t>的根显示页面，这里即</w:t>
      </w:r>
      <w:r w:rsidRPr="00E37CB6">
        <w:rPr>
          <w:rFonts w:ascii="Courier New" w:hAnsi="Courier New" w:cs="Courier New"/>
          <w:color w:val="008000"/>
          <w:sz w:val="20"/>
          <w:szCs w:val="20"/>
        </w:rPr>
        <w:t>”http://localhost:3000/“</w:t>
      </w:r>
      <w:r w:rsidRPr="00E37CB6">
        <w:rPr>
          <w:rFonts w:ascii="Courier New" w:hAnsi="Courier New" w:cs="Courier New"/>
          <w:color w:val="008000"/>
          <w:sz w:val="20"/>
          <w:szCs w:val="20"/>
        </w:rPr>
        <w:t>访问的页面设置为</w:t>
      </w:r>
      <w:r w:rsidRPr="00E37CB6">
        <w:rPr>
          <w:rFonts w:ascii="Courier New" w:hAnsi="Courier New" w:cs="Courier New"/>
          <w:color w:val="008000"/>
          <w:sz w:val="20"/>
          <w:szCs w:val="20"/>
        </w:rPr>
        <w:t>index.html</w:t>
      </w:r>
    </w:p>
    <w:p w14:paraId="51AA735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)=&gt;{</w:t>
      </w:r>
    </w:p>
    <w:p w14:paraId="1316DF5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sendFile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__dirname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下访问文件位置</w:t>
      </w:r>
    </w:p>
    <w:p w14:paraId="6F81E7B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65A22C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9D4A4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375A2A"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路由控制器</w:t>
      </w:r>
    </w:p>
    <w:p w14:paraId="608AC4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indexRouter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'./routes/index'</w:t>
      </w:r>
      <w:r w:rsidRPr="00E37CB6">
        <w:rPr>
          <w:rFonts w:ascii="Courier New" w:hAnsi="Courier New" w:cs="Courier New"/>
          <w:b/>
          <w:bCs/>
          <w:color w:val="000080"/>
          <w:sz w:val="20"/>
          <w:szCs w:val="20"/>
        </w:rPr>
        <w:t>);</w:t>
      </w:r>
    </w:p>
    <w:p w14:paraId="46B30B0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zyfRouter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'./routes/zyf'</w:t>
      </w:r>
      <w:r w:rsidRPr="00E37CB6">
        <w:rPr>
          <w:rFonts w:ascii="Courier New" w:hAnsi="Courier New" w:cs="Courier New"/>
          <w:b/>
          <w:bCs/>
          <w:color w:val="000080"/>
          <w:sz w:val="20"/>
          <w:szCs w:val="20"/>
        </w:rPr>
        <w:t>);</w:t>
      </w:r>
    </w:p>
    <w:p w14:paraId="5DBBCA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zyrcRouter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'./routes/zyrc'</w:t>
      </w:r>
      <w:r w:rsidRPr="00E37CB6">
        <w:rPr>
          <w:rFonts w:ascii="Courier New" w:hAnsi="Courier New" w:cs="Courier New"/>
          <w:b/>
          <w:bCs/>
          <w:color w:val="000080"/>
          <w:sz w:val="20"/>
          <w:szCs w:val="20"/>
        </w:rPr>
        <w:t>);</w:t>
      </w:r>
    </w:p>
    <w:p w14:paraId="0866260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CD61C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indexRouter</w:t>
      </w:r>
      <w:r w:rsidRPr="00E37CB6">
        <w:rPr>
          <w:rFonts w:ascii="Courier New" w:hAnsi="Courier New" w:cs="Courier New"/>
          <w:b/>
          <w:bCs/>
          <w:color w:val="000080"/>
          <w:sz w:val="20"/>
          <w:szCs w:val="20"/>
        </w:rPr>
        <w:t>);</w:t>
      </w:r>
    </w:p>
    <w:p w14:paraId="4F2E33C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'/zyf'</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zyfRouter</w:t>
      </w:r>
      <w:r w:rsidRPr="00E37CB6">
        <w:rPr>
          <w:rFonts w:ascii="Courier New" w:hAnsi="Courier New" w:cs="Courier New"/>
          <w:b/>
          <w:bCs/>
          <w:color w:val="000080"/>
          <w:sz w:val="20"/>
          <w:szCs w:val="20"/>
        </w:rPr>
        <w:t>);</w:t>
      </w:r>
    </w:p>
    <w:p w14:paraId="3A85B44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zyrcRouter</w:t>
      </w:r>
      <w:r w:rsidRPr="00E37CB6">
        <w:rPr>
          <w:rFonts w:ascii="Courier New" w:hAnsi="Courier New" w:cs="Courier New"/>
          <w:b/>
          <w:bCs/>
          <w:color w:val="000080"/>
          <w:sz w:val="20"/>
          <w:szCs w:val="20"/>
        </w:rPr>
        <w:t>);</w:t>
      </w:r>
    </w:p>
    <w:p w14:paraId="3663121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'/zyrcEv'</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zyrcRouter</w:t>
      </w:r>
      <w:r w:rsidRPr="00E37CB6">
        <w:rPr>
          <w:rFonts w:ascii="Courier New" w:hAnsi="Courier New" w:cs="Courier New"/>
          <w:b/>
          <w:bCs/>
          <w:color w:val="000080"/>
          <w:sz w:val="20"/>
          <w:szCs w:val="20"/>
        </w:rPr>
        <w:t>);</w:t>
      </w:r>
    </w:p>
    <w:p w14:paraId="11B8E81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DABE8D4"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捕获</w:t>
      </w:r>
      <w:r w:rsidRPr="00E37CB6">
        <w:rPr>
          <w:rFonts w:ascii="Courier New" w:hAnsi="Courier New" w:cs="Courier New"/>
          <w:color w:val="008000"/>
          <w:sz w:val="20"/>
          <w:szCs w:val="20"/>
        </w:rPr>
        <w:t>404</w:t>
      </w:r>
      <w:r w:rsidRPr="00E37CB6">
        <w:rPr>
          <w:rFonts w:ascii="Courier New" w:hAnsi="Courier New" w:cs="Courier New"/>
          <w:color w:val="008000"/>
          <w:sz w:val="20"/>
          <w:szCs w:val="20"/>
        </w:rPr>
        <w:t>错误，并转发到错误处理器</w:t>
      </w:r>
    </w:p>
    <w:p w14:paraId="47101B9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4FFFD64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createError</w:t>
      </w:r>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404</w:t>
      </w:r>
      <w:r w:rsidRPr="00E37CB6">
        <w:rPr>
          <w:rFonts w:ascii="Courier New" w:hAnsi="Courier New" w:cs="Courier New"/>
          <w:b/>
          <w:bCs/>
          <w:color w:val="000080"/>
          <w:sz w:val="20"/>
          <w:szCs w:val="20"/>
        </w:rPr>
        <w:t>));</w:t>
      </w:r>
    </w:p>
    <w:p w14:paraId="24CB90B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lastRenderedPageBreak/>
        <w:t>});</w:t>
      </w:r>
    </w:p>
    <w:p w14:paraId="307BCE8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E787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error handler</w:t>
      </w:r>
    </w:p>
    <w:p w14:paraId="7850574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D303347"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set locals, only providing error in development</w:t>
      </w:r>
    </w:p>
    <w:p w14:paraId="7D2BFC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message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message</w:t>
      </w:r>
      <w:r w:rsidRPr="00E37CB6">
        <w:rPr>
          <w:rFonts w:ascii="Courier New" w:hAnsi="Courier New" w:cs="Courier New"/>
          <w:b/>
          <w:bCs/>
          <w:color w:val="000080"/>
          <w:sz w:val="20"/>
          <w:szCs w:val="20"/>
        </w:rPr>
        <w:t>;</w:t>
      </w:r>
    </w:p>
    <w:p w14:paraId="1B841A7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error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'env'</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'development'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err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5F91E0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01CC9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render the error page</w:t>
      </w:r>
    </w:p>
    <w:p w14:paraId="2D133CE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FF8000"/>
          <w:sz w:val="20"/>
          <w:szCs w:val="20"/>
        </w:rPr>
        <w:t>500</w:t>
      </w:r>
      <w:r w:rsidRPr="00E37CB6">
        <w:rPr>
          <w:rFonts w:ascii="Courier New" w:hAnsi="Courier New" w:cs="Courier New"/>
          <w:b/>
          <w:bCs/>
          <w:color w:val="000080"/>
          <w:sz w:val="20"/>
          <w:szCs w:val="20"/>
        </w:rPr>
        <w:t>);</w:t>
      </w:r>
    </w:p>
    <w:p w14:paraId="56139D7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'error'</w:t>
      </w:r>
      <w:r w:rsidRPr="00E37CB6">
        <w:rPr>
          <w:rFonts w:ascii="Courier New" w:hAnsi="Courier New" w:cs="Courier New"/>
          <w:b/>
          <w:bCs/>
          <w:color w:val="000080"/>
          <w:sz w:val="20"/>
          <w:szCs w:val="20"/>
        </w:rPr>
        <w:t>);</w:t>
      </w:r>
    </w:p>
    <w:p w14:paraId="498DBA1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5D2A1ED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EC7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337DE4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导出</w:t>
      </w:r>
      <w:r w:rsidRPr="00E37CB6">
        <w:rPr>
          <w:rFonts w:ascii="Courier New" w:hAnsi="Courier New" w:cs="Courier New"/>
          <w:color w:val="008000"/>
          <w:sz w:val="20"/>
          <w:szCs w:val="20"/>
        </w:rPr>
        <w:t>app</w:t>
      </w:r>
      <w:r w:rsidRPr="00E37CB6">
        <w:rPr>
          <w:rFonts w:ascii="Courier New" w:hAnsi="Courier New" w:cs="Courier New"/>
          <w:color w:val="008000"/>
          <w:sz w:val="20"/>
          <w:szCs w:val="20"/>
        </w:rPr>
        <w:t>实例，供其他模块调用</w:t>
      </w:r>
    </w:p>
    <w:p w14:paraId="3157363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module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exports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app</w:t>
      </w:r>
      <w:r w:rsidRPr="00E37CB6">
        <w:rPr>
          <w:rFonts w:ascii="Courier New" w:hAnsi="Courier New" w:cs="Courier New"/>
          <w:b/>
          <w:bCs/>
          <w:color w:val="000080"/>
          <w:sz w:val="20"/>
          <w:szCs w:val="20"/>
        </w:rPr>
        <w:t>;</w:t>
      </w:r>
    </w:p>
    <w:p w14:paraId="79C7AF7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2B5F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server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listen</w:t>
      </w:r>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3000</w:t>
      </w:r>
      <w:r w:rsidRPr="00E37CB6">
        <w:rPr>
          <w:rFonts w:ascii="Courier New" w:hAnsi="Courier New" w:cs="Courier New"/>
          <w:b/>
          <w:bCs/>
          <w:color w:val="000080"/>
          <w:sz w:val="20"/>
          <w:szCs w:val="20"/>
        </w:rPr>
        <w:t>,()=&gt;{</w:t>
      </w:r>
    </w:p>
    <w:p w14:paraId="092B302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port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server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address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p>
    <w:p w14:paraId="58E2176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console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color w:val="808080"/>
          <w:sz w:val="20"/>
          <w:szCs w:val="20"/>
        </w:rPr>
        <w:t>【】访问地址</w:t>
      </w:r>
      <w:r w:rsidRPr="00E37CB6">
        <w:rPr>
          <w:rFonts w:ascii="Courier New" w:hAnsi="Courier New" w:cs="Courier New"/>
          <w:color w:val="808080"/>
          <w:sz w:val="20"/>
          <w:szCs w:val="20"/>
        </w:rPr>
        <w:t>http://localhost:%s"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r w:rsidRPr="00E37CB6">
        <w:rPr>
          <w:rFonts w:ascii="Courier New" w:hAnsi="Courier New" w:cs="Courier New"/>
          <w:b/>
          <w:bCs/>
          <w:color w:val="000080"/>
          <w:sz w:val="20"/>
          <w:szCs w:val="20"/>
        </w:rPr>
        <w:t>)</w:t>
      </w:r>
    </w:p>
    <w:p w14:paraId="74A904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1320037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31C445"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643755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4F86D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//ScheduleProc.startScheduleCycle();</w:t>
      </w:r>
    </w:p>
    <w:p w14:paraId="0992A517" w14:textId="77777777" w:rsidR="00E8033F" w:rsidRPr="00E37CB6" w:rsidRDefault="00E8033F" w:rsidP="00E8033F">
      <w:pPr>
        <w:shd w:val="clear" w:color="auto" w:fill="FFFFFF"/>
        <w:adjustRightInd w:val="0"/>
        <w:snapToGrid w:val="0"/>
        <w:rPr>
          <w:rFonts w:ascii="Courier New" w:hAnsi="Courier New" w:cs="Courier New"/>
          <w:color w:val="000000"/>
          <w:sz w:val="20"/>
          <w:szCs w:val="20"/>
        </w:rPr>
      </w:pPr>
    </w:p>
    <w:p w14:paraId="59D41089" w14:textId="1D77F35E" w:rsidR="00E8033F" w:rsidRDefault="00E8033F" w:rsidP="00E8033F">
      <w:pPr>
        <w:shd w:val="clear" w:color="auto" w:fill="FFFFFF"/>
        <w:rPr>
          <w:ins w:id="1456" w:author="Archimboldi Garcia" w:date="2021-05-14T21:01:00Z"/>
          <w:rFonts w:ascii="Courier New" w:hAnsi="Courier New" w:cs="Courier New"/>
          <w:color w:val="000000"/>
          <w:sz w:val="20"/>
          <w:szCs w:val="20"/>
        </w:rPr>
      </w:pPr>
    </w:p>
    <w:p w14:paraId="1DC02083" w14:textId="6EAC0061" w:rsidR="00606641" w:rsidRDefault="00606641" w:rsidP="00E8033F">
      <w:pPr>
        <w:shd w:val="clear" w:color="auto" w:fill="FFFFFF"/>
        <w:rPr>
          <w:ins w:id="1457" w:author="Archimboldi Garcia" w:date="2021-05-14T21:01:00Z"/>
          <w:rFonts w:ascii="Courier New" w:hAnsi="Courier New" w:cs="Courier New"/>
          <w:color w:val="000000"/>
          <w:sz w:val="20"/>
          <w:szCs w:val="20"/>
        </w:rPr>
      </w:pPr>
    </w:p>
    <w:p w14:paraId="57976B51" w14:textId="77777777" w:rsidR="00606641" w:rsidRDefault="00606641" w:rsidP="00E8033F">
      <w:pPr>
        <w:shd w:val="clear" w:color="auto" w:fill="FFFFFF"/>
        <w:rPr>
          <w:rFonts w:ascii="Courier New" w:hAnsi="Courier New" w:cs="Courier New"/>
          <w:color w:val="000000"/>
          <w:sz w:val="20"/>
          <w:szCs w:val="20"/>
        </w:rPr>
      </w:pPr>
    </w:p>
    <w:p w14:paraId="378B45EA"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2</w:t>
      </w:r>
    </w:p>
    <w:p w14:paraId="7505FC4B" w14:textId="77777777" w:rsidR="00E8033F" w:rsidRPr="00E37CB6" w:rsidRDefault="00E8033F" w:rsidP="00E8033F">
      <w:pPr>
        <w:shd w:val="clear" w:color="auto" w:fill="FFFFFF"/>
        <w:jc w:val="center"/>
        <w:rPr>
          <w:rFonts w:ascii="Courier New" w:hAnsi="Courier New" w:cs="Courier New"/>
          <w:color w:val="000000"/>
          <w:sz w:val="20"/>
          <w:szCs w:val="20"/>
        </w:rPr>
      </w:pPr>
      <w:bookmarkStart w:id="1458" w:name="_Hlk71917315"/>
      <w:r>
        <w:rPr>
          <w:rFonts w:ascii="黑体" w:eastAsia="黑体" w:hAnsi="黑体" w:hint="eastAsia"/>
        </w:rPr>
        <w:t>后端“实时数据”界面路由源代码（page</w:t>
      </w:r>
      <w:r>
        <w:rPr>
          <w:rFonts w:ascii="黑体" w:eastAsia="黑体" w:hAnsi="黑体"/>
        </w:rPr>
        <w:t>1</w:t>
      </w:r>
      <w:r>
        <w:rPr>
          <w:rFonts w:ascii="黑体" w:eastAsia="黑体" w:hAnsi="黑体" w:hint="eastAsia"/>
        </w:rPr>
        <w:t>A</w:t>
      </w:r>
      <w:r>
        <w:rPr>
          <w:rFonts w:ascii="黑体" w:eastAsia="黑体" w:hAnsi="黑体"/>
        </w:rPr>
        <w:t>.js）</w:t>
      </w:r>
    </w:p>
    <w:bookmarkEnd w:id="1458"/>
    <w:p w14:paraId="01ACC4BB" w14:textId="77777777" w:rsidR="00E8033F" w:rsidRDefault="00E8033F" w:rsidP="00E8033F">
      <w:pPr>
        <w:shd w:val="clear" w:color="auto" w:fill="FFFFFF"/>
        <w:rPr>
          <w:rFonts w:ascii="Courier New" w:hAnsi="Courier New" w:cs="Courier New"/>
          <w:color w:val="000000"/>
          <w:sz w:val="20"/>
          <w:szCs w:val="20"/>
        </w:rPr>
      </w:pPr>
    </w:p>
    <w:p w14:paraId="5C03FA9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express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'express'</w:t>
      </w:r>
      <w:r w:rsidRPr="00415D4A">
        <w:rPr>
          <w:rFonts w:ascii="Courier New" w:hAnsi="Courier New" w:cs="Courier New"/>
          <w:b/>
          <w:bCs/>
          <w:color w:val="000080"/>
          <w:sz w:val="20"/>
          <w:szCs w:val="20"/>
        </w:rPr>
        <w:t>);</w:t>
      </w:r>
    </w:p>
    <w:p w14:paraId="1FB1900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path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79F05D12"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152F82A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ejs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'ejs'</w:t>
      </w:r>
      <w:r w:rsidRPr="00415D4A">
        <w:rPr>
          <w:rFonts w:ascii="Courier New" w:hAnsi="Courier New" w:cs="Courier New"/>
          <w:b/>
          <w:bCs/>
          <w:color w:val="000080"/>
          <w:sz w:val="20"/>
          <w:szCs w:val="20"/>
        </w:rPr>
        <w:t>);</w:t>
      </w:r>
    </w:p>
    <w:p w14:paraId="5AB36DD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fs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'fs'</w:t>
      </w:r>
      <w:r w:rsidRPr="00415D4A">
        <w:rPr>
          <w:rFonts w:ascii="Courier New" w:hAnsi="Courier New" w:cs="Courier New"/>
          <w:b/>
          <w:bCs/>
          <w:color w:val="000080"/>
          <w:sz w:val="20"/>
          <w:szCs w:val="20"/>
        </w:rPr>
        <w:t>);</w:t>
      </w:r>
    </w:p>
    <w:p w14:paraId="308AE8D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OBSkit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__dirname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'../service/OBSkit'</w:t>
      </w:r>
      <w:r w:rsidRPr="00415D4A">
        <w:rPr>
          <w:rFonts w:ascii="Courier New" w:hAnsi="Courier New" w:cs="Courier New"/>
          <w:b/>
          <w:bCs/>
          <w:color w:val="000080"/>
          <w:sz w:val="20"/>
          <w:szCs w:val="20"/>
        </w:rPr>
        <w:t>));</w:t>
      </w:r>
    </w:p>
    <w:p w14:paraId="5C1452D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B7CF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B5EEA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gb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'json-groupby'</w:t>
      </w:r>
      <w:r w:rsidRPr="00415D4A">
        <w:rPr>
          <w:rFonts w:ascii="Courier New" w:hAnsi="Courier New" w:cs="Courier New"/>
          <w:b/>
          <w:bCs/>
          <w:color w:val="000080"/>
          <w:sz w:val="20"/>
          <w:szCs w:val="20"/>
        </w:rPr>
        <w:t>);</w:t>
      </w:r>
    </w:p>
    <w:p w14:paraId="0791CEE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BBDB1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D0293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app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express</w:t>
      </w:r>
      <w:r w:rsidRPr="00415D4A">
        <w:rPr>
          <w:rFonts w:ascii="Courier New" w:hAnsi="Courier New" w:cs="Courier New"/>
          <w:b/>
          <w:bCs/>
          <w:color w:val="000080"/>
          <w:sz w:val="20"/>
          <w:szCs w:val="20"/>
        </w:rPr>
        <w:t>();</w:t>
      </w:r>
    </w:p>
    <w:p w14:paraId="20CAF1F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4B22E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path</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join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__dirname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p>
    <w:p w14:paraId="62BA820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engine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ejs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renderFile</w:t>
      </w:r>
      <w:r w:rsidRPr="00415D4A">
        <w:rPr>
          <w:rFonts w:ascii="Courier New" w:hAnsi="Courier New" w:cs="Courier New"/>
          <w:b/>
          <w:bCs/>
          <w:color w:val="000080"/>
          <w:sz w:val="20"/>
          <w:szCs w:val="20"/>
        </w:rPr>
        <w:t>);</w:t>
      </w:r>
    </w:p>
    <w:p w14:paraId="281A532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 engine"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p>
    <w:p w14:paraId="14F4E38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8614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8000"/>
          <w:sz w:val="20"/>
          <w:szCs w:val="20"/>
        </w:rPr>
        <w:t>/* GET users listing. */</w:t>
      </w:r>
    </w:p>
    <w:p w14:paraId="4F49522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4AE0E50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console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log</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'sending file'</w:t>
      </w:r>
      <w:r w:rsidRPr="00415D4A">
        <w:rPr>
          <w:rFonts w:ascii="Courier New" w:hAnsi="Courier New" w:cs="Courier New"/>
          <w:b/>
          <w:bCs/>
          <w:color w:val="000080"/>
          <w:sz w:val="20"/>
          <w:szCs w:val="20"/>
        </w:rPr>
        <w:t>);</w:t>
      </w:r>
    </w:p>
    <w:p w14:paraId="30BF0EF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sendFile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__dirname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'../views/zyf.html'</w:t>
      </w:r>
      <w:r w:rsidRPr="00415D4A">
        <w:rPr>
          <w:rFonts w:ascii="Courier New" w:hAnsi="Courier New" w:cs="Courier New"/>
          <w:b/>
          <w:bCs/>
          <w:color w:val="000080"/>
          <w:sz w:val="20"/>
          <w:szCs w:val="20"/>
        </w:rPr>
        <w:t>));</w:t>
      </w:r>
    </w:p>
    <w:p w14:paraId="2CAEEAC2" w14:textId="77777777" w:rsidR="00E8033F" w:rsidRPr="00415D4A" w:rsidRDefault="00E8033F" w:rsidP="00E8033F">
      <w:pPr>
        <w:shd w:val="clear" w:color="auto" w:fill="FFFFFF"/>
        <w:adjustRightInd w:val="0"/>
        <w:snapToGrid w:val="0"/>
        <w:ind w:leftChars="200" w:left="420"/>
        <w:rPr>
          <w:rFonts w:ascii="Courier New" w:hAnsi="Courier New" w:cs="Courier New"/>
          <w:color w:val="008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color w:val="008000"/>
          <w:sz w:val="20"/>
          <w:szCs w:val="20"/>
        </w:rPr>
        <w:t>//res.json(jsonToClient);</w:t>
      </w:r>
    </w:p>
    <w:p w14:paraId="4D70EF1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80"/>
          <w:sz w:val="20"/>
          <w:szCs w:val="20"/>
        </w:rPr>
        <w:t>});</w:t>
      </w:r>
    </w:p>
    <w:p w14:paraId="009029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09A6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D4F4D3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651EAF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FB07B6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'/datafu'</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107BA8B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lastRenderedPageBreak/>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FuId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query</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FuId</w:t>
      </w:r>
      <w:r w:rsidRPr="00415D4A">
        <w:rPr>
          <w:rFonts w:ascii="Courier New" w:hAnsi="Courier New" w:cs="Courier New"/>
          <w:b/>
          <w:bCs/>
          <w:color w:val="000080"/>
          <w:sz w:val="20"/>
          <w:szCs w:val="20"/>
        </w:rPr>
        <w:t>;</w:t>
      </w:r>
    </w:p>
    <w:p w14:paraId="73043D1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prefix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"Service/ZyRealTime/clave"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FuId</w:t>
      </w:r>
      <w:r w:rsidRPr="00415D4A">
        <w:rPr>
          <w:rFonts w:ascii="Courier New" w:hAnsi="Courier New" w:cs="Courier New"/>
          <w:b/>
          <w:bCs/>
          <w:color w:val="000080"/>
          <w:sz w:val="20"/>
          <w:szCs w:val="20"/>
        </w:rPr>
        <w:t>;</w:t>
      </w:r>
    </w:p>
    <w:p w14:paraId="04A84F36"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F3726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OBSkit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getStr</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FF8000"/>
          <w:sz w:val="20"/>
          <w:szCs w:val="20"/>
        </w:rPr>
        <w:t>0</w:t>
      </w:r>
      <w:r w:rsidRPr="00415D4A">
        <w:rPr>
          <w:rFonts w:ascii="Courier New" w:hAnsi="Courier New" w:cs="Courier New"/>
          <w:b/>
          <w:bCs/>
          <w:color w:val="000080"/>
          <w:sz w:val="20"/>
          <w:szCs w:val="20"/>
        </w:rPr>
        <w:t>,</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contents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para</w:t>
      </w:r>
      <w:r w:rsidRPr="00415D4A">
        <w:rPr>
          <w:rFonts w:ascii="Courier New" w:hAnsi="Courier New" w:cs="Courier New"/>
          <w:b/>
          <w:bCs/>
          <w:color w:val="000080"/>
          <w:sz w:val="20"/>
          <w:szCs w:val="20"/>
        </w:rPr>
        <w:t>){</w:t>
      </w:r>
    </w:p>
    <w:p w14:paraId="6178C49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lang w:val="es-ES"/>
        </w:rPr>
        <w:t>var</w:t>
      </w:r>
      <w:r w:rsidRPr="00415D4A">
        <w:rPr>
          <w:rFonts w:ascii="Courier New" w:hAnsi="Courier New" w:cs="Courier New"/>
          <w:color w:val="000000"/>
          <w:sz w:val="20"/>
          <w:szCs w:val="20"/>
          <w:lang w:val="es-ES"/>
        </w:rPr>
        <w:t xml:space="preserve"> jsdata </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JSON</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parse</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contents</w:t>
      </w:r>
      <w:r w:rsidRPr="00415D4A">
        <w:rPr>
          <w:rFonts w:ascii="Courier New" w:hAnsi="Courier New" w:cs="Courier New"/>
          <w:b/>
          <w:bCs/>
          <w:color w:val="000080"/>
          <w:sz w:val="20"/>
          <w:szCs w:val="20"/>
          <w:lang w:val="es-ES"/>
        </w:rPr>
        <w:t>);</w:t>
      </w:r>
    </w:p>
    <w:p w14:paraId="7119BEC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t xml:space="preserve">        res</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json</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jsdata</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w:t>
      </w:r>
    </w:p>
    <w:p w14:paraId="03B8927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t xml:space="preserve">    </w:t>
      </w:r>
      <w:r w:rsidRPr="00415D4A">
        <w:rPr>
          <w:rFonts w:ascii="Courier New" w:hAnsi="Courier New" w:cs="Courier New"/>
          <w:b/>
          <w:bCs/>
          <w:color w:val="000080"/>
          <w:sz w:val="20"/>
          <w:szCs w:val="20"/>
          <w:lang w:val="es-ES"/>
        </w:rPr>
        <w:t>});</w:t>
      </w:r>
    </w:p>
    <w:p w14:paraId="5AD6AAB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b/>
          <w:bCs/>
          <w:color w:val="000080"/>
          <w:sz w:val="20"/>
          <w:szCs w:val="20"/>
          <w:lang w:val="es-ES"/>
        </w:rPr>
        <w:t>});</w:t>
      </w:r>
    </w:p>
    <w:p w14:paraId="78608BD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AE0C07F"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459" w:author="Garcia" w:date="2021-05-14T11:26:00Z">
            <w:rPr>
              <w:rFonts w:ascii="Courier New" w:hAnsi="Courier New" w:cs="Courier New"/>
              <w:color w:val="000000"/>
              <w:sz w:val="20"/>
              <w:szCs w:val="20"/>
            </w:rPr>
          </w:rPrChange>
        </w:rPr>
      </w:pPr>
      <w:r w:rsidRPr="0046083B">
        <w:rPr>
          <w:rFonts w:ascii="Courier New" w:hAnsi="Courier New" w:cs="Courier New"/>
          <w:color w:val="000000"/>
          <w:sz w:val="20"/>
          <w:szCs w:val="20"/>
          <w:lang w:val="es-ES"/>
          <w:rPrChange w:id="1460" w:author="Garcia" w:date="2021-05-14T11:26:00Z">
            <w:rPr>
              <w:rFonts w:ascii="Courier New" w:hAnsi="Courier New" w:cs="Courier New"/>
              <w:color w:val="000000"/>
              <w:sz w:val="20"/>
              <w:szCs w:val="20"/>
            </w:rPr>
          </w:rPrChange>
        </w:rPr>
        <w:t>module</w:t>
      </w:r>
      <w:r w:rsidRPr="0046083B">
        <w:rPr>
          <w:rFonts w:ascii="Courier New" w:hAnsi="Courier New" w:cs="Courier New"/>
          <w:b/>
          <w:bCs/>
          <w:color w:val="000080"/>
          <w:sz w:val="20"/>
          <w:szCs w:val="20"/>
          <w:lang w:val="es-ES"/>
          <w:rPrChange w:id="1461"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462" w:author="Garcia" w:date="2021-05-14T11:26:00Z">
            <w:rPr>
              <w:rFonts w:ascii="Courier New" w:hAnsi="Courier New" w:cs="Courier New"/>
              <w:color w:val="000000"/>
              <w:sz w:val="20"/>
              <w:szCs w:val="20"/>
            </w:rPr>
          </w:rPrChange>
        </w:rPr>
        <w:t xml:space="preserve">exports </w:t>
      </w:r>
      <w:r w:rsidRPr="0046083B">
        <w:rPr>
          <w:rFonts w:ascii="Courier New" w:hAnsi="Courier New" w:cs="Courier New"/>
          <w:b/>
          <w:bCs/>
          <w:color w:val="000080"/>
          <w:sz w:val="20"/>
          <w:szCs w:val="20"/>
          <w:lang w:val="es-ES"/>
          <w:rPrChange w:id="1463"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464" w:author="Garcia" w:date="2021-05-14T11:26:00Z">
            <w:rPr>
              <w:rFonts w:ascii="Courier New" w:hAnsi="Courier New" w:cs="Courier New"/>
              <w:color w:val="000000"/>
              <w:sz w:val="20"/>
              <w:szCs w:val="20"/>
            </w:rPr>
          </w:rPrChange>
        </w:rPr>
        <w:t xml:space="preserve"> app</w:t>
      </w:r>
      <w:r w:rsidRPr="0046083B">
        <w:rPr>
          <w:rFonts w:ascii="Courier New" w:hAnsi="Courier New" w:cs="Courier New"/>
          <w:b/>
          <w:bCs/>
          <w:color w:val="000080"/>
          <w:sz w:val="20"/>
          <w:szCs w:val="20"/>
          <w:lang w:val="es-ES"/>
          <w:rPrChange w:id="1465" w:author="Garcia" w:date="2021-05-14T11:26:00Z">
            <w:rPr>
              <w:rFonts w:ascii="Courier New" w:hAnsi="Courier New" w:cs="Courier New"/>
              <w:b/>
              <w:bCs/>
              <w:color w:val="000080"/>
              <w:sz w:val="20"/>
              <w:szCs w:val="20"/>
            </w:rPr>
          </w:rPrChange>
        </w:rPr>
        <w:t>;</w:t>
      </w:r>
    </w:p>
    <w:p w14:paraId="0B458D73" w14:textId="77777777" w:rsidR="00E8033F" w:rsidRPr="0046083B" w:rsidRDefault="00E8033F" w:rsidP="00E8033F">
      <w:pPr>
        <w:shd w:val="clear" w:color="auto" w:fill="FFFFFF"/>
        <w:adjustRightInd w:val="0"/>
        <w:snapToGrid w:val="0"/>
        <w:ind w:leftChars="100" w:left="210"/>
        <w:rPr>
          <w:rFonts w:ascii="Courier New" w:hAnsi="Courier New" w:cs="Courier New"/>
          <w:color w:val="000000"/>
          <w:sz w:val="20"/>
          <w:szCs w:val="20"/>
          <w:lang w:val="es-ES"/>
          <w:rPrChange w:id="1466" w:author="Garcia" w:date="2021-05-14T11:26:00Z">
            <w:rPr>
              <w:rFonts w:ascii="Courier New" w:hAnsi="Courier New" w:cs="Courier New"/>
              <w:color w:val="000000"/>
              <w:sz w:val="20"/>
              <w:szCs w:val="20"/>
            </w:rPr>
          </w:rPrChange>
        </w:rPr>
      </w:pPr>
    </w:p>
    <w:p w14:paraId="065028EE" w14:textId="77777777" w:rsidR="00E8033F" w:rsidRPr="0046083B" w:rsidRDefault="00E8033F" w:rsidP="00E8033F">
      <w:pPr>
        <w:shd w:val="clear" w:color="auto" w:fill="FFFFFF"/>
        <w:adjustRightInd w:val="0"/>
        <w:snapToGrid w:val="0"/>
        <w:rPr>
          <w:rFonts w:ascii="Courier New" w:hAnsi="Courier New" w:cs="Courier New"/>
          <w:color w:val="000000"/>
          <w:sz w:val="20"/>
          <w:szCs w:val="20"/>
          <w:lang w:val="es-ES"/>
          <w:rPrChange w:id="1467" w:author="Garcia" w:date="2021-05-14T11:26:00Z">
            <w:rPr>
              <w:rFonts w:ascii="Courier New" w:hAnsi="Courier New" w:cs="Courier New"/>
              <w:color w:val="000000"/>
              <w:sz w:val="20"/>
              <w:szCs w:val="20"/>
            </w:rPr>
          </w:rPrChange>
        </w:rPr>
      </w:pPr>
    </w:p>
    <w:p w14:paraId="4C3EF61F" w14:textId="66FCF9C9" w:rsidR="00E8033F" w:rsidRDefault="00E8033F" w:rsidP="00E8033F">
      <w:pPr>
        <w:shd w:val="clear" w:color="auto" w:fill="FFFFFF"/>
        <w:rPr>
          <w:ins w:id="1468" w:author="Archimboldi Garcia" w:date="2021-05-14T21:01:00Z"/>
          <w:rFonts w:ascii="Courier New" w:hAnsi="Courier New" w:cs="Courier New"/>
          <w:color w:val="000000"/>
          <w:sz w:val="20"/>
          <w:szCs w:val="20"/>
          <w:lang w:val="es-ES"/>
        </w:rPr>
      </w:pPr>
    </w:p>
    <w:p w14:paraId="12077B6C" w14:textId="77777777" w:rsidR="00606641" w:rsidRPr="0046083B" w:rsidRDefault="00606641" w:rsidP="00E8033F">
      <w:pPr>
        <w:shd w:val="clear" w:color="auto" w:fill="FFFFFF"/>
        <w:rPr>
          <w:rFonts w:ascii="Courier New" w:hAnsi="Courier New" w:cs="Courier New"/>
          <w:color w:val="000000"/>
          <w:sz w:val="20"/>
          <w:szCs w:val="20"/>
          <w:lang w:val="es-ES"/>
          <w:rPrChange w:id="1469" w:author="Garcia" w:date="2021-05-14T11:26:00Z">
            <w:rPr>
              <w:rFonts w:ascii="Courier New" w:hAnsi="Courier New" w:cs="Courier New"/>
              <w:color w:val="000000"/>
              <w:sz w:val="20"/>
              <w:szCs w:val="20"/>
            </w:rPr>
          </w:rPrChange>
        </w:rPr>
      </w:pPr>
    </w:p>
    <w:p w14:paraId="2674DDED" w14:textId="77777777" w:rsidR="00E8033F" w:rsidRPr="0046083B" w:rsidRDefault="00E8033F" w:rsidP="00E8033F">
      <w:pPr>
        <w:spacing w:line="400" w:lineRule="exact"/>
        <w:ind w:firstLineChars="200" w:firstLine="420"/>
        <w:rPr>
          <w:rFonts w:ascii="黑体" w:eastAsia="黑体" w:hAnsi="黑体"/>
          <w:lang w:val="es-ES"/>
          <w:rPrChange w:id="1470" w:author="Garcia" w:date="2021-05-14T11:26:00Z">
            <w:rPr>
              <w:rFonts w:ascii="黑体" w:eastAsia="黑体" w:hAnsi="黑体"/>
            </w:rPr>
          </w:rPrChange>
        </w:rPr>
      </w:pPr>
      <w:r>
        <w:rPr>
          <w:rFonts w:ascii="黑体" w:eastAsia="黑体" w:hAnsi="黑体" w:hint="eastAsia"/>
        </w:rPr>
        <w:t>附</w:t>
      </w:r>
      <w:r w:rsidRPr="0046083B">
        <w:rPr>
          <w:rFonts w:ascii="黑体" w:eastAsia="黑体" w:hAnsi="黑体"/>
          <w:lang w:val="es-ES"/>
          <w:rPrChange w:id="1471" w:author="Garcia" w:date="2021-05-14T11:26:00Z">
            <w:rPr>
              <w:rFonts w:ascii="黑体" w:eastAsia="黑体" w:hAnsi="黑体"/>
            </w:rPr>
          </w:rPrChange>
        </w:rPr>
        <w:t>C3</w:t>
      </w:r>
    </w:p>
    <w:p w14:paraId="6C729EB1" w14:textId="77777777" w:rsidR="00E8033F" w:rsidRPr="0046083B" w:rsidRDefault="00E8033F" w:rsidP="00E8033F">
      <w:pPr>
        <w:shd w:val="clear" w:color="auto" w:fill="FFFFFF"/>
        <w:jc w:val="center"/>
        <w:rPr>
          <w:rFonts w:ascii="Courier New" w:hAnsi="Courier New" w:cs="Courier New"/>
          <w:color w:val="000000"/>
          <w:sz w:val="20"/>
          <w:szCs w:val="20"/>
          <w:lang w:val="es-ES"/>
          <w:rPrChange w:id="1472" w:author="Garcia" w:date="2021-05-14T11:26:00Z">
            <w:rPr>
              <w:rFonts w:ascii="Courier New" w:hAnsi="Courier New" w:cs="Courier New"/>
              <w:color w:val="000000"/>
              <w:sz w:val="20"/>
              <w:szCs w:val="20"/>
            </w:rPr>
          </w:rPrChange>
        </w:rPr>
      </w:pPr>
      <w:bookmarkStart w:id="1473" w:name="_Hlk71917346"/>
      <w:r>
        <w:rPr>
          <w:rFonts w:ascii="黑体" w:eastAsia="黑体" w:hAnsi="黑体" w:hint="eastAsia"/>
        </w:rPr>
        <w:t>后端</w:t>
      </w:r>
      <w:r w:rsidRPr="0046083B">
        <w:rPr>
          <w:rFonts w:ascii="黑体" w:eastAsia="黑体" w:hAnsi="黑体" w:hint="eastAsia"/>
          <w:lang w:val="es-ES"/>
          <w:rPrChange w:id="1474" w:author="Garcia" w:date="2021-05-14T11:26:00Z">
            <w:rPr>
              <w:rFonts w:ascii="黑体" w:eastAsia="黑体" w:hAnsi="黑体" w:hint="eastAsia"/>
            </w:rPr>
          </w:rPrChange>
        </w:rPr>
        <w:t>“</w:t>
      </w:r>
      <w:r>
        <w:rPr>
          <w:rFonts w:ascii="黑体" w:eastAsia="黑体" w:hAnsi="黑体" w:hint="eastAsia"/>
        </w:rPr>
        <w:t>生产记录</w:t>
      </w:r>
      <w:r w:rsidRPr="0046083B">
        <w:rPr>
          <w:rFonts w:ascii="黑体" w:eastAsia="黑体" w:hAnsi="黑体" w:hint="eastAsia"/>
          <w:lang w:val="es-ES"/>
          <w:rPrChange w:id="1475" w:author="Garcia" w:date="2021-05-14T11:26:00Z">
            <w:rPr>
              <w:rFonts w:ascii="黑体" w:eastAsia="黑体" w:hAnsi="黑体" w:hint="eastAsia"/>
            </w:rPr>
          </w:rPrChange>
        </w:rPr>
        <w:t>”</w:t>
      </w:r>
      <w:r>
        <w:rPr>
          <w:rFonts w:ascii="黑体" w:eastAsia="黑体" w:hAnsi="黑体" w:hint="eastAsia"/>
        </w:rPr>
        <w:t>界面路由源代码</w:t>
      </w:r>
      <w:r w:rsidRPr="0046083B">
        <w:rPr>
          <w:rFonts w:ascii="黑体" w:eastAsia="黑体" w:hAnsi="黑体" w:hint="eastAsia"/>
          <w:lang w:val="es-ES"/>
          <w:rPrChange w:id="1476" w:author="Garcia" w:date="2021-05-14T11:26:00Z">
            <w:rPr>
              <w:rFonts w:ascii="黑体" w:eastAsia="黑体" w:hAnsi="黑体" w:hint="eastAsia"/>
            </w:rPr>
          </w:rPrChange>
        </w:rPr>
        <w:t>（</w:t>
      </w:r>
      <w:r w:rsidRPr="0046083B">
        <w:rPr>
          <w:rFonts w:ascii="黑体" w:eastAsia="黑体" w:hAnsi="黑体"/>
          <w:lang w:val="es-ES"/>
          <w:rPrChange w:id="1477" w:author="Garcia" w:date="2021-05-14T11:26:00Z">
            <w:rPr>
              <w:rFonts w:ascii="黑体" w:eastAsia="黑体" w:hAnsi="黑体"/>
            </w:rPr>
          </w:rPrChange>
        </w:rPr>
        <w:t>page2A.js）</w:t>
      </w:r>
    </w:p>
    <w:bookmarkEnd w:id="1473"/>
    <w:p w14:paraId="043EE517" w14:textId="77777777" w:rsidR="00E8033F" w:rsidRPr="0046083B" w:rsidRDefault="00E8033F" w:rsidP="00E8033F">
      <w:pPr>
        <w:spacing w:line="400" w:lineRule="exact"/>
        <w:ind w:firstLineChars="200" w:firstLine="420"/>
        <w:rPr>
          <w:rFonts w:ascii="黑体" w:eastAsia="黑体" w:hAnsi="黑体"/>
          <w:lang w:val="es-ES"/>
          <w:rPrChange w:id="1478" w:author="Garcia" w:date="2021-05-14T11:26:00Z">
            <w:rPr>
              <w:rFonts w:ascii="黑体" w:eastAsia="黑体" w:hAnsi="黑体"/>
            </w:rPr>
          </w:rPrChange>
        </w:rPr>
      </w:pPr>
    </w:p>
    <w:p w14:paraId="7BE74F56"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479" w:author="Garcia" w:date="2021-05-14T11:26:00Z">
            <w:rPr>
              <w:rFonts w:ascii="Courier New" w:hAnsi="Courier New" w:cs="Courier New"/>
              <w:color w:val="000000"/>
              <w:sz w:val="20"/>
              <w:szCs w:val="20"/>
            </w:rPr>
          </w:rPrChange>
        </w:rPr>
      </w:pPr>
      <w:r w:rsidRPr="0046083B">
        <w:rPr>
          <w:rFonts w:ascii="Courier New" w:hAnsi="Courier New" w:cs="Courier New"/>
          <w:b/>
          <w:bCs/>
          <w:color w:val="0000FF"/>
          <w:sz w:val="20"/>
          <w:szCs w:val="20"/>
          <w:lang w:val="es-ES"/>
          <w:rPrChange w:id="1480" w:author="Garcia" w:date="2021-05-14T11:26:00Z">
            <w:rPr>
              <w:rFonts w:ascii="Courier New" w:hAnsi="Courier New" w:cs="Courier New"/>
              <w:b/>
              <w:bCs/>
              <w:color w:val="0000FF"/>
              <w:sz w:val="20"/>
              <w:szCs w:val="20"/>
            </w:rPr>
          </w:rPrChange>
        </w:rPr>
        <w:t>var</w:t>
      </w:r>
      <w:r w:rsidRPr="0046083B">
        <w:rPr>
          <w:rFonts w:ascii="Courier New" w:hAnsi="Courier New" w:cs="Courier New"/>
          <w:color w:val="000000"/>
          <w:sz w:val="20"/>
          <w:szCs w:val="20"/>
          <w:lang w:val="es-ES"/>
          <w:rPrChange w:id="1481" w:author="Garcia" w:date="2021-05-14T11:26:00Z">
            <w:rPr>
              <w:rFonts w:ascii="Courier New" w:hAnsi="Courier New" w:cs="Courier New"/>
              <w:color w:val="000000"/>
              <w:sz w:val="20"/>
              <w:szCs w:val="20"/>
            </w:rPr>
          </w:rPrChange>
        </w:rPr>
        <w:t xml:space="preserve"> express </w:t>
      </w:r>
      <w:r w:rsidRPr="0046083B">
        <w:rPr>
          <w:rFonts w:ascii="Courier New" w:hAnsi="Courier New" w:cs="Courier New"/>
          <w:b/>
          <w:bCs/>
          <w:color w:val="000080"/>
          <w:sz w:val="20"/>
          <w:szCs w:val="20"/>
          <w:lang w:val="es-ES"/>
          <w:rPrChange w:id="1482"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483" w:author="Garcia" w:date="2021-05-14T11:26:00Z">
            <w:rPr>
              <w:rFonts w:ascii="Courier New" w:hAnsi="Courier New" w:cs="Courier New"/>
              <w:color w:val="000000"/>
              <w:sz w:val="20"/>
              <w:szCs w:val="20"/>
            </w:rPr>
          </w:rPrChange>
        </w:rPr>
        <w:t xml:space="preserve"> require</w:t>
      </w:r>
      <w:r w:rsidRPr="0046083B">
        <w:rPr>
          <w:rFonts w:ascii="Courier New" w:hAnsi="Courier New" w:cs="Courier New"/>
          <w:b/>
          <w:bCs/>
          <w:color w:val="000080"/>
          <w:sz w:val="20"/>
          <w:szCs w:val="20"/>
          <w:lang w:val="es-ES"/>
          <w:rPrChange w:id="1484" w:author="Garcia" w:date="2021-05-14T11:26:00Z">
            <w:rPr>
              <w:rFonts w:ascii="Courier New" w:hAnsi="Courier New" w:cs="Courier New"/>
              <w:b/>
              <w:bCs/>
              <w:color w:val="000080"/>
              <w:sz w:val="20"/>
              <w:szCs w:val="20"/>
            </w:rPr>
          </w:rPrChange>
        </w:rPr>
        <w:t>(</w:t>
      </w:r>
      <w:r w:rsidRPr="0046083B">
        <w:rPr>
          <w:rFonts w:ascii="Courier New" w:hAnsi="Courier New" w:cs="Courier New"/>
          <w:color w:val="808080"/>
          <w:sz w:val="20"/>
          <w:szCs w:val="20"/>
          <w:lang w:val="es-ES"/>
          <w:rPrChange w:id="1485" w:author="Garcia" w:date="2021-05-14T11:26:00Z">
            <w:rPr>
              <w:rFonts w:ascii="Courier New" w:hAnsi="Courier New" w:cs="Courier New"/>
              <w:color w:val="808080"/>
              <w:sz w:val="20"/>
              <w:szCs w:val="20"/>
            </w:rPr>
          </w:rPrChange>
        </w:rPr>
        <w:t>'express'</w:t>
      </w:r>
      <w:r w:rsidRPr="0046083B">
        <w:rPr>
          <w:rFonts w:ascii="Courier New" w:hAnsi="Courier New" w:cs="Courier New"/>
          <w:b/>
          <w:bCs/>
          <w:color w:val="000080"/>
          <w:sz w:val="20"/>
          <w:szCs w:val="20"/>
          <w:lang w:val="es-ES"/>
          <w:rPrChange w:id="1486" w:author="Garcia" w:date="2021-05-14T11:26:00Z">
            <w:rPr>
              <w:rFonts w:ascii="Courier New" w:hAnsi="Courier New" w:cs="Courier New"/>
              <w:b/>
              <w:bCs/>
              <w:color w:val="000080"/>
              <w:sz w:val="20"/>
              <w:szCs w:val="20"/>
            </w:rPr>
          </w:rPrChange>
        </w:rPr>
        <w:t>);</w:t>
      </w:r>
    </w:p>
    <w:p w14:paraId="73DB87FB"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487" w:author="Garcia" w:date="2021-05-14T11:26:00Z">
            <w:rPr>
              <w:rFonts w:ascii="Courier New" w:hAnsi="Courier New" w:cs="Courier New"/>
              <w:color w:val="000000"/>
              <w:sz w:val="20"/>
              <w:szCs w:val="20"/>
            </w:rPr>
          </w:rPrChange>
        </w:rPr>
      </w:pPr>
      <w:r w:rsidRPr="0046083B">
        <w:rPr>
          <w:rFonts w:ascii="Courier New" w:hAnsi="Courier New" w:cs="Courier New"/>
          <w:b/>
          <w:bCs/>
          <w:color w:val="0000FF"/>
          <w:sz w:val="20"/>
          <w:szCs w:val="20"/>
          <w:lang w:val="es-ES"/>
          <w:rPrChange w:id="1488" w:author="Garcia" w:date="2021-05-14T11:26:00Z">
            <w:rPr>
              <w:rFonts w:ascii="Courier New" w:hAnsi="Courier New" w:cs="Courier New"/>
              <w:b/>
              <w:bCs/>
              <w:color w:val="0000FF"/>
              <w:sz w:val="20"/>
              <w:szCs w:val="20"/>
            </w:rPr>
          </w:rPrChange>
        </w:rPr>
        <w:t>var</w:t>
      </w:r>
      <w:r w:rsidRPr="0046083B">
        <w:rPr>
          <w:rFonts w:ascii="Courier New" w:hAnsi="Courier New" w:cs="Courier New"/>
          <w:color w:val="000000"/>
          <w:sz w:val="20"/>
          <w:szCs w:val="20"/>
          <w:lang w:val="es-ES"/>
          <w:rPrChange w:id="1489" w:author="Garcia" w:date="2021-05-14T11:26:00Z">
            <w:rPr>
              <w:rFonts w:ascii="Courier New" w:hAnsi="Courier New" w:cs="Courier New"/>
              <w:color w:val="000000"/>
              <w:sz w:val="20"/>
              <w:szCs w:val="20"/>
            </w:rPr>
          </w:rPrChange>
        </w:rPr>
        <w:t xml:space="preserve"> path </w:t>
      </w:r>
      <w:r w:rsidRPr="0046083B">
        <w:rPr>
          <w:rFonts w:ascii="Courier New" w:hAnsi="Courier New" w:cs="Courier New"/>
          <w:b/>
          <w:bCs/>
          <w:color w:val="000080"/>
          <w:sz w:val="20"/>
          <w:szCs w:val="20"/>
          <w:lang w:val="es-ES"/>
          <w:rPrChange w:id="1490" w:author="Garcia" w:date="2021-05-14T11:26:00Z">
            <w:rPr>
              <w:rFonts w:ascii="Courier New" w:hAnsi="Courier New" w:cs="Courier New"/>
              <w:b/>
              <w:bCs/>
              <w:color w:val="000080"/>
              <w:sz w:val="20"/>
              <w:szCs w:val="20"/>
            </w:rPr>
          </w:rPrChange>
        </w:rPr>
        <w:t>=</w:t>
      </w:r>
      <w:r w:rsidRPr="0046083B">
        <w:rPr>
          <w:rFonts w:ascii="Courier New" w:hAnsi="Courier New" w:cs="Courier New"/>
          <w:color w:val="000000"/>
          <w:sz w:val="20"/>
          <w:szCs w:val="20"/>
          <w:lang w:val="es-ES"/>
          <w:rPrChange w:id="1491" w:author="Garcia" w:date="2021-05-14T11:26:00Z">
            <w:rPr>
              <w:rFonts w:ascii="Courier New" w:hAnsi="Courier New" w:cs="Courier New"/>
              <w:color w:val="000000"/>
              <w:sz w:val="20"/>
              <w:szCs w:val="20"/>
            </w:rPr>
          </w:rPrChange>
        </w:rPr>
        <w:t xml:space="preserve"> require</w:t>
      </w:r>
      <w:r w:rsidRPr="0046083B">
        <w:rPr>
          <w:rFonts w:ascii="Courier New" w:hAnsi="Courier New" w:cs="Courier New"/>
          <w:b/>
          <w:bCs/>
          <w:color w:val="000080"/>
          <w:sz w:val="20"/>
          <w:szCs w:val="20"/>
          <w:lang w:val="es-ES"/>
          <w:rPrChange w:id="1492" w:author="Garcia" w:date="2021-05-14T11:26:00Z">
            <w:rPr>
              <w:rFonts w:ascii="Courier New" w:hAnsi="Courier New" w:cs="Courier New"/>
              <w:b/>
              <w:bCs/>
              <w:color w:val="000080"/>
              <w:sz w:val="20"/>
              <w:szCs w:val="20"/>
            </w:rPr>
          </w:rPrChange>
        </w:rPr>
        <w:t>(</w:t>
      </w:r>
      <w:r w:rsidRPr="0046083B">
        <w:rPr>
          <w:rFonts w:ascii="Courier New" w:hAnsi="Courier New" w:cs="Courier New"/>
          <w:color w:val="808080"/>
          <w:sz w:val="20"/>
          <w:szCs w:val="20"/>
          <w:lang w:val="es-ES"/>
          <w:rPrChange w:id="1493" w:author="Garcia" w:date="2021-05-14T11:26:00Z">
            <w:rPr>
              <w:rFonts w:ascii="Courier New" w:hAnsi="Courier New" w:cs="Courier New"/>
              <w:color w:val="808080"/>
              <w:sz w:val="20"/>
              <w:szCs w:val="20"/>
            </w:rPr>
          </w:rPrChange>
        </w:rPr>
        <w:t>'path'</w:t>
      </w:r>
      <w:r w:rsidRPr="0046083B">
        <w:rPr>
          <w:rFonts w:ascii="Courier New" w:hAnsi="Courier New" w:cs="Courier New"/>
          <w:b/>
          <w:bCs/>
          <w:color w:val="000080"/>
          <w:sz w:val="20"/>
          <w:szCs w:val="20"/>
          <w:lang w:val="es-ES"/>
          <w:rPrChange w:id="1494" w:author="Garcia" w:date="2021-05-14T11:26:00Z">
            <w:rPr>
              <w:rFonts w:ascii="Courier New" w:hAnsi="Courier New" w:cs="Courier New"/>
              <w:b/>
              <w:bCs/>
              <w:color w:val="000080"/>
              <w:sz w:val="20"/>
              <w:szCs w:val="20"/>
            </w:rPr>
          </w:rPrChange>
        </w:rPr>
        <w:t>);</w:t>
      </w:r>
    </w:p>
    <w:p w14:paraId="47FC9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const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'path'</w:t>
      </w:r>
      <w:r w:rsidRPr="00F35142">
        <w:rPr>
          <w:rFonts w:ascii="Courier New" w:hAnsi="Courier New" w:cs="Courier New"/>
          <w:b/>
          <w:bCs/>
          <w:color w:val="000080"/>
          <w:sz w:val="20"/>
          <w:szCs w:val="20"/>
        </w:rPr>
        <w:t>);</w:t>
      </w:r>
    </w:p>
    <w:p w14:paraId="414DC14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ejs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'ejs'</w:t>
      </w:r>
      <w:r w:rsidRPr="00F35142">
        <w:rPr>
          <w:rFonts w:ascii="Courier New" w:hAnsi="Courier New" w:cs="Courier New"/>
          <w:b/>
          <w:bCs/>
          <w:color w:val="000080"/>
          <w:sz w:val="20"/>
          <w:szCs w:val="20"/>
        </w:rPr>
        <w:t>);</w:t>
      </w:r>
    </w:p>
    <w:p w14:paraId="5EFD785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OBSkit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'../service/OBSkit'</w:t>
      </w:r>
      <w:r w:rsidRPr="00F35142">
        <w:rPr>
          <w:rFonts w:ascii="Courier New" w:hAnsi="Courier New" w:cs="Courier New"/>
          <w:b/>
          <w:bCs/>
          <w:color w:val="000080"/>
          <w:sz w:val="20"/>
          <w:szCs w:val="20"/>
        </w:rPr>
        <w:t>));</w:t>
      </w:r>
    </w:p>
    <w:p w14:paraId="3CFEAB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13828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app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express</w:t>
      </w:r>
      <w:r w:rsidRPr="00F35142">
        <w:rPr>
          <w:rFonts w:ascii="Courier New" w:hAnsi="Courier New" w:cs="Courier New"/>
          <w:b/>
          <w:bCs/>
          <w:color w:val="000080"/>
          <w:sz w:val="20"/>
          <w:szCs w:val="20"/>
        </w:rPr>
        <w:t>();</w:t>
      </w:r>
    </w:p>
    <w:p w14:paraId="3483D8C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11F17D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informJson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60E16D2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FuId</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324CB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startTime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75909A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endTime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776D81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prefix</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354C78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data</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
    <w:p w14:paraId="51BE06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20090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AE543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path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join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p>
    <w:p w14:paraId="3CE0959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engine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ejs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renderFile</w:t>
      </w:r>
      <w:r w:rsidRPr="00F35142">
        <w:rPr>
          <w:rFonts w:ascii="Courier New" w:hAnsi="Courier New" w:cs="Courier New"/>
          <w:b/>
          <w:bCs/>
          <w:color w:val="000080"/>
          <w:sz w:val="20"/>
          <w:szCs w:val="20"/>
        </w:rPr>
        <w:t>);</w:t>
      </w:r>
    </w:p>
    <w:p w14:paraId="0ED6F4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 engine"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p>
    <w:p w14:paraId="6772A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7FCD7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8000"/>
          <w:sz w:val="20"/>
          <w:szCs w:val="20"/>
        </w:rPr>
        <w:t>/* GET users listing. */</w:t>
      </w:r>
    </w:p>
    <w:p w14:paraId="02F9B1E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02AF8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'../views/zyrc.html'</w:t>
      </w:r>
      <w:r w:rsidRPr="00F35142">
        <w:rPr>
          <w:rFonts w:ascii="Courier New" w:hAnsi="Courier New" w:cs="Courier New"/>
          <w:b/>
          <w:bCs/>
          <w:color w:val="000080"/>
          <w:sz w:val="20"/>
          <w:szCs w:val="20"/>
        </w:rPr>
        <w:t>));</w:t>
      </w:r>
    </w:p>
    <w:p w14:paraId="4B7EFF6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21A1B3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E9206C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31B1AA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'/zyev'</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1DA0CA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FuId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id</w:t>
      </w:r>
      <w:r w:rsidRPr="00F35142">
        <w:rPr>
          <w:rFonts w:ascii="Courier New" w:hAnsi="Courier New" w:cs="Courier New"/>
          <w:b/>
          <w:bCs/>
          <w:color w:val="000080"/>
          <w:sz w:val="20"/>
          <w:szCs w:val="20"/>
        </w:rPr>
        <w:t>;</w:t>
      </w:r>
    </w:p>
    <w:p w14:paraId="45250F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startTime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w:t>
      </w:r>
      <w:r w:rsidRPr="00F35142">
        <w:rPr>
          <w:rFonts w:ascii="Courier New" w:hAnsi="Courier New" w:cs="Courier New"/>
          <w:b/>
          <w:bCs/>
          <w:color w:val="000080"/>
          <w:sz w:val="20"/>
          <w:szCs w:val="20"/>
        </w:rPr>
        <w:t>;</w:t>
      </w:r>
    </w:p>
    <w:p w14:paraId="39CDCC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endTime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endTime</w:t>
      </w:r>
      <w:r w:rsidRPr="00F35142">
        <w:rPr>
          <w:rFonts w:ascii="Courier New" w:hAnsi="Courier New" w:cs="Courier New"/>
          <w:b/>
          <w:bCs/>
          <w:color w:val="000080"/>
          <w:sz w:val="20"/>
          <w:szCs w:val="20"/>
        </w:rPr>
        <w:t>;</w:t>
      </w:r>
    </w:p>
    <w:p w14:paraId="27386B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3A73E4E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223A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3B2D26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__dirname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'../views/zyrcEv.html'</w:t>
      </w:r>
      <w:r w:rsidRPr="00F35142">
        <w:rPr>
          <w:rFonts w:ascii="Courier New" w:hAnsi="Courier New" w:cs="Courier New"/>
          <w:b/>
          <w:bCs/>
          <w:color w:val="000080"/>
          <w:sz w:val="20"/>
          <w:szCs w:val="20"/>
        </w:rPr>
        <w:t>));</w:t>
      </w:r>
    </w:p>
    <w:p w14:paraId="4E3D83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28F3BC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97631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'/zyevId'</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FC07E6F"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495" w:author="Garcia" w:date="2021-05-13T15:13:00Z">
            <w:rPr>
              <w:rFonts w:ascii="Courier New" w:hAnsi="Courier New" w:cs="Courier New"/>
              <w:color w:val="000000"/>
              <w:sz w:val="20"/>
              <w:szCs w:val="20"/>
            </w:rPr>
          </w:rPrChange>
        </w:rPr>
      </w:pPr>
      <w:r w:rsidRPr="00F35142">
        <w:rPr>
          <w:rFonts w:ascii="Courier New" w:hAnsi="Courier New" w:cs="Courier New"/>
          <w:color w:val="000000"/>
          <w:sz w:val="20"/>
          <w:szCs w:val="20"/>
        </w:rPr>
        <w:t xml:space="preserve">    </w:t>
      </w:r>
      <w:r w:rsidRPr="00E61D2F">
        <w:rPr>
          <w:rFonts w:ascii="Courier New" w:hAnsi="Courier New" w:cs="Courier New"/>
          <w:b/>
          <w:bCs/>
          <w:color w:val="0000FF"/>
          <w:sz w:val="20"/>
          <w:szCs w:val="20"/>
          <w:lang w:val="es-ES"/>
          <w:rPrChange w:id="1496" w:author="Garcia" w:date="2021-05-13T15:13:00Z">
            <w:rPr>
              <w:rFonts w:ascii="Courier New" w:hAnsi="Courier New" w:cs="Courier New"/>
              <w:b/>
              <w:bCs/>
              <w:color w:val="0000FF"/>
              <w:sz w:val="20"/>
              <w:szCs w:val="20"/>
            </w:rPr>
          </w:rPrChange>
        </w:rPr>
        <w:t>var</w:t>
      </w:r>
      <w:r w:rsidRPr="00E61D2F">
        <w:rPr>
          <w:rFonts w:ascii="Courier New" w:hAnsi="Courier New" w:cs="Courier New"/>
          <w:color w:val="000000"/>
          <w:sz w:val="20"/>
          <w:szCs w:val="20"/>
          <w:lang w:val="es-ES"/>
          <w:rPrChange w:id="1497" w:author="Garcia" w:date="2021-05-13T15:13:00Z">
            <w:rPr>
              <w:rFonts w:ascii="Courier New" w:hAnsi="Courier New" w:cs="Courier New"/>
              <w:color w:val="000000"/>
              <w:sz w:val="20"/>
              <w:szCs w:val="20"/>
            </w:rPr>
          </w:rPrChange>
        </w:rPr>
        <w:t xml:space="preserve"> para_A</w:t>
      </w:r>
      <w:r w:rsidRPr="00E61D2F">
        <w:rPr>
          <w:rFonts w:ascii="Courier New" w:hAnsi="Courier New" w:cs="Courier New"/>
          <w:b/>
          <w:bCs/>
          <w:color w:val="000080"/>
          <w:sz w:val="20"/>
          <w:szCs w:val="20"/>
          <w:lang w:val="es-ES"/>
          <w:rPrChange w:id="1498" w:author="Garcia" w:date="2021-05-13T15:13:00Z">
            <w:rPr>
              <w:rFonts w:ascii="Courier New" w:hAnsi="Courier New" w:cs="Courier New"/>
              <w:b/>
              <w:bCs/>
              <w:color w:val="000080"/>
              <w:sz w:val="20"/>
              <w:szCs w:val="20"/>
            </w:rPr>
          </w:rPrChange>
        </w:rPr>
        <w:t>;</w:t>
      </w:r>
    </w:p>
    <w:p w14:paraId="06BF3A73" w14:textId="77777777" w:rsidR="00E8033F" w:rsidRPr="00E61D2F" w:rsidRDefault="00E8033F" w:rsidP="00E8033F">
      <w:pPr>
        <w:shd w:val="clear" w:color="auto" w:fill="FFFFFF"/>
        <w:adjustRightInd w:val="0"/>
        <w:snapToGrid w:val="0"/>
        <w:ind w:leftChars="200" w:left="420"/>
        <w:rPr>
          <w:rFonts w:ascii="Courier New" w:hAnsi="Courier New" w:cs="Courier New"/>
          <w:color w:val="008000"/>
          <w:sz w:val="20"/>
          <w:szCs w:val="20"/>
          <w:lang w:val="es-ES"/>
          <w:rPrChange w:id="1499" w:author="Garcia" w:date="2021-05-13T15:13:00Z">
            <w:rPr>
              <w:rFonts w:ascii="Courier New" w:hAnsi="Courier New" w:cs="Courier New"/>
              <w:color w:val="008000"/>
              <w:sz w:val="20"/>
              <w:szCs w:val="20"/>
            </w:rPr>
          </w:rPrChange>
        </w:rPr>
      </w:pPr>
      <w:r w:rsidRPr="00E61D2F">
        <w:rPr>
          <w:rFonts w:ascii="Courier New" w:hAnsi="Courier New" w:cs="Courier New"/>
          <w:color w:val="000000"/>
          <w:sz w:val="20"/>
          <w:szCs w:val="20"/>
          <w:lang w:val="es-ES"/>
          <w:rPrChange w:id="1500" w:author="Garcia" w:date="2021-05-13T15:13:00Z">
            <w:rPr>
              <w:rFonts w:ascii="Courier New" w:hAnsi="Courier New" w:cs="Courier New"/>
              <w:color w:val="000000"/>
              <w:sz w:val="20"/>
              <w:szCs w:val="20"/>
            </w:rPr>
          </w:rPrChange>
        </w:rPr>
        <w:t xml:space="preserve">    </w:t>
      </w:r>
      <w:r w:rsidRPr="00E61D2F">
        <w:rPr>
          <w:rFonts w:ascii="Courier New" w:hAnsi="Courier New" w:cs="Courier New"/>
          <w:color w:val="008000"/>
          <w:sz w:val="20"/>
          <w:szCs w:val="20"/>
          <w:lang w:val="es-ES"/>
          <w:rPrChange w:id="1501" w:author="Garcia" w:date="2021-05-13T15:13:00Z">
            <w:rPr>
              <w:rFonts w:ascii="Courier New" w:hAnsi="Courier New" w:cs="Courier New"/>
              <w:color w:val="008000"/>
              <w:sz w:val="20"/>
              <w:szCs w:val="20"/>
            </w:rPr>
          </w:rPrChange>
        </w:rPr>
        <w:t>//console.log('zyevID  Prefix:'+informJson.prefix);</w:t>
      </w:r>
    </w:p>
    <w:p w14:paraId="7132043F"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502"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503" w:author="Garcia" w:date="2021-05-13T15:13:00Z">
            <w:rPr>
              <w:rFonts w:ascii="Courier New" w:hAnsi="Courier New" w:cs="Courier New"/>
              <w:color w:val="000000"/>
              <w:sz w:val="20"/>
              <w:szCs w:val="20"/>
            </w:rPr>
          </w:rPrChange>
        </w:rPr>
        <w:t xml:space="preserve">    OBSkit</w:t>
      </w:r>
      <w:r w:rsidRPr="00E61D2F">
        <w:rPr>
          <w:rFonts w:ascii="Courier New" w:hAnsi="Courier New" w:cs="Courier New"/>
          <w:b/>
          <w:bCs/>
          <w:color w:val="000080"/>
          <w:sz w:val="20"/>
          <w:szCs w:val="20"/>
          <w:lang w:val="es-ES"/>
          <w:rPrChange w:id="1504"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05" w:author="Garcia" w:date="2021-05-13T15:13:00Z">
            <w:rPr>
              <w:rFonts w:ascii="Courier New" w:hAnsi="Courier New" w:cs="Courier New"/>
              <w:color w:val="000000"/>
              <w:sz w:val="20"/>
              <w:szCs w:val="20"/>
            </w:rPr>
          </w:rPrChange>
        </w:rPr>
        <w:t>getStr</w:t>
      </w:r>
      <w:r w:rsidRPr="00E61D2F">
        <w:rPr>
          <w:rFonts w:ascii="Courier New" w:hAnsi="Courier New" w:cs="Courier New"/>
          <w:b/>
          <w:bCs/>
          <w:color w:val="000080"/>
          <w:sz w:val="20"/>
          <w:szCs w:val="20"/>
          <w:lang w:val="es-ES"/>
          <w:rPrChange w:id="1506"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07" w:author="Garcia" w:date="2021-05-13T15:13:00Z">
            <w:rPr>
              <w:rFonts w:ascii="Courier New" w:hAnsi="Courier New" w:cs="Courier New"/>
              <w:color w:val="000000"/>
              <w:sz w:val="20"/>
              <w:szCs w:val="20"/>
            </w:rPr>
          </w:rPrChange>
        </w:rPr>
        <w:t>informJson</w:t>
      </w:r>
      <w:r w:rsidRPr="00E61D2F">
        <w:rPr>
          <w:rFonts w:ascii="Courier New" w:hAnsi="Courier New" w:cs="Courier New"/>
          <w:b/>
          <w:bCs/>
          <w:color w:val="000080"/>
          <w:sz w:val="20"/>
          <w:szCs w:val="20"/>
          <w:lang w:val="es-ES"/>
          <w:rPrChange w:id="1508"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09" w:author="Garcia" w:date="2021-05-13T15:13:00Z">
            <w:rPr>
              <w:rFonts w:ascii="Courier New" w:hAnsi="Courier New" w:cs="Courier New"/>
              <w:color w:val="000000"/>
              <w:sz w:val="20"/>
              <w:szCs w:val="20"/>
            </w:rPr>
          </w:rPrChange>
        </w:rPr>
        <w:t>prefix</w:t>
      </w:r>
      <w:r w:rsidRPr="00E61D2F">
        <w:rPr>
          <w:rFonts w:ascii="Courier New" w:hAnsi="Courier New" w:cs="Courier New"/>
          <w:b/>
          <w:bCs/>
          <w:color w:val="000080"/>
          <w:sz w:val="20"/>
          <w:szCs w:val="20"/>
          <w:lang w:val="es-ES"/>
          <w:rPrChange w:id="1510"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11" w:author="Garcia" w:date="2021-05-13T15:13:00Z">
            <w:rPr>
              <w:rFonts w:ascii="Courier New" w:hAnsi="Courier New" w:cs="Courier New"/>
              <w:color w:val="000000"/>
              <w:sz w:val="20"/>
              <w:szCs w:val="20"/>
            </w:rPr>
          </w:rPrChange>
        </w:rPr>
        <w:t>para_A</w:t>
      </w:r>
      <w:r w:rsidRPr="00E61D2F">
        <w:rPr>
          <w:rFonts w:ascii="Courier New" w:hAnsi="Courier New" w:cs="Courier New"/>
          <w:b/>
          <w:bCs/>
          <w:color w:val="000080"/>
          <w:sz w:val="20"/>
          <w:szCs w:val="20"/>
          <w:lang w:val="es-ES"/>
          <w:rPrChange w:id="1512" w:author="Garcia" w:date="2021-05-13T15:13:00Z">
            <w:rPr>
              <w:rFonts w:ascii="Courier New" w:hAnsi="Courier New" w:cs="Courier New"/>
              <w:b/>
              <w:bCs/>
              <w:color w:val="000080"/>
              <w:sz w:val="20"/>
              <w:szCs w:val="20"/>
            </w:rPr>
          </w:rPrChange>
        </w:rPr>
        <w:t>,</w:t>
      </w:r>
      <w:r w:rsidRPr="00E61D2F">
        <w:rPr>
          <w:rFonts w:ascii="Courier New" w:hAnsi="Courier New" w:cs="Courier New"/>
          <w:b/>
          <w:bCs/>
          <w:color w:val="0000FF"/>
          <w:sz w:val="20"/>
          <w:szCs w:val="20"/>
          <w:lang w:val="es-ES"/>
          <w:rPrChange w:id="1513" w:author="Garcia" w:date="2021-05-13T15:13:00Z">
            <w:rPr>
              <w:rFonts w:ascii="Courier New" w:hAnsi="Courier New" w:cs="Courier New"/>
              <w:b/>
              <w:bCs/>
              <w:color w:val="0000FF"/>
              <w:sz w:val="20"/>
              <w:szCs w:val="20"/>
            </w:rPr>
          </w:rPrChange>
        </w:rPr>
        <w:t>function</w:t>
      </w:r>
      <w:r w:rsidRPr="00E61D2F">
        <w:rPr>
          <w:rFonts w:ascii="Courier New" w:hAnsi="Courier New" w:cs="Courier New"/>
          <w:b/>
          <w:bCs/>
          <w:color w:val="000080"/>
          <w:sz w:val="20"/>
          <w:szCs w:val="20"/>
          <w:lang w:val="es-ES"/>
          <w:rPrChange w:id="1514"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15" w:author="Garcia" w:date="2021-05-13T15:13:00Z">
            <w:rPr>
              <w:rFonts w:ascii="Courier New" w:hAnsi="Courier New" w:cs="Courier New"/>
              <w:color w:val="000000"/>
              <w:sz w:val="20"/>
              <w:szCs w:val="20"/>
            </w:rPr>
          </w:rPrChange>
        </w:rPr>
        <w:t>contents</w:t>
      </w:r>
      <w:r w:rsidRPr="00E61D2F">
        <w:rPr>
          <w:rFonts w:ascii="Courier New" w:hAnsi="Courier New" w:cs="Courier New"/>
          <w:b/>
          <w:bCs/>
          <w:color w:val="000080"/>
          <w:sz w:val="20"/>
          <w:szCs w:val="20"/>
          <w:lang w:val="es-ES"/>
          <w:rPrChange w:id="1516"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17" w:author="Garcia" w:date="2021-05-13T15:13:00Z">
            <w:rPr>
              <w:rFonts w:ascii="Courier New" w:hAnsi="Courier New" w:cs="Courier New"/>
              <w:color w:val="000000"/>
              <w:sz w:val="20"/>
              <w:szCs w:val="20"/>
            </w:rPr>
          </w:rPrChange>
        </w:rPr>
        <w:t>prefix</w:t>
      </w:r>
      <w:r w:rsidRPr="00E61D2F">
        <w:rPr>
          <w:rFonts w:ascii="Courier New" w:hAnsi="Courier New" w:cs="Courier New"/>
          <w:b/>
          <w:bCs/>
          <w:color w:val="000080"/>
          <w:sz w:val="20"/>
          <w:szCs w:val="20"/>
          <w:lang w:val="es-ES"/>
          <w:rPrChange w:id="1518"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19" w:author="Garcia" w:date="2021-05-13T15:13:00Z">
            <w:rPr>
              <w:rFonts w:ascii="Courier New" w:hAnsi="Courier New" w:cs="Courier New"/>
              <w:color w:val="000000"/>
              <w:sz w:val="20"/>
              <w:szCs w:val="20"/>
            </w:rPr>
          </w:rPrChange>
        </w:rPr>
        <w:t>para_B</w:t>
      </w:r>
      <w:r w:rsidRPr="00E61D2F">
        <w:rPr>
          <w:rFonts w:ascii="Courier New" w:hAnsi="Courier New" w:cs="Courier New"/>
          <w:b/>
          <w:bCs/>
          <w:color w:val="000080"/>
          <w:sz w:val="20"/>
          <w:szCs w:val="20"/>
          <w:lang w:val="es-ES"/>
          <w:rPrChange w:id="1520" w:author="Garcia" w:date="2021-05-13T15:13:00Z">
            <w:rPr>
              <w:rFonts w:ascii="Courier New" w:hAnsi="Courier New" w:cs="Courier New"/>
              <w:b/>
              <w:bCs/>
              <w:color w:val="000080"/>
              <w:sz w:val="20"/>
              <w:szCs w:val="20"/>
            </w:rPr>
          </w:rPrChange>
        </w:rPr>
        <w:t>){</w:t>
      </w:r>
    </w:p>
    <w:p w14:paraId="26D9E71D"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521"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522" w:author="Garcia" w:date="2021-05-13T15:13:00Z">
            <w:rPr>
              <w:rFonts w:ascii="Courier New" w:hAnsi="Courier New" w:cs="Courier New"/>
              <w:color w:val="000000"/>
              <w:sz w:val="20"/>
              <w:szCs w:val="20"/>
            </w:rPr>
          </w:rPrChange>
        </w:rPr>
        <w:t xml:space="preserve">        </w:t>
      </w:r>
      <w:r w:rsidRPr="00E61D2F">
        <w:rPr>
          <w:rFonts w:ascii="Courier New" w:hAnsi="Courier New" w:cs="Courier New"/>
          <w:b/>
          <w:bCs/>
          <w:color w:val="0000FF"/>
          <w:sz w:val="20"/>
          <w:szCs w:val="20"/>
          <w:lang w:val="es-ES"/>
          <w:rPrChange w:id="1523" w:author="Garcia" w:date="2021-05-13T15:13:00Z">
            <w:rPr>
              <w:rFonts w:ascii="Courier New" w:hAnsi="Courier New" w:cs="Courier New"/>
              <w:b/>
              <w:bCs/>
              <w:color w:val="0000FF"/>
              <w:sz w:val="20"/>
              <w:szCs w:val="20"/>
            </w:rPr>
          </w:rPrChange>
        </w:rPr>
        <w:t>var</w:t>
      </w:r>
      <w:r w:rsidRPr="00E61D2F">
        <w:rPr>
          <w:rFonts w:ascii="Courier New" w:hAnsi="Courier New" w:cs="Courier New"/>
          <w:color w:val="000000"/>
          <w:sz w:val="20"/>
          <w:szCs w:val="20"/>
          <w:lang w:val="es-ES"/>
          <w:rPrChange w:id="1524" w:author="Garcia" w:date="2021-05-13T15:13:00Z">
            <w:rPr>
              <w:rFonts w:ascii="Courier New" w:hAnsi="Courier New" w:cs="Courier New"/>
              <w:color w:val="000000"/>
              <w:sz w:val="20"/>
              <w:szCs w:val="20"/>
            </w:rPr>
          </w:rPrChange>
        </w:rPr>
        <w:t xml:space="preserve"> recordJson </w:t>
      </w:r>
      <w:r w:rsidRPr="00E61D2F">
        <w:rPr>
          <w:rFonts w:ascii="Courier New" w:hAnsi="Courier New" w:cs="Courier New"/>
          <w:b/>
          <w:bCs/>
          <w:color w:val="000080"/>
          <w:sz w:val="20"/>
          <w:szCs w:val="20"/>
          <w:lang w:val="es-ES"/>
          <w:rPrChange w:id="1525"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26" w:author="Garcia" w:date="2021-05-13T15:13:00Z">
            <w:rPr>
              <w:rFonts w:ascii="Courier New" w:hAnsi="Courier New" w:cs="Courier New"/>
              <w:color w:val="000000"/>
              <w:sz w:val="20"/>
              <w:szCs w:val="20"/>
            </w:rPr>
          </w:rPrChange>
        </w:rPr>
        <w:t xml:space="preserve"> JSON</w:t>
      </w:r>
      <w:r w:rsidRPr="00E61D2F">
        <w:rPr>
          <w:rFonts w:ascii="Courier New" w:hAnsi="Courier New" w:cs="Courier New"/>
          <w:b/>
          <w:bCs/>
          <w:color w:val="000080"/>
          <w:sz w:val="20"/>
          <w:szCs w:val="20"/>
          <w:lang w:val="es-ES"/>
          <w:rPrChange w:id="1527"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28" w:author="Garcia" w:date="2021-05-13T15:13:00Z">
            <w:rPr>
              <w:rFonts w:ascii="Courier New" w:hAnsi="Courier New" w:cs="Courier New"/>
              <w:color w:val="000000"/>
              <w:sz w:val="20"/>
              <w:szCs w:val="20"/>
            </w:rPr>
          </w:rPrChange>
        </w:rPr>
        <w:t>parse</w:t>
      </w:r>
      <w:r w:rsidRPr="00E61D2F">
        <w:rPr>
          <w:rFonts w:ascii="Courier New" w:hAnsi="Courier New" w:cs="Courier New"/>
          <w:b/>
          <w:bCs/>
          <w:color w:val="000080"/>
          <w:sz w:val="20"/>
          <w:szCs w:val="20"/>
          <w:lang w:val="es-ES"/>
          <w:rPrChange w:id="1529"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30" w:author="Garcia" w:date="2021-05-13T15:13:00Z">
            <w:rPr>
              <w:rFonts w:ascii="Courier New" w:hAnsi="Courier New" w:cs="Courier New"/>
              <w:color w:val="000000"/>
              <w:sz w:val="20"/>
              <w:szCs w:val="20"/>
            </w:rPr>
          </w:rPrChange>
        </w:rPr>
        <w:t>contents</w:t>
      </w:r>
      <w:r w:rsidRPr="00E61D2F">
        <w:rPr>
          <w:rFonts w:ascii="Courier New" w:hAnsi="Courier New" w:cs="Courier New"/>
          <w:b/>
          <w:bCs/>
          <w:color w:val="000080"/>
          <w:sz w:val="20"/>
          <w:szCs w:val="20"/>
          <w:lang w:val="es-ES"/>
          <w:rPrChange w:id="1531" w:author="Garcia" w:date="2021-05-13T15:13:00Z">
            <w:rPr>
              <w:rFonts w:ascii="Courier New" w:hAnsi="Courier New" w:cs="Courier New"/>
              <w:b/>
              <w:bCs/>
              <w:color w:val="000080"/>
              <w:sz w:val="20"/>
              <w:szCs w:val="20"/>
            </w:rPr>
          </w:rPrChange>
        </w:rPr>
        <w:t>);</w:t>
      </w:r>
    </w:p>
    <w:p w14:paraId="108411B0" w14:textId="77777777" w:rsidR="00E8033F" w:rsidRPr="00E61D2F" w:rsidRDefault="00E8033F" w:rsidP="00E8033F">
      <w:pPr>
        <w:shd w:val="clear" w:color="auto" w:fill="FFFFFF"/>
        <w:adjustRightInd w:val="0"/>
        <w:snapToGrid w:val="0"/>
        <w:ind w:leftChars="200" w:left="420"/>
        <w:rPr>
          <w:rFonts w:ascii="Courier New" w:hAnsi="Courier New" w:cs="Courier New"/>
          <w:color w:val="000000"/>
          <w:sz w:val="20"/>
          <w:szCs w:val="20"/>
          <w:lang w:val="es-ES"/>
          <w:rPrChange w:id="1532" w:author="Garcia" w:date="2021-05-13T15:13:00Z">
            <w:rPr>
              <w:rFonts w:ascii="Courier New" w:hAnsi="Courier New" w:cs="Courier New"/>
              <w:color w:val="000000"/>
              <w:sz w:val="20"/>
              <w:szCs w:val="20"/>
            </w:rPr>
          </w:rPrChange>
        </w:rPr>
      </w:pPr>
      <w:r w:rsidRPr="00E61D2F">
        <w:rPr>
          <w:rFonts w:ascii="Courier New" w:hAnsi="Courier New" w:cs="Courier New"/>
          <w:color w:val="000000"/>
          <w:sz w:val="20"/>
          <w:szCs w:val="20"/>
          <w:lang w:val="es-ES"/>
          <w:rPrChange w:id="1533" w:author="Garcia" w:date="2021-05-13T15:13:00Z">
            <w:rPr>
              <w:rFonts w:ascii="Courier New" w:hAnsi="Courier New" w:cs="Courier New"/>
              <w:color w:val="000000"/>
              <w:sz w:val="20"/>
              <w:szCs w:val="20"/>
            </w:rPr>
          </w:rPrChange>
        </w:rPr>
        <w:lastRenderedPageBreak/>
        <w:t xml:space="preserve">        informJson</w:t>
      </w:r>
      <w:r w:rsidRPr="00E61D2F">
        <w:rPr>
          <w:rFonts w:ascii="Courier New" w:hAnsi="Courier New" w:cs="Courier New"/>
          <w:b/>
          <w:bCs/>
          <w:color w:val="000080"/>
          <w:sz w:val="20"/>
          <w:szCs w:val="20"/>
          <w:lang w:val="es-ES"/>
          <w:rPrChange w:id="1534"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35" w:author="Garcia" w:date="2021-05-13T15:13:00Z">
            <w:rPr>
              <w:rFonts w:ascii="Courier New" w:hAnsi="Courier New" w:cs="Courier New"/>
              <w:color w:val="000000"/>
              <w:sz w:val="20"/>
              <w:szCs w:val="20"/>
            </w:rPr>
          </w:rPrChange>
        </w:rPr>
        <w:t xml:space="preserve">data </w:t>
      </w:r>
      <w:r w:rsidRPr="00E61D2F">
        <w:rPr>
          <w:rFonts w:ascii="Courier New" w:hAnsi="Courier New" w:cs="Courier New"/>
          <w:b/>
          <w:bCs/>
          <w:color w:val="000080"/>
          <w:sz w:val="20"/>
          <w:szCs w:val="20"/>
          <w:lang w:val="es-ES"/>
          <w:rPrChange w:id="1536"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37" w:author="Garcia" w:date="2021-05-13T15:13:00Z">
            <w:rPr>
              <w:rFonts w:ascii="Courier New" w:hAnsi="Courier New" w:cs="Courier New"/>
              <w:color w:val="000000"/>
              <w:sz w:val="20"/>
              <w:szCs w:val="20"/>
            </w:rPr>
          </w:rPrChange>
        </w:rPr>
        <w:t xml:space="preserve"> recordJson</w:t>
      </w:r>
      <w:r w:rsidRPr="00E61D2F">
        <w:rPr>
          <w:rFonts w:ascii="Courier New" w:hAnsi="Courier New" w:cs="Courier New"/>
          <w:b/>
          <w:bCs/>
          <w:color w:val="000080"/>
          <w:sz w:val="20"/>
          <w:szCs w:val="20"/>
          <w:lang w:val="es-ES"/>
          <w:rPrChange w:id="1538" w:author="Garcia" w:date="2021-05-13T15:13:00Z">
            <w:rPr>
              <w:rFonts w:ascii="Courier New" w:hAnsi="Courier New" w:cs="Courier New"/>
              <w:b/>
              <w:bCs/>
              <w:color w:val="000080"/>
              <w:sz w:val="20"/>
              <w:szCs w:val="20"/>
            </w:rPr>
          </w:rPrChange>
        </w:rPr>
        <w:t>.</w:t>
      </w:r>
      <w:r w:rsidRPr="00E61D2F">
        <w:rPr>
          <w:rFonts w:ascii="Courier New" w:hAnsi="Courier New" w:cs="Courier New"/>
          <w:color w:val="000000"/>
          <w:sz w:val="20"/>
          <w:szCs w:val="20"/>
          <w:lang w:val="es-ES"/>
          <w:rPrChange w:id="1539" w:author="Garcia" w:date="2021-05-13T15:13:00Z">
            <w:rPr>
              <w:rFonts w:ascii="Courier New" w:hAnsi="Courier New" w:cs="Courier New"/>
              <w:color w:val="000000"/>
              <w:sz w:val="20"/>
              <w:szCs w:val="20"/>
            </w:rPr>
          </w:rPrChange>
        </w:rPr>
        <w:t>data</w:t>
      </w:r>
      <w:r w:rsidRPr="00E61D2F">
        <w:rPr>
          <w:rFonts w:ascii="Courier New" w:hAnsi="Courier New" w:cs="Courier New"/>
          <w:b/>
          <w:bCs/>
          <w:color w:val="000080"/>
          <w:sz w:val="20"/>
          <w:szCs w:val="20"/>
          <w:lang w:val="es-ES"/>
          <w:rPrChange w:id="1540" w:author="Garcia" w:date="2021-05-13T15:13:00Z">
            <w:rPr>
              <w:rFonts w:ascii="Courier New" w:hAnsi="Courier New" w:cs="Courier New"/>
              <w:b/>
              <w:bCs/>
              <w:color w:val="000080"/>
              <w:sz w:val="20"/>
              <w:szCs w:val="20"/>
            </w:rPr>
          </w:rPrChange>
        </w:rPr>
        <w:t>;</w:t>
      </w:r>
    </w:p>
    <w:p w14:paraId="35A751B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E61D2F">
        <w:rPr>
          <w:rFonts w:ascii="Courier New" w:hAnsi="Courier New" w:cs="Courier New"/>
          <w:color w:val="000000"/>
          <w:sz w:val="20"/>
          <w:szCs w:val="20"/>
          <w:lang w:val="es-ES"/>
          <w:rPrChange w:id="1541" w:author="Garcia" w:date="2021-05-13T15:13:00Z">
            <w:rPr>
              <w:rFonts w:ascii="Courier New" w:hAnsi="Courier New" w:cs="Courier New"/>
              <w:color w:val="000000"/>
              <w:sz w:val="20"/>
              <w:szCs w:val="20"/>
            </w:rPr>
          </w:rPrChange>
        </w:rPr>
        <w:t xml:space="preserve">        </w:t>
      </w:r>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p>
    <w:p w14:paraId="6EF6F64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53EE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FEAC8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62CE17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D2CE8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49D64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'/list'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7AE3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141126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searchDate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date</w:t>
      </w:r>
      <w:r w:rsidRPr="00F35142">
        <w:rPr>
          <w:rFonts w:ascii="Courier New" w:hAnsi="Courier New" w:cs="Courier New"/>
          <w:b/>
          <w:bCs/>
          <w:color w:val="000080"/>
          <w:sz w:val="20"/>
          <w:szCs w:val="20"/>
        </w:rPr>
        <w:t>;</w:t>
      </w:r>
    </w:p>
    <w:p w14:paraId="386B3A4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'Service/ZyRecord/'</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searchDate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04A6A4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"SearchDate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080A8C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7B9FA0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OBSkit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OBSFolderObj</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router</w:t>
      </w:r>
      <w:r w:rsidRPr="00F35142">
        <w:rPr>
          <w:rFonts w:ascii="Courier New" w:hAnsi="Courier New" w:cs="Courier New"/>
          <w:b/>
          <w:bCs/>
          <w:color w:val="000080"/>
          <w:sz w:val="20"/>
          <w:szCs w:val="20"/>
        </w:rPr>
        <w:t>){</w:t>
      </w:r>
    </w:p>
    <w:p w14:paraId="54BAB75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eventListJson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A19412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smallTime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55E645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E0E878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maxInt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E72296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4CAB02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578BB7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25FF088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while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length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maxInt</w:t>
      </w:r>
      <w:r w:rsidRPr="00F35142">
        <w:rPr>
          <w:rFonts w:ascii="Courier New" w:hAnsi="Courier New" w:cs="Courier New"/>
          <w:b/>
          <w:bCs/>
          <w:color w:val="000080"/>
          <w:sz w:val="20"/>
          <w:szCs w:val="20"/>
        </w:rPr>
        <w:t>){</w:t>
      </w:r>
    </w:p>
    <w:p w14:paraId="43F7BC7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1206511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bigTime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1000000000000000</w:t>
      </w:r>
      <w:r w:rsidRPr="00F35142">
        <w:rPr>
          <w:rFonts w:ascii="Courier New" w:hAnsi="Courier New" w:cs="Courier New"/>
          <w:b/>
          <w:bCs/>
          <w:color w:val="000080"/>
          <w:sz w:val="20"/>
          <w:szCs w:val="20"/>
        </w:rPr>
        <w:t>;</w:t>
      </w:r>
    </w:p>
    <w:p w14:paraId="17619E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evPrefix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1713D27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'for'</w:t>
      </w:r>
      <w:r w:rsidRPr="00F35142">
        <w:rPr>
          <w:rFonts w:ascii="Courier New" w:hAnsi="Courier New" w:cs="Courier New"/>
          <w:b/>
          <w:bCs/>
          <w:color w:val="000080"/>
          <w:sz w:val="20"/>
          <w:szCs w:val="20"/>
        </w:rPr>
        <w:t>)</w:t>
      </w:r>
    </w:p>
    <w:p w14:paraId="6E7EDB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for</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let</w:t>
      </w:r>
      <w:r w:rsidRPr="00F35142">
        <w:rPr>
          <w:rFonts w:ascii="Courier New" w:hAnsi="Courier New" w:cs="Courier New"/>
          <w:color w:val="000000"/>
          <w:sz w:val="20"/>
          <w:szCs w:val="20"/>
        </w:rPr>
        <w:t xml:space="preserve"> j</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w:t>
      </w:r>
    </w:p>
    <w:p w14:paraId="13C0520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eventPrefix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'Key'</w:t>
      </w:r>
      <w:r w:rsidRPr="00F35142">
        <w:rPr>
          <w:rFonts w:ascii="Courier New" w:hAnsi="Courier New" w:cs="Courier New"/>
          <w:b/>
          <w:bCs/>
          <w:color w:val="000080"/>
          <w:sz w:val="20"/>
          <w:szCs w:val="20"/>
        </w:rPr>
        <w:t>];</w:t>
      </w:r>
    </w:p>
    <w:p w14:paraId="5416A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p>
    <w:p w14:paraId="03D1B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Xindex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207A317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w:t>
      </w:r>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0AC9AAD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Yindex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75AC659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startTimeTemp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804000"/>
          <w:sz w:val="20"/>
          <w:szCs w:val="20"/>
        </w:rPr>
        <w:t>parseInt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71C2C1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5779BB7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startTimeTemp</w:t>
      </w:r>
      <w:r w:rsidRPr="00F35142">
        <w:rPr>
          <w:rFonts w:ascii="Courier New" w:hAnsi="Courier New" w:cs="Courier New"/>
          <w:b/>
          <w:bCs/>
          <w:color w:val="000080"/>
          <w:sz w:val="20"/>
          <w:szCs w:val="20"/>
        </w:rPr>
        <w:t>&lt;</w:t>
      </w:r>
      <w:r w:rsidRPr="00F35142">
        <w:rPr>
          <w:rFonts w:ascii="Courier New" w:hAnsi="Courier New" w:cs="Courier New"/>
          <w:color w:val="000000"/>
          <w:sz w:val="20"/>
          <w:szCs w:val="20"/>
        </w:rPr>
        <w:t xml:space="preserve">bigTime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startTimeTemp</w:t>
      </w:r>
      <w:r w:rsidRPr="00F35142">
        <w:rPr>
          <w:rFonts w:ascii="Courier New" w:hAnsi="Courier New" w:cs="Courier New"/>
          <w:b/>
          <w:bCs/>
          <w:color w:val="000080"/>
          <w:sz w:val="20"/>
          <w:szCs w:val="20"/>
        </w:rPr>
        <w:t>&gt;</w:t>
      </w:r>
      <w:r w:rsidRPr="00F35142">
        <w:rPr>
          <w:rFonts w:ascii="Courier New" w:hAnsi="Courier New" w:cs="Courier New"/>
          <w:color w:val="000000"/>
          <w:sz w:val="20"/>
          <w:szCs w:val="20"/>
        </w:rPr>
        <w:t>smallTime</w:t>
      </w:r>
      <w:r w:rsidRPr="00F35142">
        <w:rPr>
          <w:rFonts w:ascii="Courier New" w:hAnsi="Courier New" w:cs="Courier New"/>
          <w:b/>
          <w:bCs/>
          <w:color w:val="000080"/>
          <w:sz w:val="20"/>
          <w:szCs w:val="20"/>
        </w:rPr>
        <w:t>){</w:t>
      </w:r>
    </w:p>
    <w:p w14:paraId="741A395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bigTime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startTimeTemp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
    <w:p w14:paraId="2D15DE4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evPrefix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eventPrefix</w:t>
      </w:r>
      <w:r w:rsidRPr="00F35142">
        <w:rPr>
          <w:rFonts w:ascii="Courier New" w:hAnsi="Courier New" w:cs="Courier New"/>
          <w:b/>
          <w:bCs/>
          <w:color w:val="000080"/>
          <w:sz w:val="20"/>
          <w:szCs w:val="20"/>
        </w:rPr>
        <w:t>;</w:t>
      </w:r>
    </w:p>
    <w:p w14:paraId="3AFC00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0B045D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357391B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DAAAA4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53E6A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smallTime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bigTime</w:t>
      </w:r>
      <w:r w:rsidRPr="00F35142">
        <w:rPr>
          <w:rFonts w:ascii="Courier New" w:hAnsi="Courier New" w:cs="Courier New"/>
          <w:b/>
          <w:bCs/>
          <w:color w:val="000080"/>
          <w:sz w:val="20"/>
          <w:szCs w:val="20"/>
        </w:rPr>
        <w:t>;</w:t>
      </w:r>
    </w:p>
    <w:p w14:paraId="38C43B4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Xindex_A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5B221B5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6805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Yindex_A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4598A97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startTime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804000"/>
          <w:sz w:val="20"/>
          <w:szCs w:val="20"/>
        </w:rPr>
        <w:t>parseInt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CA9647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endTime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804000"/>
          <w:sz w:val="20"/>
          <w:szCs w:val="20"/>
        </w:rPr>
        <w:t>parseInt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597EF7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fuId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6E4094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recordJson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54554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p>
    <w:p w14:paraId="6FCDF67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fuId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fuId</w:t>
      </w:r>
      <w:r w:rsidRPr="00F35142">
        <w:rPr>
          <w:rFonts w:ascii="Courier New" w:hAnsi="Courier New" w:cs="Courier New"/>
          <w:b/>
          <w:bCs/>
          <w:color w:val="000080"/>
          <w:sz w:val="20"/>
          <w:szCs w:val="20"/>
        </w:rPr>
        <w:t>,</w:t>
      </w:r>
    </w:p>
    <w:p w14:paraId="4B7524F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startTime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startTime</w:t>
      </w:r>
      <w:r w:rsidRPr="00F35142">
        <w:rPr>
          <w:rFonts w:ascii="Courier New" w:hAnsi="Courier New" w:cs="Courier New"/>
          <w:b/>
          <w:bCs/>
          <w:color w:val="000080"/>
          <w:sz w:val="20"/>
          <w:szCs w:val="20"/>
        </w:rPr>
        <w:t>,</w:t>
      </w:r>
    </w:p>
    <w:p w14:paraId="681834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endTime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endTime</w:t>
      </w:r>
      <w:r w:rsidRPr="00F35142">
        <w:rPr>
          <w:rFonts w:ascii="Courier New" w:hAnsi="Courier New" w:cs="Courier New"/>
          <w:b/>
          <w:bCs/>
          <w:color w:val="000080"/>
          <w:sz w:val="20"/>
          <w:szCs w:val="20"/>
        </w:rPr>
        <w:t>,</w:t>
      </w:r>
    </w:p>
    <w:p w14:paraId="0393CCE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p>
    <w:p w14:paraId="5827516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76B378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push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recordJson</w:t>
      </w:r>
      <w:r w:rsidRPr="00F35142">
        <w:rPr>
          <w:rFonts w:ascii="Courier New" w:hAnsi="Courier New" w:cs="Courier New"/>
          <w:b/>
          <w:bCs/>
          <w:color w:val="000080"/>
          <w:sz w:val="20"/>
          <w:szCs w:val="20"/>
        </w:rPr>
        <w:t>);</w:t>
      </w:r>
    </w:p>
    <w:p w14:paraId="673D54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36E1E6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47A88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lastRenderedPageBreak/>
        <w:t xml:space="preserve">            </w:t>
      </w:r>
      <w:r w:rsidRPr="00F35142">
        <w:rPr>
          <w:rFonts w:ascii="Courier New" w:hAnsi="Courier New" w:cs="Courier New"/>
          <w:b/>
          <w:bCs/>
          <w:color w:val="000080"/>
          <w:sz w:val="20"/>
          <w:szCs w:val="20"/>
        </w:rPr>
        <w:t>}</w:t>
      </w:r>
    </w:p>
    <w:p w14:paraId="3F1949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8384DE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p>
    <w:p w14:paraId="331216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p>
    <w:p w14:paraId="57F5F61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'sended'</w:t>
      </w:r>
      <w:r w:rsidRPr="00F35142">
        <w:rPr>
          <w:rFonts w:ascii="Courier New" w:hAnsi="Courier New" w:cs="Courier New"/>
          <w:b/>
          <w:bCs/>
          <w:color w:val="000080"/>
          <w:sz w:val="20"/>
          <w:szCs w:val="20"/>
        </w:rPr>
        <w:t>);</w:t>
      </w:r>
    </w:p>
    <w:p w14:paraId="11EE455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E6FFE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4F4574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CC5ED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03DE0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E2DF4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module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exports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app</w:t>
      </w:r>
      <w:r w:rsidRPr="00F35142">
        <w:rPr>
          <w:rFonts w:ascii="Courier New" w:hAnsi="Courier New" w:cs="Courier New"/>
          <w:b/>
          <w:bCs/>
          <w:color w:val="000080"/>
          <w:sz w:val="20"/>
          <w:szCs w:val="20"/>
        </w:rPr>
        <w:t>;</w:t>
      </w:r>
    </w:p>
    <w:p w14:paraId="7A9C072C" w14:textId="77777777" w:rsidR="00E8033F" w:rsidRPr="00F35142" w:rsidRDefault="00E8033F" w:rsidP="00E8033F">
      <w:pPr>
        <w:shd w:val="clear" w:color="auto" w:fill="FFFFFF"/>
        <w:adjustRightInd w:val="0"/>
        <w:snapToGrid w:val="0"/>
        <w:rPr>
          <w:rFonts w:ascii="Courier New" w:hAnsi="Courier New" w:cs="Courier New"/>
          <w:color w:val="000000"/>
          <w:sz w:val="20"/>
          <w:szCs w:val="20"/>
        </w:rPr>
      </w:pPr>
    </w:p>
    <w:p w14:paraId="4ECC188C" w14:textId="77777777" w:rsidR="00E8033F" w:rsidRPr="00F35142" w:rsidRDefault="00E8033F" w:rsidP="00E8033F">
      <w:pPr>
        <w:shd w:val="clear" w:color="auto" w:fill="FFFFFF"/>
        <w:rPr>
          <w:rFonts w:ascii="Courier New" w:hAnsi="Courier New" w:cs="Courier New"/>
          <w:color w:val="000000"/>
          <w:sz w:val="20"/>
          <w:szCs w:val="20"/>
        </w:rPr>
      </w:pPr>
    </w:p>
    <w:p w14:paraId="06D68C8D" w14:textId="77777777" w:rsidR="00E8033F" w:rsidRPr="00F35142" w:rsidRDefault="00E8033F" w:rsidP="00E8033F">
      <w:pPr>
        <w:spacing w:line="400" w:lineRule="exact"/>
        <w:ind w:firstLineChars="200" w:firstLine="420"/>
        <w:rPr>
          <w:rFonts w:ascii="黑体" w:eastAsia="黑体" w:hAnsi="黑体"/>
        </w:rPr>
      </w:pPr>
    </w:p>
    <w:p w14:paraId="6FDAC0F5" w14:textId="77777777" w:rsidR="00E8033F" w:rsidRDefault="00E8033F" w:rsidP="00E8033F">
      <w:pPr>
        <w:spacing w:line="400" w:lineRule="exact"/>
        <w:ind w:firstLineChars="200" w:firstLine="420"/>
        <w:rPr>
          <w:rFonts w:ascii="黑体" w:eastAsia="黑体" w:hAnsi="黑体"/>
        </w:rPr>
      </w:pPr>
      <w:r>
        <w:rPr>
          <w:rFonts w:ascii="黑体" w:eastAsia="黑体" w:hAnsi="黑体"/>
        </w:rPr>
        <w:t xml:space="preserve"> </w:t>
      </w:r>
    </w:p>
    <w:p w14:paraId="362958A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4</w:t>
      </w:r>
    </w:p>
    <w:p w14:paraId="6B3A32C3"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后端“主页”页面路由代码（index</w:t>
      </w:r>
      <w:r>
        <w:rPr>
          <w:rFonts w:ascii="黑体" w:eastAsia="黑体" w:hAnsi="黑体"/>
        </w:rPr>
        <w:t>.js）</w:t>
      </w:r>
    </w:p>
    <w:p w14:paraId="32BA62F8" w14:textId="77777777" w:rsidR="00E8033F" w:rsidRDefault="00E8033F" w:rsidP="00E8033F">
      <w:pPr>
        <w:spacing w:line="400" w:lineRule="exact"/>
        <w:ind w:firstLineChars="200" w:firstLine="420"/>
        <w:jc w:val="center"/>
        <w:rPr>
          <w:rFonts w:ascii="黑体" w:eastAsia="黑体" w:hAnsi="黑体"/>
        </w:rPr>
      </w:pPr>
    </w:p>
    <w:p w14:paraId="33738EF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express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'express'</w:t>
      </w:r>
      <w:r w:rsidRPr="004027FC">
        <w:rPr>
          <w:rFonts w:ascii="Courier New" w:hAnsi="Courier New" w:cs="Courier New"/>
          <w:b/>
          <w:bCs/>
          <w:color w:val="000080"/>
          <w:sz w:val="20"/>
          <w:szCs w:val="20"/>
        </w:rPr>
        <w:t>);</w:t>
      </w:r>
    </w:p>
    <w:p w14:paraId="733FC55C"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path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083466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const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73060C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ejs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'ejs'</w:t>
      </w:r>
      <w:r w:rsidRPr="004027FC">
        <w:rPr>
          <w:rFonts w:ascii="Courier New" w:hAnsi="Courier New" w:cs="Courier New"/>
          <w:b/>
          <w:bCs/>
          <w:color w:val="000080"/>
          <w:sz w:val="20"/>
          <w:szCs w:val="20"/>
        </w:rPr>
        <w:t>);</w:t>
      </w:r>
    </w:p>
    <w:p w14:paraId="15FE05F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37B3D0"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app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express</w:t>
      </w:r>
      <w:r w:rsidRPr="004027FC">
        <w:rPr>
          <w:rFonts w:ascii="Courier New" w:hAnsi="Courier New" w:cs="Courier New"/>
          <w:b/>
          <w:bCs/>
          <w:color w:val="000080"/>
          <w:sz w:val="20"/>
          <w:szCs w:val="20"/>
        </w:rPr>
        <w:t>();</w:t>
      </w:r>
    </w:p>
    <w:p w14:paraId="6CFA1FA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D5BDA"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path</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join</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__dirname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p>
    <w:p w14:paraId="79D9A2B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engine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ejs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renderFile</w:t>
      </w:r>
      <w:r w:rsidRPr="004027FC">
        <w:rPr>
          <w:rFonts w:ascii="Courier New" w:hAnsi="Courier New" w:cs="Courier New"/>
          <w:b/>
          <w:bCs/>
          <w:color w:val="000080"/>
          <w:sz w:val="20"/>
          <w:szCs w:val="20"/>
        </w:rPr>
        <w:t>);</w:t>
      </w:r>
    </w:p>
    <w:p w14:paraId="2D44559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 engine"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p>
    <w:p w14:paraId="31947FA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F24F4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8000"/>
          <w:sz w:val="20"/>
          <w:szCs w:val="20"/>
        </w:rPr>
        <w:t>/* GET users listing. */</w:t>
      </w:r>
    </w:p>
    <w:p w14:paraId="72D78126"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get</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FF"/>
          <w:sz w:val="20"/>
          <w:szCs w:val="20"/>
        </w:rPr>
        <w:t>function</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req</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next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p>
    <w:p w14:paraId="50827767"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 xml:space="preserve">    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sendFile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__dirname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'../views/index.html'</w:t>
      </w:r>
      <w:r w:rsidRPr="004027FC">
        <w:rPr>
          <w:rFonts w:ascii="Courier New" w:hAnsi="Courier New" w:cs="Courier New"/>
          <w:b/>
          <w:bCs/>
          <w:color w:val="000080"/>
          <w:sz w:val="20"/>
          <w:szCs w:val="20"/>
        </w:rPr>
        <w:t>));</w:t>
      </w:r>
    </w:p>
    <w:p w14:paraId="382B9A2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80"/>
          <w:sz w:val="20"/>
          <w:szCs w:val="20"/>
        </w:rPr>
        <w:t>});</w:t>
      </w:r>
    </w:p>
    <w:p w14:paraId="7BC503E2"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032E6C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module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exports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app</w:t>
      </w:r>
      <w:r w:rsidRPr="004027FC">
        <w:rPr>
          <w:rFonts w:ascii="Courier New" w:hAnsi="Courier New" w:cs="Courier New"/>
          <w:b/>
          <w:bCs/>
          <w:color w:val="000080"/>
          <w:sz w:val="20"/>
          <w:szCs w:val="20"/>
        </w:rPr>
        <w:t>;</w:t>
      </w:r>
    </w:p>
    <w:p w14:paraId="4BCBDC2C" w14:textId="77777777" w:rsidR="00E8033F" w:rsidRDefault="00E8033F" w:rsidP="00E8033F">
      <w:pPr>
        <w:spacing w:line="400" w:lineRule="exact"/>
        <w:ind w:firstLineChars="200" w:firstLine="420"/>
        <w:jc w:val="center"/>
        <w:rPr>
          <w:rFonts w:ascii="黑体" w:eastAsia="黑体" w:hAnsi="黑体"/>
        </w:rPr>
      </w:pPr>
    </w:p>
    <w:p w14:paraId="66CA5E32" w14:textId="77777777" w:rsidR="00E8033F" w:rsidRDefault="00E8033F" w:rsidP="00E8033F">
      <w:pPr>
        <w:spacing w:line="400" w:lineRule="exact"/>
        <w:ind w:firstLineChars="200" w:firstLine="420"/>
        <w:jc w:val="center"/>
        <w:rPr>
          <w:rFonts w:ascii="黑体" w:eastAsia="黑体" w:hAnsi="黑体"/>
        </w:rPr>
      </w:pPr>
    </w:p>
    <w:p w14:paraId="7C8C98AD"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5</w:t>
      </w:r>
    </w:p>
    <w:p w14:paraId="38CA0FFF" w14:textId="77777777" w:rsidR="00E8033F" w:rsidRDefault="00E8033F" w:rsidP="00E8033F">
      <w:pPr>
        <w:spacing w:line="400" w:lineRule="exact"/>
        <w:jc w:val="center"/>
        <w:rPr>
          <w:rFonts w:ascii="黑体" w:eastAsia="黑体" w:hAnsi="黑体"/>
        </w:rPr>
      </w:pPr>
      <w:r>
        <w:rPr>
          <w:rFonts w:ascii="黑体" w:eastAsia="黑体" w:hAnsi="黑体" w:hint="eastAsia"/>
        </w:rPr>
        <w:t>前端“实时数据”页面功能代码 (</w:t>
      </w:r>
      <w:r>
        <w:rPr>
          <w:rFonts w:ascii="黑体" w:eastAsia="黑体" w:hAnsi="黑体"/>
        </w:rPr>
        <w:t>page1A.js)</w:t>
      </w:r>
    </w:p>
    <w:p w14:paraId="3AD479E3" w14:textId="77777777" w:rsidR="00E8033F" w:rsidRDefault="00E8033F" w:rsidP="00E8033F">
      <w:pPr>
        <w:spacing w:line="400" w:lineRule="exact"/>
        <w:ind w:firstLineChars="200" w:firstLine="420"/>
        <w:rPr>
          <w:rFonts w:ascii="黑体" w:eastAsia="黑体" w:hAnsi="黑体"/>
        </w:rPr>
      </w:pPr>
    </w:p>
    <w:p w14:paraId="0454C1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91E7A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72710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8E0C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71D1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16BCB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6F6470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7B2A38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B7E2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677F5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dataPressure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478BE6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dataTempIn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5D0AE6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dataTempOut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63D85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dataState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1242F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4A03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lastRenderedPageBreak/>
        <w:t>var</w:t>
      </w:r>
      <w:r w:rsidRPr="00071A20">
        <w:rPr>
          <w:rFonts w:ascii="Courier New" w:hAnsi="Courier New" w:cs="Courier New"/>
          <w:color w:val="000000"/>
          <w:sz w:val="20"/>
          <w:szCs w:val="20"/>
        </w:rPr>
        <w:t xml:space="preserve"> fuIdMap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"003"</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"007"</w:t>
      </w:r>
      <w:r w:rsidRPr="00071A20">
        <w:rPr>
          <w:rFonts w:ascii="Courier New" w:hAnsi="Courier New" w:cs="Courier New"/>
          <w:b/>
          <w:bCs/>
          <w:color w:val="000080"/>
          <w:sz w:val="20"/>
          <w:szCs w:val="20"/>
        </w:rPr>
        <w:t>);</w:t>
      </w:r>
    </w:p>
    <w:p w14:paraId="066B37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presureMap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p>
    <w:p w14:paraId="5A3BC2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tempInMap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p>
    <w:p w14:paraId="41A71B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tempOutMap1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p>
    <w:p w14:paraId="42E20B2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D260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b/>
          <w:bCs/>
          <w:color w:val="0000FF"/>
          <w:sz w:val="20"/>
          <w:szCs w:val="20"/>
          <w:lang w:val="es-ES"/>
        </w:rPr>
        <w:t>function</w:t>
      </w:r>
      <w:r w:rsidRPr="00071A20">
        <w:rPr>
          <w:rFonts w:ascii="Courier New" w:hAnsi="Courier New" w:cs="Courier New"/>
          <w:color w:val="000000"/>
          <w:sz w:val="20"/>
          <w:szCs w:val="20"/>
          <w:lang w:val="es-ES"/>
        </w:rPr>
        <w:t xml:space="preserve"> generateData</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jsdata</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id</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45CB56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4BF59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categoryData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BC85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tempInData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2FACA7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tempOutData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DA4A7A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pressInData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0BFE2C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stateData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C6B6F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refreshTime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20938E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FF"/>
          <w:sz w:val="20"/>
          <w:szCs w:val="20"/>
          <w:lang w:val="es-ES"/>
        </w:rPr>
        <w:t>var</w:t>
      </w:r>
      <w:r w:rsidRPr="00071A20">
        <w:rPr>
          <w:rFonts w:ascii="Courier New" w:hAnsi="Courier New" w:cs="Courier New"/>
          <w:color w:val="000000"/>
          <w:sz w:val="20"/>
          <w:szCs w:val="20"/>
          <w:lang w:val="es-ES"/>
        </w:rPr>
        <w:t xml:space="preserve"> refreshState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57C207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49B8BB1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color w:val="008000"/>
          <w:sz w:val="20"/>
          <w:szCs w:val="20"/>
          <w:lang w:val="es-ES"/>
        </w:rPr>
        <w:t>//</w:t>
      </w:r>
      <w:r w:rsidRPr="00071A20">
        <w:rPr>
          <w:rFonts w:ascii="Courier New" w:hAnsi="Courier New" w:cs="Courier New"/>
          <w:color w:val="008000"/>
          <w:sz w:val="20"/>
          <w:szCs w:val="20"/>
        </w:rPr>
        <w:t>获取不同时间的数</w:t>
      </w:r>
    </w:p>
    <w:p w14:paraId="4EED4C53" w14:textId="77777777" w:rsidR="00E8033F" w:rsidRPr="004128D3" w:rsidRDefault="00E8033F" w:rsidP="00E8033F">
      <w:pPr>
        <w:shd w:val="clear" w:color="auto" w:fill="FFFFFF"/>
        <w:adjustRightInd w:val="0"/>
        <w:snapToGrid w:val="0"/>
        <w:ind w:leftChars="200" w:left="420"/>
        <w:rPr>
          <w:rFonts w:ascii="Courier New" w:hAnsi="Courier New" w:cs="Courier New"/>
          <w:color w:val="008000"/>
          <w:sz w:val="20"/>
          <w:szCs w:val="20"/>
          <w:lang w:val="es-ES"/>
        </w:rPr>
      </w:pPr>
      <w:r w:rsidRPr="00071A20">
        <w:rPr>
          <w:rFonts w:ascii="Courier New" w:hAnsi="Courier New" w:cs="Courier New"/>
          <w:color w:val="000000"/>
          <w:sz w:val="20"/>
          <w:szCs w:val="20"/>
          <w:lang w:val="es-ES"/>
        </w:rPr>
        <w:t xml:space="preserve">    </w:t>
      </w:r>
      <w:r w:rsidRPr="004128D3">
        <w:rPr>
          <w:rFonts w:ascii="Courier New" w:hAnsi="Courier New" w:cs="Courier New"/>
          <w:color w:val="008000"/>
          <w:sz w:val="20"/>
          <w:szCs w:val="20"/>
          <w:lang w:val="es-ES"/>
        </w:rPr>
        <w:t>//console.log('jsd: '+JSON.stringify(jsdata))</w:t>
      </w:r>
    </w:p>
    <w:p w14:paraId="0095DB22"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542" w:author="Archimboldi Garcia" w:date="2021-05-25T20:20:00Z">
            <w:rPr>
              <w:rFonts w:ascii="Courier New" w:hAnsi="Courier New" w:cs="Courier New"/>
              <w:color w:val="000000"/>
              <w:sz w:val="20"/>
              <w:szCs w:val="20"/>
              <w:lang w:val="es-ES"/>
            </w:rPr>
          </w:rPrChange>
        </w:rPr>
      </w:pPr>
      <w:r w:rsidRPr="004128D3">
        <w:rPr>
          <w:rFonts w:ascii="Courier New" w:hAnsi="Courier New" w:cs="Courier New"/>
          <w:color w:val="000000"/>
          <w:sz w:val="20"/>
          <w:szCs w:val="20"/>
          <w:lang w:val="es-ES"/>
        </w:rPr>
        <w:t xml:space="preserve">    </w:t>
      </w:r>
      <w:r w:rsidRPr="006805C2">
        <w:rPr>
          <w:rFonts w:ascii="Courier New" w:hAnsi="Courier New" w:cs="Courier New"/>
          <w:b/>
          <w:bCs/>
          <w:color w:val="0000FF"/>
          <w:sz w:val="20"/>
          <w:szCs w:val="20"/>
          <w:rPrChange w:id="1543" w:author="Archimboldi Garcia" w:date="2021-05-25T20:20: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544" w:author="Archimboldi Garcia" w:date="2021-05-25T20:20:00Z">
            <w:rPr>
              <w:rFonts w:ascii="Courier New" w:hAnsi="Courier New" w:cs="Courier New"/>
              <w:color w:val="000000"/>
              <w:sz w:val="20"/>
              <w:szCs w:val="20"/>
              <w:lang w:val="es-ES"/>
            </w:rPr>
          </w:rPrChange>
        </w:rPr>
        <w:t xml:space="preserve"> records </w:t>
      </w:r>
      <w:r w:rsidRPr="006805C2">
        <w:rPr>
          <w:rFonts w:ascii="Courier New" w:hAnsi="Courier New" w:cs="Courier New"/>
          <w:b/>
          <w:bCs/>
          <w:color w:val="000080"/>
          <w:sz w:val="20"/>
          <w:szCs w:val="20"/>
          <w:rPrChange w:id="1545" w:author="Archimboldi Garcia" w:date="2021-05-25T20:20: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546" w:author="Archimboldi Garcia" w:date="2021-05-25T20:20:00Z">
            <w:rPr>
              <w:rFonts w:ascii="Courier New" w:hAnsi="Courier New" w:cs="Courier New"/>
              <w:color w:val="000000"/>
              <w:sz w:val="20"/>
              <w:szCs w:val="20"/>
              <w:lang w:val="es-ES"/>
            </w:rPr>
          </w:rPrChange>
        </w:rPr>
        <w:t xml:space="preserve"> jsdata</w:t>
      </w:r>
      <w:r w:rsidRPr="006805C2">
        <w:rPr>
          <w:rFonts w:ascii="Courier New" w:hAnsi="Courier New" w:cs="Courier New"/>
          <w:b/>
          <w:bCs/>
          <w:color w:val="000080"/>
          <w:sz w:val="20"/>
          <w:szCs w:val="20"/>
          <w:rPrChange w:id="1547" w:author="Archimboldi Garcia" w:date="2021-05-25T20:20: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548" w:author="Archimboldi Garcia" w:date="2021-05-25T20:20:00Z">
            <w:rPr>
              <w:rFonts w:ascii="Courier New" w:hAnsi="Courier New" w:cs="Courier New"/>
              <w:color w:val="000000"/>
              <w:sz w:val="20"/>
              <w:szCs w:val="20"/>
              <w:lang w:val="es-ES"/>
            </w:rPr>
          </w:rPrChange>
        </w:rPr>
        <w:t>records</w:t>
      </w:r>
      <w:r w:rsidRPr="006805C2">
        <w:rPr>
          <w:rFonts w:ascii="Courier New" w:hAnsi="Courier New" w:cs="Courier New"/>
          <w:b/>
          <w:bCs/>
          <w:color w:val="000080"/>
          <w:sz w:val="20"/>
          <w:szCs w:val="20"/>
          <w:rPrChange w:id="1549" w:author="Archimboldi Garcia" w:date="2021-05-25T20:20:00Z">
            <w:rPr>
              <w:rFonts w:ascii="Courier New" w:hAnsi="Courier New" w:cs="Courier New"/>
              <w:b/>
              <w:bCs/>
              <w:color w:val="000080"/>
              <w:sz w:val="20"/>
              <w:szCs w:val="20"/>
              <w:lang w:val="es-ES"/>
            </w:rPr>
          </w:rPrChange>
        </w:rPr>
        <w:t>;</w:t>
      </w:r>
    </w:p>
    <w:p w14:paraId="100445B3"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550" w:author="Archimboldi Garcia" w:date="2021-05-25T20:20:00Z">
            <w:rPr>
              <w:rFonts w:ascii="Courier New" w:hAnsi="Courier New" w:cs="Courier New"/>
              <w:color w:val="000000"/>
              <w:sz w:val="20"/>
              <w:szCs w:val="20"/>
              <w:lang w:val="es-ES"/>
            </w:rPr>
          </w:rPrChange>
        </w:rPr>
      </w:pPr>
      <w:r w:rsidRPr="006805C2">
        <w:rPr>
          <w:rFonts w:ascii="Courier New" w:hAnsi="Courier New" w:cs="Courier New"/>
          <w:color w:val="000000"/>
          <w:sz w:val="20"/>
          <w:szCs w:val="20"/>
          <w:rPrChange w:id="1551" w:author="Archimboldi Garcia" w:date="2021-05-25T20:20: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552" w:author="Archimboldi Garcia" w:date="2021-05-25T20:20: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553" w:author="Archimboldi Garcia" w:date="2021-05-25T20:20:00Z">
            <w:rPr>
              <w:rFonts w:ascii="Courier New" w:hAnsi="Courier New" w:cs="Courier New"/>
              <w:color w:val="000000"/>
              <w:sz w:val="20"/>
              <w:szCs w:val="20"/>
              <w:lang w:val="es-ES"/>
            </w:rPr>
          </w:rPrChange>
        </w:rPr>
        <w:t xml:space="preserve"> rec</w:t>
      </w:r>
      <w:r w:rsidRPr="006805C2">
        <w:rPr>
          <w:rFonts w:ascii="Courier New" w:hAnsi="Courier New" w:cs="Courier New"/>
          <w:b/>
          <w:bCs/>
          <w:color w:val="000080"/>
          <w:sz w:val="20"/>
          <w:szCs w:val="20"/>
          <w:rPrChange w:id="1554" w:author="Archimboldi Garcia" w:date="2021-05-25T20:20:00Z">
            <w:rPr>
              <w:rFonts w:ascii="Courier New" w:hAnsi="Courier New" w:cs="Courier New"/>
              <w:b/>
              <w:bCs/>
              <w:color w:val="000080"/>
              <w:sz w:val="20"/>
              <w:szCs w:val="20"/>
              <w:lang w:val="es-ES"/>
            </w:rPr>
          </w:rPrChange>
        </w:rPr>
        <w:t>;</w:t>
      </w:r>
    </w:p>
    <w:p w14:paraId="0EF2AD29" w14:textId="77777777" w:rsidR="00E8033F" w:rsidRPr="006805C2" w:rsidRDefault="00E8033F" w:rsidP="00E8033F">
      <w:pPr>
        <w:shd w:val="clear" w:color="auto" w:fill="FFFFFF"/>
        <w:adjustRightInd w:val="0"/>
        <w:snapToGrid w:val="0"/>
        <w:ind w:leftChars="200" w:left="420"/>
        <w:rPr>
          <w:rFonts w:ascii="Courier New" w:hAnsi="Courier New" w:cs="Courier New"/>
          <w:color w:val="000000"/>
          <w:sz w:val="20"/>
          <w:szCs w:val="20"/>
          <w:rPrChange w:id="1555" w:author="Archimboldi Garcia" w:date="2021-05-25T20:06:00Z">
            <w:rPr>
              <w:rFonts w:ascii="Courier New" w:hAnsi="Courier New" w:cs="Courier New"/>
              <w:color w:val="000000"/>
              <w:sz w:val="20"/>
              <w:szCs w:val="20"/>
              <w:lang w:val="es-ES"/>
            </w:rPr>
          </w:rPrChange>
        </w:rPr>
      </w:pPr>
      <w:r w:rsidRPr="006805C2">
        <w:rPr>
          <w:rFonts w:ascii="Courier New" w:hAnsi="Courier New" w:cs="Courier New"/>
          <w:color w:val="000000"/>
          <w:sz w:val="20"/>
          <w:szCs w:val="20"/>
          <w:rPrChange w:id="1556" w:author="Archimboldi Garcia" w:date="2021-05-25T20:20:00Z">
            <w:rPr>
              <w:rFonts w:ascii="Courier New" w:hAnsi="Courier New" w:cs="Courier New"/>
              <w:color w:val="000000"/>
              <w:sz w:val="20"/>
              <w:szCs w:val="20"/>
              <w:lang w:val="es-ES"/>
            </w:rPr>
          </w:rPrChange>
        </w:rPr>
        <w:t xml:space="preserve">    </w:t>
      </w:r>
      <w:r w:rsidRPr="006805C2">
        <w:rPr>
          <w:rFonts w:ascii="Courier New" w:hAnsi="Courier New" w:cs="Courier New"/>
          <w:b/>
          <w:bCs/>
          <w:color w:val="0000FF"/>
          <w:sz w:val="20"/>
          <w:szCs w:val="20"/>
          <w:rPrChange w:id="1557" w:author="Archimboldi Garcia" w:date="2021-05-25T20:06:00Z">
            <w:rPr>
              <w:rFonts w:ascii="Courier New" w:hAnsi="Courier New" w:cs="Courier New"/>
              <w:b/>
              <w:bCs/>
              <w:color w:val="0000FF"/>
              <w:sz w:val="20"/>
              <w:szCs w:val="20"/>
              <w:lang w:val="es-ES"/>
            </w:rPr>
          </w:rPrChange>
        </w:rPr>
        <w:t>for</w:t>
      </w:r>
      <w:r w:rsidRPr="006805C2">
        <w:rPr>
          <w:rFonts w:ascii="Courier New" w:hAnsi="Courier New" w:cs="Courier New"/>
          <w:b/>
          <w:bCs/>
          <w:color w:val="000080"/>
          <w:sz w:val="20"/>
          <w:szCs w:val="20"/>
          <w:rPrChange w:id="1558" w:author="Archimboldi Garcia" w:date="2021-05-25T20:06:00Z">
            <w:rPr>
              <w:rFonts w:ascii="Courier New" w:hAnsi="Courier New" w:cs="Courier New"/>
              <w:b/>
              <w:bCs/>
              <w:color w:val="000080"/>
              <w:sz w:val="20"/>
              <w:szCs w:val="20"/>
              <w:lang w:val="es-ES"/>
            </w:rPr>
          </w:rPrChange>
        </w:rPr>
        <w:t>(</w:t>
      </w:r>
      <w:r w:rsidRPr="006805C2">
        <w:rPr>
          <w:rFonts w:ascii="Courier New" w:hAnsi="Courier New" w:cs="Courier New"/>
          <w:b/>
          <w:bCs/>
          <w:color w:val="0000FF"/>
          <w:sz w:val="20"/>
          <w:szCs w:val="20"/>
          <w:rPrChange w:id="1559" w:author="Archimboldi Garcia" w:date="2021-05-25T20:06:00Z">
            <w:rPr>
              <w:rFonts w:ascii="Courier New" w:hAnsi="Courier New" w:cs="Courier New"/>
              <w:b/>
              <w:bCs/>
              <w:color w:val="0000FF"/>
              <w:sz w:val="20"/>
              <w:szCs w:val="20"/>
              <w:lang w:val="es-ES"/>
            </w:rPr>
          </w:rPrChange>
        </w:rPr>
        <w:t>var</w:t>
      </w:r>
      <w:r w:rsidRPr="006805C2">
        <w:rPr>
          <w:rFonts w:ascii="Courier New" w:hAnsi="Courier New" w:cs="Courier New"/>
          <w:color w:val="000000"/>
          <w:sz w:val="20"/>
          <w:szCs w:val="20"/>
          <w:rPrChange w:id="1560" w:author="Archimboldi Garcia" w:date="2021-05-25T20:06:00Z">
            <w:rPr>
              <w:rFonts w:ascii="Courier New" w:hAnsi="Courier New" w:cs="Courier New"/>
              <w:color w:val="000000"/>
              <w:sz w:val="20"/>
              <w:szCs w:val="20"/>
              <w:lang w:val="es-ES"/>
            </w:rPr>
          </w:rPrChange>
        </w:rPr>
        <w:t xml:space="preserve"> i </w:t>
      </w:r>
      <w:r w:rsidRPr="006805C2">
        <w:rPr>
          <w:rFonts w:ascii="Courier New" w:hAnsi="Courier New" w:cs="Courier New"/>
          <w:b/>
          <w:bCs/>
          <w:color w:val="0000FF"/>
          <w:sz w:val="20"/>
          <w:szCs w:val="20"/>
          <w:rPrChange w:id="1561" w:author="Archimboldi Garcia" w:date="2021-05-25T20:06:00Z">
            <w:rPr>
              <w:rFonts w:ascii="Courier New" w:hAnsi="Courier New" w:cs="Courier New"/>
              <w:b/>
              <w:bCs/>
              <w:color w:val="0000FF"/>
              <w:sz w:val="20"/>
              <w:szCs w:val="20"/>
              <w:lang w:val="es-ES"/>
            </w:rPr>
          </w:rPrChange>
        </w:rPr>
        <w:t>in</w:t>
      </w:r>
      <w:r w:rsidRPr="006805C2">
        <w:rPr>
          <w:rFonts w:ascii="Courier New" w:hAnsi="Courier New" w:cs="Courier New"/>
          <w:color w:val="000000"/>
          <w:sz w:val="20"/>
          <w:szCs w:val="20"/>
          <w:rPrChange w:id="1562" w:author="Archimboldi Garcia" w:date="2021-05-25T20:06:00Z">
            <w:rPr>
              <w:rFonts w:ascii="Courier New" w:hAnsi="Courier New" w:cs="Courier New"/>
              <w:color w:val="000000"/>
              <w:sz w:val="20"/>
              <w:szCs w:val="20"/>
              <w:lang w:val="es-ES"/>
            </w:rPr>
          </w:rPrChange>
        </w:rPr>
        <w:t xml:space="preserve"> records</w:t>
      </w:r>
      <w:r w:rsidRPr="006805C2">
        <w:rPr>
          <w:rFonts w:ascii="Courier New" w:hAnsi="Courier New" w:cs="Courier New"/>
          <w:b/>
          <w:bCs/>
          <w:color w:val="000080"/>
          <w:sz w:val="20"/>
          <w:szCs w:val="20"/>
          <w:rPrChange w:id="1563" w:author="Archimboldi Garcia" w:date="2021-05-25T20:06:00Z">
            <w:rPr>
              <w:rFonts w:ascii="Courier New" w:hAnsi="Courier New" w:cs="Courier New"/>
              <w:b/>
              <w:bCs/>
              <w:color w:val="000080"/>
              <w:sz w:val="20"/>
              <w:szCs w:val="20"/>
              <w:lang w:val="es-ES"/>
            </w:rPr>
          </w:rPrChange>
        </w:rPr>
        <w:t>){</w:t>
      </w:r>
      <w:r w:rsidRPr="006805C2">
        <w:rPr>
          <w:rFonts w:ascii="Courier New" w:hAnsi="Courier New" w:cs="Courier New"/>
          <w:color w:val="000000"/>
          <w:sz w:val="20"/>
          <w:szCs w:val="20"/>
          <w:rPrChange w:id="1564" w:author="Archimboldi Garcia" w:date="2021-05-25T20:06:00Z">
            <w:rPr>
              <w:rFonts w:ascii="Courier New" w:hAnsi="Courier New" w:cs="Courier New"/>
              <w:color w:val="000000"/>
              <w:sz w:val="20"/>
              <w:szCs w:val="20"/>
              <w:lang w:val="es-ES"/>
            </w:rPr>
          </w:rPrChange>
        </w:rPr>
        <w:t xml:space="preserve">       </w:t>
      </w:r>
    </w:p>
    <w:p w14:paraId="0EE9C7AA" w14:textId="77777777" w:rsidR="00E8033F" w:rsidRPr="004B223E" w:rsidRDefault="00E8033F" w:rsidP="00E8033F">
      <w:pPr>
        <w:shd w:val="clear" w:color="auto" w:fill="FFFFFF"/>
        <w:adjustRightInd w:val="0"/>
        <w:snapToGrid w:val="0"/>
        <w:ind w:leftChars="200" w:left="420"/>
        <w:rPr>
          <w:rFonts w:ascii="Courier New" w:hAnsi="Courier New" w:cs="Courier New"/>
          <w:color w:val="000000"/>
          <w:sz w:val="20"/>
          <w:szCs w:val="20"/>
        </w:rPr>
      </w:pPr>
      <w:r w:rsidRPr="006805C2">
        <w:rPr>
          <w:rFonts w:ascii="Courier New" w:hAnsi="Courier New" w:cs="Courier New"/>
          <w:color w:val="000000"/>
          <w:sz w:val="20"/>
          <w:szCs w:val="20"/>
          <w:rPrChange w:id="1565" w:author="Archimboldi Garcia" w:date="2021-05-25T20:06:00Z">
            <w:rPr>
              <w:rFonts w:ascii="Courier New" w:hAnsi="Courier New" w:cs="Courier New"/>
              <w:color w:val="000000"/>
              <w:sz w:val="20"/>
              <w:szCs w:val="20"/>
              <w:lang w:val="es-ES"/>
            </w:rPr>
          </w:rPrChange>
        </w:rPr>
        <w:t xml:space="preserve">        </w:t>
      </w:r>
      <w:r w:rsidRPr="004128D3">
        <w:rPr>
          <w:rFonts w:ascii="Courier New" w:hAnsi="Courier New" w:cs="Courier New"/>
          <w:color w:val="000000"/>
          <w:sz w:val="20"/>
          <w:szCs w:val="20"/>
        </w:rPr>
        <w:t xml:space="preserve">rec </w:t>
      </w:r>
      <w:r w:rsidRPr="004128D3">
        <w:rPr>
          <w:rFonts w:ascii="Courier New" w:hAnsi="Courier New" w:cs="Courier New"/>
          <w:b/>
          <w:bCs/>
          <w:color w:val="000080"/>
          <w:sz w:val="20"/>
          <w:szCs w:val="20"/>
        </w:rPr>
        <w:t>=</w:t>
      </w:r>
      <w:r w:rsidRPr="004128D3">
        <w:rPr>
          <w:rFonts w:ascii="Courier New" w:hAnsi="Courier New" w:cs="Courier New"/>
          <w:color w:val="000000"/>
          <w:sz w:val="20"/>
          <w:szCs w:val="20"/>
        </w:rPr>
        <w:t xml:space="preserve"> records</w:t>
      </w:r>
      <w:r w:rsidRPr="004128D3">
        <w:rPr>
          <w:rFonts w:ascii="Courier New" w:hAnsi="Courier New" w:cs="Courier New"/>
          <w:b/>
          <w:bCs/>
          <w:color w:val="000080"/>
          <w:sz w:val="20"/>
          <w:szCs w:val="20"/>
        </w:rPr>
        <w:t>[</w:t>
      </w:r>
      <w:r w:rsidRPr="004128D3">
        <w:rPr>
          <w:rFonts w:ascii="Courier New" w:hAnsi="Courier New" w:cs="Courier New"/>
          <w:color w:val="000000"/>
          <w:sz w:val="20"/>
          <w:szCs w:val="20"/>
        </w:rPr>
        <w:t>i</w:t>
      </w:r>
      <w:r w:rsidRPr="004B223E">
        <w:rPr>
          <w:rFonts w:ascii="Courier New" w:hAnsi="Courier New" w:cs="Courier New"/>
          <w:b/>
          <w:bCs/>
          <w:color w:val="000080"/>
          <w:sz w:val="20"/>
          <w:szCs w:val="20"/>
        </w:rPr>
        <w:t>];</w:t>
      </w:r>
    </w:p>
    <w:p w14:paraId="399D84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4B223E">
        <w:rPr>
          <w:rFonts w:ascii="Courier New" w:hAnsi="Courier New" w:cs="Courier New"/>
          <w:color w:val="000000"/>
          <w:sz w:val="20"/>
          <w:szCs w:val="20"/>
        </w:rPr>
        <w:t xml:space="preserve">        </w:t>
      </w:r>
      <w:r w:rsidRPr="00071A20">
        <w:rPr>
          <w:rFonts w:ascii="Courier New" w:hAnsi="Courier New" w:cs="Courier New"/>
          <w:color w:val="000000"/>
          <w:sz w:val="20"/>
          <w:szCs w:val="20"/>
        </w:rPr>
        <w:t xml:space="preserve">refreshTime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'yyyy-MM-dd\nhh:mm:ss'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6AF901E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refreshTime</w:t>
      </w:r>
      <w:r w:rsidRPr="00071A20">
        <w:rPr>
          <w:rFonts w:ascii="Courier New" w:hAnsi="Courier New" w:cs="Courier New"/>
          <w:b/>
          <w:bCs/>
          <w:color w:val="000080"/>
          <w:sz w:val="20"/>
          <w:szCs w:val="20"/>
        </w:rPr>
        <w:t>);</w:t>
      </w:r>
    </w:p>
    <w:p w14:paraId="6DCC1E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tempInData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inTemp</w:t>
      </w:r>
      <w:r w:rsidRPr="00071A20">
        <w:rPr>
          <w:rFonts w:ascii="Courier New" w:hAnsi="Courier New" w:cs="Courier New"/>
          <w:b/>
          <w:bCs/>
          <w:color w:val="000080"/>
          <w:sz w:val="20"/>
          <w:szCs w:val="20"/>
        </w:rPr>
        <w:t>);</w:t>
      </w:r>
    </w:p>
    <w:p w14:paraId="4AC70E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tempOutData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outTemp</w:t>
      </w:r>
      <w:r w:rsidRPr="00071A20">
        <w:rPr>
          <w:rFonts w:ascii="Courier New" w:hAnsi="Courier New" w:cs="Courier New"/>
          <w:b/>
          <w:bCs/>
          <w:color w:val="000080"/>
          <w:sz w:val="20"/>
          <w:szCs w:val="20"/>
        </w:rPr>
        <w:t>);</w:t>
      </w:r>
    </w:p>
    <w:p w14:paraId="5182E3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pressInData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inPress</w:t>
      </w:r>
      <w:r w:rsidRPr="00071A20">
        <w:rPr>
          <w:rFonts w:ascii="Courier New" w:hAnsi="Courier New" w:cs="Courier New"/>
          <w:b/>
          <w:bCs/>
          <w:color w:val="000080"/>
          <w:sz w:val="20"/>
          <w:szCs w:val="20"/>
        </w:rPr>
        <w:t>);</w:t>
      </w:r>
    </w:p>
    <w:p w14:paraId="2563E07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refreshState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p>
    <w:p w14:paraId="03A655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stateData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1F26F7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8AE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5C407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dataPressure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52326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70767E8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pressInData</w:t>
      </w:r>
    </w:p>
    <w:p w14:paraId="0CE022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D8F20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dataTempIn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DEEF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719A88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tempInData</w:t>
      </w:r>
    </w:p>
    <w:p w14:paraId="506B52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3D6E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dataTempOut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B6CE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73223D9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tempOutData</w:t>
      </w:r>
    </w:p>
    <w:p w14:paraId="03A0FB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1E237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E74B4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categoryData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categoryData</w:t>
      </w:r>
      <w:r w:rsidRPr="00071A20">
        <w:rPr>
          <w:rFonts w:ascii="Courier New" w:hAnsi="Courier New" w:cs="Courier New"/>
          <w:b/>
          <w:bCs/>
          <w:color w:val="000080"/>
          <w:sz w:val="20"/>
          <w:szCs w:val="20"/>
        </w:rPr>
        <w:t>,</w:t>
      </w:r>
    </w:p>
    <w:p w14:paraId="0E4BC7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valueData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stateData</w:t>
      </w:r>
      <w:r w:rsidRPr="00071A20">
        <w:rPr>
          <w:rFonts w:ascii="Courier New" w:hAnsi="Courier New" w:cs="Courier New"/>
          <w:b/>
          <w:bCs/>
          <w:color w:val="000080"/>
          <w:sz w:val="20"/>
          <w:szCs w:val="20"/>
        </w:rPr>
        <w:t>,</w:t>
      </w:r>
    </w:p>
    <w:p w14:paraId="0C2890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refreshTime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refreshTime</w:t>
      </w:r>
      <w:r w:rsidRPr="00071A20">
        <w:rPr>
          <w:rFonts w:ascii="Courier New" w:hAnsi="Courier New" w:cs="Courier New"/>
          <w:b/>
          <w:bCs/>
          <w:color w:val="000080"/>
          <w:sz w:val="20"/>
          <w:szCs w:val="20"/>
        </w:rPr>
        <w:t>,</w:t>
      </w:r>
    </w:p>
    <w:p w14:paraId="0B39E18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refreshState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refreshState</w:t>
      </w:r>
    </w:p>
    <w:p w14:paraId="468D74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AABE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6252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p>
    <w:p w14:paraId="76F8A72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314C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A46047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B2545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resolveTime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p>
    <w:p w14:paraId="5FF3D9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28DCE8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DE1B40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6C547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5A2E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Tindex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indexOf</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'T'</w:t>
      </w:r>
      <w:r w:rsidRPr="00071A20">
        <w:rPr>
          <w:rFonts w:ascii="Courier New" w:hAnsi="Courier New" w:cs="Courier New"/>
          <w:b/>
          <w:bCs/>
          <w:color w:val="000080"/>
          <w:sz w:val="20"/>
          <w:szCs w:val="20"/>
        </w:rPr>
        <w:t>);</w:t>
      </w:r>
    </w:p>
    <w:p w14:paraId="03A964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4782C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15E01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E7C29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50F5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now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year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sec</w:t>
      </w:r>
      <w:r w:rsidRPr="00071A20">
        <w:rPr>
          <w:rFonts w:ascii="Courier New" w:hAnsi="Courier New" w:cs="Courier New"/>
          <w:b/>
          <w:bCs/>
          <w:color w:val="000080"/>
          <w:sz w:val="20"/>
          <w:szCs w:val="20"/>
        </w:rPr>
        <w:t>);</w:t>
      </w:r>
    </w:p>
    <w:p w14:paraId="38F5A5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setHours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8</w:t>
      </w:r>
      <w:r w:rsidRPr="00071A20">
        <w:rPr>
          <w:rFonts w:ascii="Courier New" w:hAnsi="Courier New" w:cs="Courier New"/>
          <w:b/>
          <w:bCs/>
          <w:color w:val="000080"/>
          <w:sz w:val="20"/>
          <w:szCs w:val="20"/>
        </w:rPr>
        <w:t>);</w:t>
      </w:r>
    </w:p>
    <w:p w14:paraId="42DF28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624F7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304B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EE035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7A67BA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613F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5DE721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"/zyf/datafu?FuId="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CBB4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7EC8F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DE3EF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r w:rsidRPr="00071A20">
        <w:rPr>
          <w:rFonts w:ascii="Courier New" w:hAnsi="Courier New" w:cs="Courier New"/>
          <w:b/>
          <w:bCs/>
          <w:color w:val="000080"/>
          <w:sz w:val="20"/>
          <w:szCs w:val="20"/>
        </w:rPr>
        <w:t>();</w:t>
      </w:r>
    </w:p>
    <w:p w14:paraId="2C5C2B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70D15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00E43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Promise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resolve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94006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generateData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38573A3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05615B0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02EEB9F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resolve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1B622E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0AEF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p>
    <w:p w14:paraId="7283C1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3A612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516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99522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94A1CB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catch</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3D113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'catch error'</w:t>
      </w:r>
      <w:r w:rsidRPr="00071A20">
        <w:rPr>
          <w:rFonts w:ascii="Courier New" w:hAnsi="Courier New" w:cs="Courier New"/>
          <w:b/>
          <w:bCs/>
          <w:color w:val="000080"/>
          <w:sz w:val="20"/>
          <w:szCs w:val="20"/>
        </w:rPr>
        <w:t>);</w:t>
      </w:r>
    </w:p>
    <w:p w14:paraId="00CB532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p>
    <w:p w14:paraId="13422B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C86054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C850A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6FB93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5CC8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74B9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6F0F78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'hide'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F87CD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'init2 :'</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57D3A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lcs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init</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'lineChart'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6D221B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'#name'</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text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color w:val="808080"/>
          <w:sz w:val="20"/>
          <w:szCs w:val="20"/>
        </w:rPr>
        <w:t>更新时间：</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refreshTime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状态：</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refreshState</w:t>
      </w:r>
      <w:r w:rsidRPr="00071A20">
        <w:rPr>
          <w:rFonts w:ascii="Courier New" w:hAnsi="Courier New" w:cs="Courier New"/>
          <w:b/>
          <w:bCs/>
          <w:color w:val="000080"/>
          <w:sz w:val="20"/>
          <w:szCs w:val="20"/>
        </w:rPr>
        <w:t>);</w:t>
      </w:r>
    </w:p>
    <w:p w14:paraId="5091AC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A6493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lcs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setOption</w:t>
      </w:r>
      <w:r w:rsidRPr="00071A20">
        <w:rPr>
          <w:rFonts w:ascii="Courier New" w:hAnsi="Courier New" w:cs="Courier New"/>
          <w:b/>
          <w:bCs/>
          <w:color w:val="000080"/>
          <w:sz w:val="20"/>
          <w:szCs w:val="20"/>
        </w:rPr>
        <w:t>({</w:t>
      </w:r>
    </w:p>
    <w:p w14:paraId="2952AA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"#87cefa"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"#ff7f50"</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"#32cd32"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"#da70d6"</w:t>
      </w:r>
      <w:r w:rsidRPr="00071A20">
        <w:rPr>
          <w:rFonts w:ascii="Courier New" w:hAnsi="Courier New" w:cs="Courier New"/>
          <w:b/>
          <w:bCs/>
          <w:color w:val="000080"/>
          <w:sz w:val="20"/>
          <w:szCs w:val="20"/>
        </w:rPr>
        <w:t>,],</w:t>
      </w:r>
    </w:p>
    <w:p w14:paraId="635578D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toolbox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109F3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55DE9A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feature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7EAE7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dataView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readOnly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69D1D5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restore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1F6C4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'clear'</w:t>
      </w:r>
      <w:r w:rsidRPr="00071A20">
        <w:rPr>
          <w:rFonts w:ascii="Courier New" w:hAnsi="Courier New" w:cs="Courier New"/>
          <w:b/>
          <w:bCs/>
          <w:color w:val="000080"/>
          <w:sz w:val="20"/>
          <w:szCs w:val="20"/>
        </w:rPr>
        <w:t>]},</w:t>
      </w:r>
    </w:p>
    <w:p w14:paraId="62DBF6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saveAsImage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B9419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B9C7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DCED0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1159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tooltip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E989D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trigger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'axis'</w:t>
      </w:r>
      <w:r w:rsidRPr="00071A20">
        <w:rPr>
          <w:rFonts w:ascii="Courier New" w:hAnsi="Courier New" w:cs="Courier New"/>
          <w:b/>
          <w:bCs/>
          <w:color w:val="000080"/>
          <w:sz w:val="20"/>
          <w:szCs w:val="20"/>
        </w:rPr>
        <w:t>,</w:t>
      </w:r>
    </w:p>
    <w:p w14:paraId="1FF131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axisPointer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'shadow'</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2F660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CEF0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DF586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legend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F2A75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表</w:t>
      </w:r>
      <w:r>
        <w:rPr>
          <w:rFonts w:ascii="Courier New" w:hAnsi="Courier New" w:cs="Courier New" w:hint="eastAsia"/>
          <w:color w:val="808080"/>
          <w:sz w:val="20"/>
          <w:szCs w:val="20"/>
        </w:rPr>
        <w:t>面</w:t>
      </w:r>
      <w:r w:rsidRPr="00071A20">
        <w:rPr>
          <w:rFonts w:ascii="Courier New" w:hAnsi="Courier New" w:cs="Courier New"/>
          <w:color w:val="808080"/>
          <w:sz w:val="20"/>
          <w:szCs w:val="20"/>
        </w:rPr>
        <w:t>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AD926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'top'</w:t>
      </w:r>
      <w:r w:rsidRPr="00071A20">
        <w:rPr>
          <w:rFonts w:ascii="Courier New" w:hAnsi="Courier New" w:cs="Courier New"/>
          <w:b/>
          <w:bCs/>
          <w:color w:val="000080"/>
          <w:sz w:val="20"/>
          <w:szCs w:val="20"/>
        </w:rPr>
        <w:t>,</w:t>
      </w:r>
    </w:p>
    <w:p w14:paraId="47A2029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'center'</w:t>
      </w:r>
      <w:r w:rsidRPr="00071A20">
        <w:rPr>
          <w:rFonts w:ascii="Courier New" w:hAnsi="Courier New" w:cs="Courier New"/>
          <w:b/>
          <w:bCs/>
          <w:color w:val="000080"/>
          <w:sz w:val="20"/>
          <w:szCs w:val="20"/>
        </w:rPr>
        <w:t>,</w:t>
      </w:r>
    </w:p>
    <w:p w14:paraId="2D4B6E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CC655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itemGap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50</w:t>
      </w:r>
    </w:p>
    <w:p w14:paraId="595993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C73D3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7C0A8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ACB36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xAxisIndex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3B6C93B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brushLink</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4F6BF7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brushmode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'multiple'</w:t>
      </w:r>
      <w:r w:rsidRPr="00071A20">
        <w:rPr>
          <w:rFonts w:ascii="Courier New" w:hAnsi="Courier New" w:cs="Courier New"/>
          <w:b/>
          <w:bCs/>
          <w:color w:val="000080"/>
          <w:sz w:val="20"/>
          <w:szCs w:val="20"/>
        </w:rPr>
        <w:t>,</w:t>
      </w:r>
    </w:p>
    <w:p w14:paraId="7BFCF4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throttleDelay</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243D83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outOfBrush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colorAlpha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FCB36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colorAlpha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1FADD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000435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5257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xAxis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1EAA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dataPressure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categoryData</w:t>
      </w:r>
      <w:r w:rsidRPr="00071A20">
        <w:rPr>
          <w:rFonts w:ascii="Courier New" w:hAnsi="Courier New" w:cs="Courier New"/>
          <w:b/>
          <w:bCs/>
          <w:color w:val="000080"/>
          <w:sz w:val="20"/>
          <w:szCs w:val="20"/>
        </w:rPr>
        <w:t>,</w:t>
      </w:r>
    </w:p>
    <w:p w14:paraId="3974D7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lineStyle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528B5F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splitLine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47D606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axisLabel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78D240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5BE4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20E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yAxis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833C08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46DE7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4454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369A5D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scale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670CC51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axisLine</w:t>
      </w:r>
      <w:r w:rsidRPr="00071A20">
        <w:rPr>
          <w:rFonts w:ascii="Courier New" w:hAnsi="Courier New" w:cs="Courier New"/>
          <w:b/>
          <w:bCs/>
          <w:color w:val="000080"/>
          <w:sz w:val="20"/>
          <w:szCs w:val="20"/>
        </w:rPr>
        <w:t>:{</w:t>
      </w:r>
    </w:p>
    <w:p w14:paraId="6FF1A0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lineStyle</w:t>
      </w:r>
      <w:r w:rsidRPr="00071A20">
        <w:rPr>
          <w:rFonts w:ascii="Courier New" w:hAnsi="Courier New" w:cs="Courier New"/>
          <w:b/>
          <w:bCs/>
          <w:color w:val="000080"/>
          <w:sz w:val="20"/>
          <w:szCs w:val="20"/>
        </w:rPr>
        <w:t>:{</w:t>
      </w:r>
    </w:p>
    <w:p w14:paraId="23A741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628C17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75D9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1F91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splitLine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522C2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717C45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7709C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axisLabel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3BF8C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C3CC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4392AF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6D5636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F88A7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891DB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"Mpa"</w:t>
      </w:r>
    </w:p>
    <w:p w14:paraId="6EB06E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8F8B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ADCC0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D6BFC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88DC4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B77BA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axisLine</w:t>
      </w:r>
      <w:r w:rsidRPr="00071A20">
        <w:rPr>
          <w:rFonts w:ascii="Courier New" w:hAnsi="Courier New" w:cs="Courier New"/>
          <w:b/>
          <w:bCs/>
          <w:color w:val="000080"/>
          <w:sz w:val="20"/>
          <w:szCs w:val="20"/>
        </w:rPr>
        <w:t>:{</w:t>
      </w:r>
    </w:p>
    <w:p w14:paraId="6B4B28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lineStyle</w:t>
      </w:r>
      <w:r w:rsidRPr="00071A20">
        <w:rPr>
          <w:rFonts w:ascii="Courier New" w:hAnsi="Courier New" w:cs="Courier New"/>
          <w:b/>
          <w:bCs/>
          <w:color w:val="000080"/>
          <w:sz w:val="20"/>
          <w:szCs w:val="20"/>
        </w:rPr>
        <w:t>:{</w:t>
      </w:r>
    </w:p>
    <w:p w14:paraId="3D525AE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1B758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65667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C29A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splitLine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C9B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1A1487D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0ACF89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axisLabel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C86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textStyle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1124E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66571E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373F1C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B435F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2BAEA7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w:t>
      </w:r>
    </w:p>
    <w:p w14:paraId="47C261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1301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80"/>
          <w:sz w:val="20"/>
          <w:szCs w:val="20"/>
        </w:rPr>
        <w:t>},</w:t>
      </w:r>
    </w:p>
    <w:p w14:paraId="7F2A7F2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5DAD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0CC4A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848E5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A387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9A46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dataZoom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C8DBB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7453F61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这个</w:t>
      </w:r>
      <w:r w:rsidRPr="00071A20">
        <w:rPr>
          <w:rFonts w:ascii="Courier New" w:hAnsi="Courier New" w:cs="Courier New"/>
          <w:color w:val="008000"/>
          <w:sz w:val="20"/>
          <w:szCs w:val="20"/>
        </w:rPr>
        <w:t>dataZoom</w:t>
      </w:r>
      <w:r w:rsidRPr="00071A20">
        <w:rPr>
          <w:rFonts w:ascii="Courier New" w:hAnsi="Courier New" w:cs="Courier New"/>
          <w:color w:val="008000"/>
          <w:sz w:val="20"/>
          <w:szCs w:val="20"/>
        </w:rPr>
        <w:t>组件，也控制</w:t>
      </w:r>
      <w:r w:rsidRPr="00071A20">
        <w:rPr>
          <w:rFonts w:ascii="Courier New" w:hAnsi="Courier New" w:cs="Courier New"/>
          <w:color w:val="008000"/>
          <w:sz w:val="20"/>
          <w:szCs w:val="20"/>
        </w:rPr>
        <w:t>x</w:t>
      </w:r>
      <w:r w:rsidRPr="00071A20">
        <w:rPr>
          <w:rFonts w:ascii="Courier New" w:hAnsi="Courier New" w:cs="Courier New"/>
          <w:color w:val="008000"/>
          <w:sz w:val="20"/>
          <w:szCs w:val="20"/>
        </w:rPr>
        <w:t>轴。</w:t>
      </w:r>
    </w:p>
    <w:p w14:paraId="541574CD"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'inside'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这个</w:t>
      </w:r>
      <w:r w:rsidRPr="00071A20">
        <w:rPr>
          <w:rFonts w:ascii="Courier New" w:hAnsi="Courier New" w:cs="Courier New"/>
          <w:color w:val="008000"/>
          <w:sz w:val="20"/>
          <w:szCs w:val="20"/>
        </w:rPr>
        <w:t xml:space="preserve"> dataZoom </w:t>
      </w:r>
      <w:r w:rsidRPr="00071A20">
        <w:rPr>
          <w:rFonts w:ascii="Courier New" w:hAnsi="Courier New" w:cs="Courier New"/>
          <w:color w:val="008000"/>
          <w:sz w:val="20"/>
          <w:szCs w:val="20"/>
        </w:rPr>
        <w:t>组件是</w:t>
      </w:r>
      <w:r w:rsidRPr="00071A20">
        <w:rPr>
          <w:rFonts w:ascii="Courier New" w:hAnsi="Courier New" w:cs="Courier New"/>
          <w:color w:val="008000"/>
          <w:sz w:val="20"/>
          <w:szCs w:val="20"/>
        </w:rPr>
        <w:t xml:space="preserve"> inside </w:t>
      </w:r>
      <w:r w:rsidRPr="00071A20">
        <w:rPr>
          <w:rFonts w:ascii="Courier New" w:hAnsi="Courier New" w:cs="Courier New"/>
          <w:color w:val="008000"/>
          <w:sz w:val="20"/>
          <w:szCs w:val="20"/>
        </w:rPr>
        <w:t>型</w:t>
      </w:r>
      <w:r w:rsidRPr="00071A20">
        <w:rPr>
          <w:rFonts w:ascii="Courier New" w:hAnsi="Courier New" w:cs="Courier New"/>
          <w:color w:val="008000"/>
          <w:sz w:val="20"/>
          <w:szCs w:val="20"/>
        </w:rPr>
        <w:t xml:space="preserve"> dataZoom </w:t>
      </w:r>
      <w:r w:rsidRPr="00071A20">
        <w:rPr>
          <w:rFonts w:ascii="Courier New" w:hAnsi="Courier New" w:cs="Courier New"/>
          <w:color w:val="008000"/>
          <w:sz w:val="20"/>
          <w:szCs w:val="20"/>
        </w:rPr>
        <w:t>组件</w:t>
      </w:r>
    </w:p>
    <w:p w14:paraId="562EB43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start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左边在</w:t>
      </w:r>
      <w:r w:rsidRPr="00071A20">
        <w:rPr>
          <w:rFonts w:ascii="Courier New" w:hAnsi="Courier New" w:cs="Courier New"/>
          <w:color w:val="008000"/>
          <w:sz w:val="20"/>
          <w:szCs w:val="20"/>
        </w:rPr>
        <w:t xml:space="preserve"> 70% </w:t>
      </w:r>
      <w:r w:rsidRPr="00071A20">
        <w:rPr>
          <w:rFonts w:ascii="Courier New" w:hAnsi="Courier New" w:cs="Courier New"/>
          <w:color w:val="008000"/>
          <w:sz w:val="20"/>
          <w:szCs w:val="20"/>
        </w:rPr>
        <w:t>的位置。</w:t>
      </w:r>
    </w:p>
    <w:p w14:paraId="58C4705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右边在</w:t>
      </w:r>
      <w:r w:rsidRPr="00071A20">
        <w:rPr>
          <w:rFonts w:ascii="Courier New" w:hAnsi="Courier New" w:cs="Courier New"/>
          <w:color w:val="008000"/>
          <w:sz w:val="20"/>
          <w:szCs w:val="20"/>
        </w:rPr>
        <w:t xml:space="preserve"> 60% </w:t>
      </w:r>
      <w:r w:rsidRPr="00071A20">
        <w:rPr>
          <w:rFonts w:ascii="Courier New" w:hAnsi="Courier New" w:cs="Courier New"/>
          <w:color w:val="008000"/>
          <w:sz w:val="20"/>
          <w:szCs w:val="20"/>
        </w:rPr>
        <w:t>的位置。</w:t>
      </w:r>
    </w:p>
    <w:p w14:paraId="03172C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2B1C85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realtime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p>
    <w:p w14:paraId="0039C7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3AE42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414A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6C1F2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991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series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442DB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E9AA8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釜表温度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E462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r w:rsidRPr="00071A20">
        <w:rPr>
          <w:rFonts w:ascii="Courier New" w:hAnsi="Courier New" w:cs="Courier New"/>
          <w:b/>
          <w:bCs/>
          <w:color w:val="000080"/>
          <w:sz w:val="20"/>
          <w:szCs w:val="20"/>
        </w:rPr>
        <w:t>,</w:t>
      </w:r>
    </w:p>
    <w:p w14:paraId="356AE2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areaStyle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608671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r w:rsidRPr="00071A20">
        <w:rPr>
          <w:rFonts w:ascii="Courier New" w:hAnsi="Courier New" w:cs="Courier New"/>
          <w:b/>
          <w:bCs/>
          <w:color w:val="000080"/>
          <w:sz w:val="20"/>
          <w:szCs w:val="20"/>
        </w:rPr>
        <w:t>,</w:t>
      </w:r>
    </w:p>
    <w:p w14:paraId="20B9F1A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r w:rsidRPr="00071A20">
        <w:rPr>
          <w:rFonts w:ascii="Courier New" w:hAnsi="Courier New" w:cs="Courier New"/>
          <w:b/>
          <w:bCs/>
          <w:color w:val="000080"/>
          <w:sz w:val="20"/>
          <w:szCs w:val="20"/>
        </w:rPr>
        <w:t>,</w:t>
      </w:r>
    </w:p>
    <w:p w14:paraId="1878A7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yAxisIndex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7BBE1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p>
    <w:p w14:paraId="2DD73F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5A91BE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F54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268D5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r w:rsidRPr="00071A20">
        <w:rPr>
          <w:rFonts w:ascii="Courier New" w:hAnsi="Courier New" w:cs="Courier New"/>
          <w:b/>
          <w:bCs/>
          <w:color w:val="000080"/>
          <w:sz w:val="20"/>
          <w:szCs w:val="20"/>
        </w:rPr>
        <w:t>,</w:t>
      </w:r>
    </w:p>
    <w:p w14:paraId="0AC1915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areaStyle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3EF16C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r w:rsidRPr="00071A20">
        <w:rPr>
          <w:rFonts w:ascii="Courier New" w:hAnsi="Courier New" w:cs="Courier New"/>
          <w:b/>
          <w:bCs/>
          <w:color w:val="000080"/>
          <w:sz w:val="20"/>
          <w:szCs w:val="20"/>
        </w:rPr>
        <w:t>,</w:t>
      </w:r>
    </w:p>
    <w:p w14:paraId="4EE14B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r w:rsidRPr="00071A20">
        <w:rPr>
          <w:rFonts w:ascii="Courier New" w:hAnsi="Courier New" w:cs="Courier New"/>
          <w:b/>
          <w:bCs/>
          <w:color w:val="000080"/>
          <w:sz w:val="20"/>
          <w:szCs w:val="20"/>
        </w:rPr>
        <w:t>,</w:t>
      </w:r>
    </w:p>
    <w:p w14:paraId="342984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yAxisIndex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7DD78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dataTempIn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p>
    <w:p w14:paraId="465733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F06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05B1C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268D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r w:rsidRPr="00071A20">
        <w:rPr>
          <w:rFonts w:ascii="Courier New" w:hAnsi="Courier New" w:cs="Courier New"/>
          <w:b/>
          <w:bCs/>
          <w:color w:val="000080"/>
          <w:sz w:val="20"/>
          <w:szCs w:val="20"/>
        </w:rPr>
        <w:t>,</w:t>
      </w:r>
    </w:p>
    <w:p w14:paraId="7A465A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itemStyle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areaStyle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7809D7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r w:rsidRPr="00071A20">
        <w:rPr>
          <w:rFonts w:ascii="Courier New" w:hAnsi="Courier New" w:cs="Courier New"/>
          <w:b/>
          <w:bCs/>
          <w:color w:val="000080"/>
          <w:sz w:val="20"/>
          <w:szCs w:val="20"/>
        </w:rPr>
        <w:t>,</w:t>
      </w:r>
    </w:p>
    <w:p w14:paraId="2C9B74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r w:rsidRPr="00071A20">
        <w:rPr>
          <w:rFonts w:ascii="Courier New" w:hAnsi="Courier New" w:cs="Courier New"/>
          <w:b/>
          <w:bCs/>
          <w:color w:val="000080"/>
          <w:sz w:val="20"/>
          <w:szCs w:val="20"/>
        </w:rPr>
        <w:t>,</w:t>
      </w:r>
    </w:p>
    <w:p w14:paraId="62E2793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dataPressure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p>
    <w:p w14:paraId="25507B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B8EC18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A222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D0F31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AE3F77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698B6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B99FC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723933" w14:textId="77777777" w:rsidR="00E8033F" w:rsidRDefault="00E8033F" w:rsidP="00E8033F">
      <w:pPr>
        <w:shd w:val="clear" w:color="auto" w:fill="FFFFFF"/>
        <w:adjustRightInd w:val="0"/>
        <w:snapToGrid w:val="0"/>
        <w:rPr>
          <w:rFonts w:ascii="Courier New" w:hAnsi="Courier New" w:cs="Courier New"/>
          <w:color w:val="000000"/>
          <w:sz w:val="20"/>
          <w:szCs w:val="20"/>
        </w:rPr>
      </w:pPr>
    </w:p>
    <w:p w14:paraId="120917B9" w14:textId="4416AB30" w:rsidR="00E8033F" w:rsidRDefault="00E8033F" w:rsidP="00E8033F">
      <w:pPr>
        <w:shd w:val="clear" w:color="auto" w:fill="FFFFFF"/>
        <w:adjustRightInd w:val="0"/>
        <w:snapToGrid w:val="0"/>
        <w:rPr>
          <w:ins w:id="1566" w:author="Archimboldi Garcia" w:date="2021-05-14T21:01:00Z"/>
          <w:rFonts w:ascii="Courier New" w:hAnsi="Courier New" w:cs="Courier New"/>
          <w:color w:val="000000"/>
          <w:sz w:val="20"/>
          <w:szCs w:val="20"/>
        </w:rPr>
      </w:pPr>
    </w:p>
    <w:p w14:paraId="34B218D2" w14:textId="2F6EF599" w:rsidR="00606641" w:rsidRDefault="00606641" w:rsidP="00E8033F">
      <w:pPr>
        <w:shd w:val="clear" w:color="auto" w:fill="FFFFFF"/>
        <w:adjustRightInd w:val="0"/>
        <w:snapToGrid w:val="0"/>
        <w:rPr>
          <w:ins w:id="1567" w:author="Archimboldi Garcia" w:date="2021-05-14T21:01:00Z"/>
          <w:rFonts w:ascii="Courier New" w:hAnsi="Courier New" w:cs="Courier New"/>
          <w:color w:val="000000"/>
          <w:sz w:val="20"/>
          <w:szCs w:val="20"/>
        </w:rPr>
      </w:pPr>
    </w:p>
    <w:p w14:paraId="4ED0C918" w14:textId="3ABF87BE" w:rsidR="00606641" w:rsidRDefault="00606641" w:rsidP="00E8033F">
      <w:pPr>
        <w:shd w:val="clear" w:color="auto" w:fill="FFFFFF"/>
        <w:adjustRightInd w:val="0"/>
        <w:snapToGrid w:val="0"/>
        <w:rPr>
          <w:ins w:id="1568" w:author="Archimboldi Garcia" w:date="2021-05-14T21:01:00Z"/>
          <w:rFonts w:ascii="Courier New" w:hAnsi="Courier New" w:cs="Courier New"/>
          <w:color w:val="000000"/>
          <w:sz w:val="20"/>
          <w:szCs w:val="20"/>
        </w:rPr>
      </w:pPr>
    </w:p>
    <w:p w14:paraId="60C75EAF" w14:textId="5B885788" w:rsidR="00606641" w:rsidRDefault="00606641" w:rsidP="00E8033F">
      <w:pPr>
        <w:shd w:val="clear" w:color="auto" w:fill="FFFFFF"/>
        <w:adjustRightInd w:val="0"/>
        <w:snapToGrid w:val="0"/>
        <w:rPr>
          <w:ins w:id="1569" w:author="Archimboldi Garcia" w:date="2021-05-14T21:01:00Z"/>
          <w:rFonts w:ascii="Courier New" w:hAnsi="Courier New" w:cs="Courier New"/>
          <w:color w:val="000000"/>
          <w:sz w:val="20"/>
          <w:szCs w:val="20"/>
        </w:rPr>
      </w:pPr>
    </w:p>
    <w:p w14:paraId="1892F532" w14:textId="58D52B25" w:rsidR="00606641" w:rsidRDefault="00606641" w:rsidP="00E8033F">
      <w:pPr>
        <w:shd w:val="clear" w:color="auto" w:fill="FFFFFF"/>
        <w:adjustRightInd w:val="0"/>
        <w:snapToGrid w:val="0"/>
        <w:rPr>
          <w:ins w:id="1570" w:author="Archimboldi Garcia" w:date="2021-05-14T21:01:00Z"/>
          <w:rFonts w:ascii="Courier New" w:hAnsi="Courier New" w:cs="Courier New"/>
          <w:color w:val="000000"/>
          <w:sz w:val="20"/>
          <w:szCs w:val="20"/>
        </w:rPr>
      </w:pPr>
    </w:p>
    <w:p w14:paraId="04E51C30" w14:textId="64770692" w:rsidR="00606641" w:rsidRDefault="00606641" w:rsidP="00E8033F">
      <w:pPr>
        <w:shd w:val="clear" w:color="auto" w:fill="FFFFFF"/>
        <w:adjustRightInd w:val="0"/>
        <w:snapToGrid w:val="0"/>
        <w:rPr>
          <w:ins w:id="1571" w:author="Archimboldi Garcia" w:date="2021-05-14T21:01:00Z"/>
          <w:rFonts w:ascii="Courier New" w:hAnsi="Courier New" w:cs="Courier New"/>
          <w:color w:val="000000"/>
          <w:sz w:val="20"/>
          <w:szCs w:val="20"/>
        </w:rPr>
      </w:pPr>
    </w:p>
    <w:p w14:paraId="45440487" w14:textId="5D6E81B0" w:rsidR="00606641" w:rsidRDefault="00606641" w:rsidP="00E8033F">
      <w:pPr>
        <w:shd w:val="clear" w:color="auto" w:fill="FFFFFF"/>
        <w:adjustRightInd w:val="0"/>
        <w:snapToGrid w:val="0"/>
        <w:rPr>
          <w:ins w:id="1572" w:author="Archimboldi Garcia" w:date="2021-05-14T21:01:00Z"/>
          <w:rFonts w:ascii="Courier New" w:hAnsi="Courier New" w:cs="Courier New"/>
          <w:color w:val="000000"/>
          <w:sz w:val="20"/>
          <w:szCs w:val="20"/>
        </w:rPr>
      </w:pPr>
    </w:p>
    <w:p w14:paraId="73722430" w14:textId="77777777" w:rsidR="00606641" w:rsidRPr="00071A20" w:rsidRDefault="00606641" w:rsidP="00E8033F">
      <w:pPr>
        <w:shd w:val="clear" w:color="auto" w:fill="FFFFFF"/>
        <w:adjustRightInd w:val="0"/>
        <w:snapToGrid w:val="0"/>
        <w:rPr>
          <w:rFonts w:ascii="Courier New" w:hAnsi="Courier New" w:cs="Courier New"/>
          <w:color w:val="000000"/>
          <w:sz w:val="20"/>
          <w:szCs w:val="20"/>
        </w:rPr>
      </w:pPr>
    </w:p>
    <w:p w14:paraId="01DFBE8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lastRenderedPageBreak/>
        <w:t>附C</w:t>
      </w:r>
      <w:r>
        <w:rPr>
          <w:rFonts w:ascii="黑体" w:eastAsia="黑体" w:hAnsi="黑体"/>
        </w:rPr>
        <w:t>6</w:t>
      </w:r>
    </w:p>
    <w:p w14:paraId="7F9DA605"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前端“生产记录”页面功能代码 </w:t>
      </w:r>
      <w:r>
        <w:rPr>
          <w:rFonts w:ascii="黑体" w:eastAsia="黑体" w:hAnsi="黑体"/>
        </w:rPr>
        <w:t>(page2A.js)</w:t>
      </w:r>
    </w:p>
    <w:p w14:paraId="5DF7119E" w14:textId="77777777" w:rsidR="00E8033F" w:rsidRDefault="00E8033F" w:rsidP="00E8033F">
      <w:pPr>
        <w:spacing w:line="400" w:lineRule="exact"/>
        <w:jc w:val="center"/>
        <w:rPr>
          <w:rFonts w:ascii="黑体" w:eastAsia="黑体" w:hAnsi="黑体"/>
        </w:rPr>
      </w:pPr>
    </w:p>
    <w:p w14:paraId="6A6BB8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418992D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5D36FD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7753B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w:t>
      </w:r>
      <w:r w:rsidRPr="00071A20">
        <w:rPr>
          <w:rFonts w:ascii="Courier New" w:hAnsi="Courier New" w:cs="Courier New"/>
          <w:b/>
          <w:bCs/>
          <w:color w:val="000080"/>
          <w:sz w:val="20"/>
          <w:szCs w:val="20"/>
        </w:rPr>
        <w:t>();</w:t>
      </w:r>
    </w:p>
    <w:p w14:paraId="1BD46D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6BA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8DAB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3343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zeroOffset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6BA80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offsetDate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
    <w:p w14:paraId="2975B02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22F2E5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4F3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addNew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0A15DD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03F176A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FuId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r w:rsidRPr="00071A20">
        <w:rPr>
          <w:rFonts w:ascii="Courier New" w:hAnsi="Courier New" w:cs="Courier New"/>
          <w:b/>
          <w:bCs/>
          <w:color w:val="000080"/>
          <w:sz w:val="20"/>
          <w:szCs w:val="20"/>
        </w:rPr>
        <w:t>;</w:t>
      </w:r>
    </w:p>
    <w:p w14:paraId="6162567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Index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w:t>
      </w:r>
      <w:r w:rsidRPr="00071A20">
        <w:rPr>
          <w:rFonts w:ascii="Courier New" w:hAnsi="Courier New" w:cs="Courier New"/>
          <w:b/>
          <w:bCs/>
          <w:color w:val="000080"/>
          <w:sz w:val="20"/>
          <w:szCs w:val="20"/>
        </w:rPr>
        <w:t>;</w:t>
      </w:r>
    </w:p>
    <w:p w14:paraId="149BCC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StartTime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805F5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EndTime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p>
    <w:p w14:paraId="579CDF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banTime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3831452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prefix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r w:rsidRPr="00071A20">
        <w:rPr>
          <w:rFonts w:ascii="Courier New" w:hAnsi="Courier New" w:cs="Courier New"/>
          <w:b/>
          <w:bCs/>
          <w:color w:val="000080"/>
          <w:sz w:val="20"/>
          <w:szCs w:val="20"/>
        </w:rPr>
        <w:t>;</w:t>
      </w:r>
    </w:p>
    <w:p w14:paraId="5536D1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'fuListTable'</w:t>
      </w:r>
      <w:r w:rsidRPr="00071A20">
        <w:rPr>
          <w:rFonts w:ascii="Courier New" w:hAnsi="Courier New" w:cs="Courier New"/>
          <w:b/>
          <w:bCs/>
          <w:color w:val="000080"/>
          <w:sz w:val="20"/>
          <w:szCs w:val="20"/>
        </w:rPr>
        <w:t>);</w:t>
      </w:r>
    </w:p>
    <w:p w14:paraId="33147C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CC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evStart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1E5FB2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evEnd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58435E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diffTime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2B84EC9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76119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添加行</w:t>
      </w:r>
    </w:p>
    <w:p w14:paraId="3D8C82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insertRow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p>
    <w:p w14:paraId="527A23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"HH"</w:t>
      </w:r>
      <w:r w:rsidRPr="00071A20">
        <w:rPr>
          <w:rFonts w:ascii="Courier New" w:hAnsi="Courier New" w:cs="Courier New"/>
          <w:b/>
          <w:bCs/>
          <w:color w:val="000080"/>
          <w:sz w:val="20"/>
          <w:szCs w:val="20"/>
        </w:rPr>
        <w:t>;</w:t>
      </w:r>
    </w:p>
    <w:p w14:paraId="32A77D5C" w14:textId="77777777" w:rsidR="00E8033F" w:rsidRPr="00071A20" w:rsidRDefault="00E8033F" w:rsidP="00E8033F">
      <w:pPr>
        <w:shd w:val="clear" w:color="auto" w:fill="FFFFFF"/>
        <w:adjustRightInd w:val="0"/>
        <w:snapToGrid w:val="0"/>
        <w:rPr>
          <w:rFonts w:ascii="Courier New" w:hAnsi="Courier New" w:cs="Courier New"/>
          <w:color w:val="000000"/>
          <w:sz w:val="20"/>
          <w:szCs w:val="20"/>
        </w:rPr>
      </w:pPr>
    </w:p>
    <w:p w14:paraId="5E80F8DA"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设备</w:t>
      </w:r>
      <w:r w:rsidRPr="00071A20">
        <w:rPr>
          <w:rFonts w:ascii="Courier New" w:hAnsi="Courier New" w:cs="Courier New"/>
          <w:color w:val="008000"/>
          <w:sz w:val="20"/>
          <w:szCs w:val="20"/>
        </w:rPr>
        <w:t>号</w:t>
      </w:r>
    </w:p>
    <w:p w14:paraId="14D7B9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newFuId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32F482C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94AAC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newFuId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FuId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C46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E9D24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序号</w:t>
      </w:r>
    </w:p>
    <w:p w14:paraId="7D3442D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newXuId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8F5C8B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820EE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newXuId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Index</w:t>
      </w:r>
      <w:r w:rsidRPr="00071A20">
        <w:rPr>
          <w:rFonts w:ascii="Courier New" w:hAnsi="Courier New" w:cs="Courier New"/>
          <w:b/>
          <w:bCs/>
          <w:color w:val="000080"/>
          <w:sz w:val="20"/>
          <w:szCs w:val="20"/>
        </w:rPr>
        <w:t>;</w:t>
      </w:r>
    </w:p>
    <w:p w14:paraId="527C4A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3789E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开始</w:t>
      </w:r>
      <w:r w:rsidRPr="00071A20">
        <w:rPr>
          <w:rFonts w:ascii="Courier New" w:hAnsi="Courier New" w:cs="Courier New"/>
          <w:color w:val="008000"/>
          <w:sz w:val="20"/>
          <w:szCs w:val="20"/>
        </w:rPr>
        <w:t>时间</w:t>
      </w:r>
    </w:p>
    <w:p w14:paraId="3EB140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newInTime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0F7C41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2C2B1D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newInTime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evStart</w:t>
      </w:r>
      <w:r w:rsidRPr="00071A20">
        <w:rPr>
          <w:rFonts w:ascii="Courier New" w:hAnsi="Courier New" w:cs="Courier New"/>
          <w:b/>
          <w:bCs/>
          <w:color w:val="000080"/>
          <w:sz w:val="20"/>
          <w:szCs w:val="20"/>
        </w:rPr>
        <w:t>;</w:t>
      </w:r>
    </w:p>
    <w:p w14:paraId="0D21D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795FE32"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出厂</w:t>
      </w:r>
      <w:r w:rsidRPr="00071A20">
        <w:rPr>
          <w:rFonts w:ascii="Courier New" w:hAnsi="Courier New" w:cs="Courier New"/>
          <w:color w:val="008000"/>
          <w:sz w:val="20"/>
          <w:szCs w:val="20"/>
        </w:rPr>
        <w:t>时间</w:t>
      </w:r>
    </w:p>
    <w:p w14:paraId="0045A70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newOutTime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p>
    <w:p w14:paraId="0B244E85"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0AE4FB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newOutTime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evEnd</w:t>
      </w:r>
      <w:r w:rsidRPr="00071A20">
        <w:rPr>
          <w:rFonts w:ascii="Courier New" w:hAnsi="Courier New" w:cs="Courier New"/>
          <w:b/>
          <w:bCs/>
          <w:color w:val="000080"/>
          <w:sz w:val="20"/>
          <w:szCs w:val="20"/>
        </w:rPr>
        <w:t>;</w:t>
      </w:r>
    </w:p>
    <w:p w14:paraId="0D92C0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E933F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时长</w:t>
      </w:r>
    </w:p>
    <w:p w14:paraId="7A7BF2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newTotalTime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001251C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9D7BA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newTotalTime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evTotal</w:t>
      </w:r>
      <w:r w:rsidRPr="00071A20">
        <w:rPr>
          <w:rFonts w:ascii="Courier New" w:hAnsi="Courier New" w:cs="Courier New"/>
          <w:b/>
          <w:bCs/>
          <w:color w:val="000080"/>
          <w:sz w:val="20"/>
          <w:szCs w:val="20"/>
        </w:rPr>
        <w:t>;</w:t>
      </w:r>
    </w:p>
    <w:p w14:paraId="4417A27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C19A68"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察看按钮</w:t>
      </w:r>
    </w:p>
    <w:p w14:paraId="734D71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newMore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p>
    <w:p w14:paraId="7D05672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352DCB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newMore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innerHTML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"&lt;a class='btn btn-lg btn-success' href='zyrc/zyev?id="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"&amp;prefix="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 target='_Blank' &gt;</w:t>
      </w:r>
      <w:r w:rsidRPr="00071A20">
        <w:rPr>
          <w:rFonts w:ascii="Courier New" w:hAnsi="Courier New" w:cs="Courier New"/>
          <w:color w:val="808080"/>
          <w:sz w:val="20"/>
          <w:szCs w:val="20"/>
        </w:rPr>
        <w:t>查看</w:t>
      </w:r>
      <w:r w:rsidRPr="00071A20">
        <w:rPr>
          <w:rFonts w:ascii="Courier New" w:hAnsi="Courier New" w:cs="Courier New"/>
          <w:color w:val="808080"/>
          <w:sz w:val="20"/>
          <w:szCs w:val="20"/>
        </w:rPr>
        <w:t>&lt;/a&gt;"</w:t>
      </w:r>
      <w:r w:rsidRPr="00071A20">
        <w:rPr>
          <w:rFonts w:ascii="Courier New" w:hAnsi="Courier New" w:cs="Courier New"/>
          <w:b/>
          <w:bCs/>
          <w:color w:val="000080"/>
          <w:sz w:val="20"/>
          <w:szCs w:val="20"/>
        </w:rPr>
        <w:t>;</w:t>
      </w:r>
    </w:p>
    <w:p w14:paraId="2CEA56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3502C7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69DF8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55548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dateString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p>
    <w:p w14:paraId="23DBE1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566BB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getFullYear</w:t>
      </w:r>
      <w:r w:rsidRPr="00071A20">
        <w:rPr>
          <w:rFonts w:ascii="Courier New" w:hAnsi="Courier New" w:cs="Courier New"/>
          <w:b/>
          <w:bCs/>
          <w:color w:val="000080"/>
          <w:sz w:val="20"/>
          <w:szCs w:val="20"/>
        </w:rPr>
        <w:t>();</w:t>
      </w:r>
    </w:p>
    <w:p w14:paraId="11405C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D3131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r w:rsidRPr="00071A20">
        <w:rPr>
          <w:rFonts w:ascii="Courier New" w:hAnsi="Courier New" w:cs="Courier New"/>
          <w:b/>
          <w:bCs/>
          <w:color w:val="000080"/>
          <w:sz w:val="20"/>
          <w:szCs w:val="20"/>
        </w:rPr>
        <w:t>();</w:t>
      </w:r>
    </w:p>
    <w:p w14:paraId="133444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3693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year</w:t>
      </w:r>
      <w:r w:rsidRPr="00071A20">
        <w:rPr>
          <w:rFonts w:ascii="Courier New" w:hAnsi="Courier New" w:cs="Courier New"/>
          <w:b/>
          <w:bCs/>
          <w:color w:val="000080"/>
          <w:sz w:val="20"/>
          <w:szCs w:val="20"/>
        </w:rPr>
        <w:t>;</w:t>
      </w:r>
    </w:p>
    <w:p w14:paraId="63D639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monthStr</w:t>
      </w:r>
      <w:r w:rsidRPr="00071A20">
        <w:rPr>
          <w:rFonts w:ascii="Courier New" w:hAnsi="Courier New" w:cs="Courier New"/>
          <w:b/>
          <w:bCs/>
          <w:color w:val="000080"/>
          <w:sz w:val="20"/>
          <w:szCs w:val="20"/>
        </w:rPr>
        <w:t>;</w:t>
      </w:r>
    </w:p>
    <w:p w14:paraId="2C611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dateStr</w:t>
      </w:r>
      <w:r w:rsidRPr="00071A20">
        <w:rPr>
          <w:rFonts w:ascii="Courier New" w:hAnsi="Courier New" w:cs="Courier New"/>
          <w:b/>
          <w:bCs/>
          <w:color w:val="000080"/>
          <w:sz w:val="20"/>
          <w:szCs w:val="20"/>
        </w:rPr>
        <w:t>;</w:t>
      </w:r>
    </w:p>
    <w:p w14:paraId="2349BD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EF81F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monthStr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6FD12A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65F68E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monthStr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5547F3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45A4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EA95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06DBC6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dateStr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0CE0AB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213EA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dateStr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711E50C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0D38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109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todayStr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yearStr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dateStr</w:t>
      </w:r>
      <w:r w:rsidRPr="00071A20">
        <w:rPr>
          <w:rFonts w:ascii="Courier New" w:hAnsi="Courier New" w:cs="Courier New"/>
          <w:b/>
          <w:bCs/>
          <w:color w:val="000080"/>
          <w:sz w:val="20"/>
          <w:szCs w:val="20"/>
        </w:rPr>
        <w:t>;</w:t>
      </w:r>
    </w:p>
    <w:p w14:paraId="6306AA7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5B1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todayStr</w:t>
      </w:r>
      <w:r w:rsidRPr="00071A20">
        <w:rPr>
          <w:rFonts w:ascii="Courier New" w:hAnsi="Courier New" w:cs="Courier New"/>
          <w:b/>
          <w:bCs/>
          <w:color w:val="000080"/>
          <w:sz w:val="20"/>
          <w:szCs w:val="20"/>
        </w:rPr>
        <w:t>;</w:t>
      </w:r>
    </w:p>
    <w:p w14:paraId="682DDC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268B5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1779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w:t>
      </w:r>
      <w:r w:rsidRPr="00071A20">
        <w:rPr>
          <w:rFonts w:ascii="Courier New" w:hAnsi="Courier New" w:cs="Courier New"/>
          <w:b/>
          <w:bCs/>
          <w:color w:val="000080"/>
          <w:sz w:val="20"/>
          <w:szCs w:val="20"/>
        </w:rPr>
        <w:t>){</w:t>
      </w:r>
    </w:p>
    <w:p w14:paraId="0DAB2B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BACA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AEB27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w:t>
      </w:r>
    </w:p>
    <w:p w14:paraId="5A5AC6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r w:rsidRPr="00071A20">
        <w:rPr>
          <w:rFonts w:ascii="Courier New" w:hAnsi="Courier New" w:cs="Courier New"/>
          <w:b/>
          <w:bCs/>
          <w:color w:val="000080"/>
          <w:sz w:val="20"/>
          <w:szCs w:val="20"/>
        </w:rPr>
        <w:t>();</w:t>
      </w:r>
    </w:p>
    <w:p w14:paraId="6789F6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timeStr</w:t>
      </w:r>
      <w:r w:rsidRPr="00071A20">
        <w:rPr>
          <w:rFonts w:ascii="Courier New" w:hAnsi="Courier New" w:cs="Courier New"/>
          <w:b/>
          <w:bCs/>
          <w:color w:val="000080"/>
          <w:sz w:val="20"/>
          <w:szCs w:val="20"/>
        </w:rPr>
        <w:t>;</w:t>
      </w:r>
    </w:p>
    <w:p w14:paraId="32B8C3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75246B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405C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getMinutes</w:t>
      </w:r>
      <w:r w:rsidRPr="00071A20">
        <w:rPr>
          <w:rFonts w:ascii="Courier New" w:hAnsi="Courier New" w:cs="Courier New"/>
          <w:b/>
          <w:bCs/>
          <w:color w:val="000080"/>
          <w:sz w:val="20"/>
          <w:szCs w:val="20"/>
        </w:rPr>
        <w:t>();</w:t>
      </w:r>
    </w:p>
    <w:p w14:paraId="6D226EF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minStr</w:t>
      </w:r>
      <w:r w:rsidRPr="00071A20">
        <w:rPr>
          <w:rFonts w:ascii="Courier New" w:hAnsi="Courier New" w:cs="Courier New"/>
          <w:b/>
          <w:bCs/>
          <w:color w:val="000080"/>
          <w:sz w:val="20"/>
          <w:szCs w:val="20"/>
        </w:rPr>
        <w:t>;</w:t>
      </w:r>
    </w:p>
    <w:p w14:paraId="5D079D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833D7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minStr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47CFF9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0935F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minStr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00B1D6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754A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4BB2A7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号凌晨</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1FE21C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13</w:t>
      </w:r>
      <w:r w:rsidRPr="00071A20">
        <w:rPr>
          <w:rFonts w:ascii="Courier New" w:hAnsi="Courier New" w:cs="Courier New"/>
          <w:b/>
          <w:bCs/>
          <w:color w:val="000080"/>
          <w:sz w:val="20"/>
          <w:szCs w:val="20"/>
        </w:rPr>
        <w:t>){</w:t>
      </w:r>
    </w:p>
    <w:p w14:paraId="406FF5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号上午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219851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13</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481282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号下午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91C41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BFCFF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号晚上</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minStr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53F55F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6E11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49655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65DBA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等待出釜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4D7E2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80"/>
          <w:sz w:val="20"/>
          <w:szCs w:val="20"/>
        </w:rPr>
        <w:t>}</w:t>
      </w:r>
    </w:p>
    <w:p w14:paraId="29274C4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3A5C2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693463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CCB3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banTime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5D11D12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banOffset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0F920C0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startDateStr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E445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w:t>
      </w:r>
      <w:r w:rsidRPr="00071A20">
        <w:rPr>
          <w:rFonts w:ascii="Courier New" w:hAnsi="Courier New" w:cs="Courier New"/>
          <w:b/>
          <w:bCs/>
          <w:color w:val="000080"/>
          <w:sz w:val="20"/>
          <w:szCs w:val="20"/>
        </w:rPr>
        <w:t>;</w:t>
      </w:r>
    </w:p>
    <w:p w14:paraId="0040B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()&gt;=</w:t>
      </w:r>
      <w:r w:rsidRPr="00071A20">
        <w:rPr>
          <w:rFonts w:ascii="Courier New" w:hAnsi="Courier New" w:cs="Courier New"/>
          <w:color w:val="000000"/>
          <w:sz w:val="20"/>
          <w:szCs w:val="20"/>
        </w:rPr>
        <w:t xml:space="preserve">zeroOffset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p>
    <w:p w14:paraId="4DA0BD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白班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A98FF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A83F51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夜班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435F375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6DB14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startDateStr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ban</w:t>
      </w:r>
      <w:r w:rsidRPr="00071A20">
        <w:rPr>
          <w:rFonts w:ascii="Courier New" w:hAnsi="Courier New" w:cs="Courier New"/>
          <w:b/>
          <w:bCs/>
          <w:color w:val="000080"/>
          <w:sz w:val="20"/>
          <w:szCs w:val="20"/>
        </w:rPr>
        <w:t>;</w:t>
      </w:r>
    </w:p>
    <w:p w14:paraId="0DB5AF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E18D7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0576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diffTime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6EA4DEE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08D4C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BD8D1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EndTime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getTime</w:t>
      </w:r>
      <w:r w:rsidRPr="00071A20">
        <w:rPr>
          <w:rFonts w:ascii="Courier New" w:hAnsi="Courier New" w:cs="Courier New"/>
          <w:b/>
          <w:bCs/>
          <w:color w:val="000080"/>
          <w:sz w:val="20"/>
          <w:szCs w:val="20"/>
        </w:rPr>
        <w:t>();</w:t>
      </w:r>
    </w:p>
    <w:p w14:paraId="27E466D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049938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
    <w:p w14:paraId="21AD8A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p>
    <w:p w14:paraId="19B824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p>
    <w:p w14:paraId="4867DDB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24</w:t>
      </w:r>
      <w:r w:rsidRPr="00071A20">
        <w:rPr>
          <w:rFonts w:ascii="Courier New" w:hAnsi="Courier New" w:cs="Courier New"/>
          <w:b/>
          <w:bCs/>
          <w:color w:val="000080"/>
          <w:sz w:val="20"/>
          <w:szCs w:val="20"/>
        </w:rPr>
        <w:t>){</w:t>
      </w:r>
    </w:p>
    <w:p w14:paraId="53B216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小时</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分钟</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226E4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59144C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见次日记录</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AC227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69E86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0552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63F4EC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BD87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showTableData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2F4B8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'fuListTable'</w:t>
      </w:r>
      <w:r w:rsidRPr="00071A20">
        <w:rPr>
          <w:rFonts w:ascii="Courier New" w:hAnsi="Courier New" w:cs="Courier New"/>
          <w:b/>
          <w:bCs/>
          <w:color w:val="000080"/>
          <w:sz w:val="20"/>
          <w:szCs w:val="20"/>
        </w:rPr>
        <w:t>);</w:t>
      </w:r>
    </w:p>
    <w:p w14:paraId="715223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p>
    <w:p w14:paraId="771969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&lt;</w:t>
      </w:r>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24EA56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deleteRow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4D0D8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A3E13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A82BE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4DCDA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BF67D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outNum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4FF4F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outTimeTotal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61A98F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p>
    <w:p w14:paraId="40EBB8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evEnd</w:t>
      </w:r>
      <w:r w:rsidRPr="00071A20">
        <w:rPr>
          <w:rFonts w:ascii="Courier New" w:hAnsi="Courier New" w:cs="Courier New"/>
          <w:b/>
          <w:bCs/>
          <w:color w:val="000080"/>
          <w:sz w:val="20"/>
          <w:szCs w:val="20"/>
        </w:rPr>
        <w:t>;</w:t>
      </w:r>
    </w:p>
    <w:p w14:paraId="2E15727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i </w:t>
      </w:r>
      <w:r w:rsidRPr="00071A20">
        <w:rPr>
          <w:rFonts w:ascii="Courier New" w:hAnsi="Courier New" w:cs="Courier New"/>
          <w:b/>
          <w:bCs/>
          <w:color w:val="0000FF"/>
          <w:sz w:val="20"/>
          <w:szCs w:val="20"/>
        </w:rPr>
        <w:t>in</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D5118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p>
    <w:p w14:paraId="140D464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evEnd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timeString</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5C4DBF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A724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evEnd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002F0C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outNum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27F0FD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outTimeTotal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outTimeTotal</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p>
    <w:p w14:paraId="632B4B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EF89F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F9F6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addNew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7A6C0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80B2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50BA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outTotal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4.32</w:t>
      </w:r>
      <w:r w:rsidRPr="00071A20">
        <w:rPr>
          <w:rFonts w:ascii="Courier New" w:hAnsi="Courier New" w:cs="Courier New"/>
          <w:b/>
          <w:bCs/>
          <w:color w:val="000080"/>
          <w:sz w:val="20"/>
          <w:szCs w:val="20"/>
        </w:rPr>
        <w:t>;</w:t>
      </w:r>
    </w:p>
    <w:p w14:paraId="04174F6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//$('#text1').text("</w:t>
      </w:r>
      <w:r w:rsidRPr="00071A20">
        <w:rPr>
          <w:rFonts w:ascii="Courier New" w:hAnsi="Courier New" w:cs="Courier New"/>
          <w:color w:val="008000"/>
          <w:sz w:val="20"/>
          <w:szCs w:val="20"/>
        </w:rPr>
        <w:t>累计</w:t>
      </w:r>
      <w:r>
        <w:rPr>
          <w:rFonts w:ascii="Courier New" w:hAnsi="Courier New" w:cs="Courier New" w:hint="eastAsia"/>
          <w:color w:val="008000"/>
          <w:sz w:val="20"/>
          <w:szCs w:val="20"/>
        </w:rPr>
        <w:t>产量</w:t>
      </w:r>
      <w:r w:rsidRPr="00071A20">
        <w:rPr>
          <w:rFonts w:ascii="Courier New" w:hAnsi="Courier New" w:cs="Courier New"/>
          <w:color w:val="008000"/>
          <w:sz w:val="20"/>
          <w:szCs w:val="20"/>
        </w:rPr>
        <w:t>：</w:t>
      </w:r>
      <w:r w:rsidRPr="00071A20">
        <w:rPr>
          <w:rFonts w:ascii="Courier New" w:hAnsi="Courier New" w:cs="Courier New"/>
          <w:color w:val="008000"/>
          <w:sz w:val="20"/>
          <w:szCs w:val="20"/>
        </w:rPr>
        <w:t>"+outTotal.toFixed(2)+"</w:t>
      </w:r>
      <w:r w:rsidRPr="00071A20">
        <w:rPr>
          <w:rFonts w:ascii="Courier New" w:hAnsi="Courier New" w:cs="Courier New"/>
          <w:color w:val="008000"/>
          <w:sz w:val="20"/>
          <w:szCs w:val="20"/>
        </w:rPr>
        <w:t>立方</w:t>
      </w:r>
      <w:r w:rsidRPr="00071A20">
        <w:rPr>
          <w:rFonts w:ascii="Courier New" w:hAnsi="Courier New" w:cs="Courier New"/>
          <w:color w:val="008000"/>
          <w:sz w:val="20"/>
          <w:szCs w:val="20"/>
        </w:rPr>
        <w:t>");</w:t>
      </w:r>
    </w:p>
    <w:p w14:paraId="0D4EDFB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color w:val="008000"/>
          <w:sz w:val="20"/>
          <w:szCs w:val="20"/>
        </w:rPr>
        <w:t>//$('#text2').text("</w:t>
      </w:r>
      <w:r w:rsidRPr="00071A20">
        <w:rPr>
          <w:rFonts w:ascii="Courier New" w:hAnsi="Courier New" w:cs="Courier New"/>
          <w:color w:val="008000"/>
          <w:sz w:val="20"/>
          <w:szCs w:val="20"/>
        </w:rPr>
        <w:t>平均用时：</w:t>
      </w:r>
      <w:r w:rsidRPr="00071A20">
        <w:rPr>
          <w:rFonts w:ascii="Courier New" w:hAnsi="Courier New" w:cs="Courier New"/>
          <w:color w:val="008000"/>
          <w:sz w:val="20"/>
          <w:szCs w:val="20"/>
        </w:rPr>
        <w:t>"+diffTime(parseInt(outTimeTotal/outNum),0));</w:t>
      </w:r>
    </w:p>
    <w:p w14:paraId="25EA39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59A22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33E0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w:t>
      </w:r>
      <w:r w:rsidRPr="00071A20">
        <w:rPr>
          <w:rFonts w:ascii="Courier New" w:hAnsi="Courier New" w:cs="Courier New"/>
          <w:b/>
          <w:bCs/>
          <w:color w:val="000080"/>
          <w:sz w:val="20"/>
          <w:szCs w:val="20"/>
        </w:rPr>
        <w:t>(){</w:t>
      </w:r>
    </w:p>
    <w:p w14:paraId="5237F2D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6C6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"/zyrc/list?date="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dateString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5C71F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p>
    <w:p w14:paraId="6314F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37955C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7FCA4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r w:rsidRPr="00071A20">
        <w:rPr>
          <w:rFonts w:ascii="Courier New" w:hAnsi="Courier New" w:cs="Courier New"/>
          <w:b/>
          <w:bCs/>
          <w:color w:val="000080"/>
          <w:sz w:val="20"/>
          <w:szCs w:val="20"/>
        </w:rPr>
        <w:t>();</w:t>
      </w:r>
    </w:p>
    <w:p w14:paraId="3235F6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B406E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D028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showTableData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99BEF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E43D2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DFB2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'.form_date'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datetimepicker</w:t>
      </w:r>
      <w:r w:rsidRPr="00071A20">
        <w:rPr>
          <w:rFonts w:ascii="Courier New" w:hAnsi="Courier New" w:cs="Courier New"/>
          <w:b/>
          <w:bCs/>
          <w:color w:val="000080"/>
          <w:sz w:val="20"/>
          <w:szCs w:val="20"/>
        </w:rPr>
        <w:t>({</w:t>
      </w:r>
    </w:p>
    <w:p w14:paraId="72DBDC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language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'zh-CN'</w:t>
      </w:r>
      <w:r w:rsidRPr="00071A20">
        <w:rPr>
          <w:rFonts w:ascii="Courier New" w:hAnsi="Courier New" w:cs="Courier New"/>
          <w:b/>
          <w:bCs/>
          <w:color w:val="000080"/>
          <w:sz w:val="20"/>
          <w:szCs w:val="20"/>
        </w:rPr>
        <w:t>,</w:t>
      </w:r>
    </w:p>
    <w:p w14:paraId="77A46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weekStart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78F7E81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todayBtn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9904A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autoclose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F83D96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todayHighlight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037A8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startView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023887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minView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4DB6BB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forceParse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p>
    <w:p w14:paraId="763553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'changeDate'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6C2F2A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preventDefault</w:t>
      </w:r>
      <w:r w:rsidRPr="00071A20">
        <w:rPr>
          <w:rFonts w:ascii="Courier New" w:hAnsi="Courier New" w:cs="Courier New"/>
          <w:b/>
          <w:bCs/>
          <w:color w:val="000080"/>
          <w:sz w:val="20"/>
          <w:szCs w:val="20"/>
        </w:rPr>
        <w:t>();</w:t>
      </w:r>
    </w:p>
    <w:p w14:paraId="2FE4C1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stopPropagation</w:t>
      </w:r>
      <w:r w:rsidRPr="00071A20">
        <w:rPr>
          <w:rFonts w:ascii="Courier New" w:hAnsi="Courier New" w:cs="Courier New"/>
          <w:b/>
          <w:bCs/>
          <w:color w:val="000080"/>
          <w:sz w:val="20"/>
          <w:szCs w:val="20"/>
        </w:rPr>
        <w:t>();</w:t>
      </w:r>
    </w:p>
    <w:p w14:paraId="75CDC5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'#dtp_input2'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w:t>
      </w:r>
      <w:r w:rsidRPr="00071A20">
        <w:rPr>
          <w:rFonts w:ascii="Courier New" w:hAnsi="Courier New" w:cs="Courier New"/>
          <w:b/>
          <w:bCs/>
          <w:color w:val="000080"/>
          <w:sz w:val="20"/>
          <w:szCs w:val="20"/>
        </w:rPr>
        <w:t>();</w:t>
      </w:r>
    </w:p>
    <w:p w14:paraId="721E43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p>
    <w:p w14:paraId="0E00E52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"/zyrc/list?date="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36315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1B2D78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A7F97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r w:rsidRPr="00071A20">
        <w:rPr>
          <w:rFonts w:ascii="Courier New" w:hAnsi="Courier New" w:cs="Courier New"/>
          <w:b/>
          <w:bCs/>
          <w:color w:val="000080"/>
          <w:sz w:val="20"/>
          <w:szCs w:val="20"/>
        </w:rPr>
        <w:t>();</w:t>
      </w:r>
    </w:p>
    <w:p w14:paraId="4BF34D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FEE97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showTableData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0F3062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E512A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EB31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E57C40"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DDC723A"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16DFC7"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193C4CA"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CF137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CF0B2F8"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7</w:t>
      </w:r>
    </w:p>
    <w:p w14:paraId="690ECD5D"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前端“记录内容”页面功能代码 </w:t>
      </w:r>
      <w:r>
        <w:rPr>
          <w:rFonts w:ascii="黑体" w:eastAsia="黑体" w:hAnsi="黑体"/>
        </w:rPr>
        <w:t>(page2B.js)</w:t>
      </w:r>
    </w:p>
    <w:p w14:paraId="77E9555A" w14:textId="77777777" w:rsidR="00E8033F" w:rsidRDefault="00E8033F" w:rsidP="00E8033F">
      <w:pPr>
        <w:rPr>
          <w:rFonts w:ascii="黑体" w:eastAsia="黑体" w:hAnsi="黑体"/>
        </w:rPr>
      </w:pPr>
    </w:p>
    <w:p w14:paraId="4D7C65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4D65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C2EDB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465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p>
    <w:p w14:paraId="49D979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72030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8F0E3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4D14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dataPressure</w:t>
      </w:r>
      <w:r w:rsidRPr="006637E9">
        <w:rPr>
          <w:rFonts w:ascii="Courier New" w:hAnsi="Courier New" w:cs="Courier New"/>
          <w:b/>
          <w:bCs/>
          <w:color w:val="000080"/>
          <w:sz w:val="20"/>
          <w:szCs w:val="20"/>
        </w:rPr>
        <w:t>;</w:t>
      </w:r>
    </w:p>
    <w:p w14:paraId="34188B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dataTempIn</w:t>
      </w:r>
      <w:r w:rsidRPr="006637E9">
        <w:rPr>
          <w:rFonts w:ascii="Courier New" w:hAnsi="Courier New" w:cs="Courier New"/>
          <w:b/>
          <w:bCs/>
          <w:color w:val="000080"/>
          <w:sz w:val="20"/>
          <w:szCs w:val="20"/>
        </w:rPr>
        <w:t>;</w:t>
      </w:r>
    </w:p>
    <w:p w14:paraId="2CB26A0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dataTempOut</w:t>
      </w:r>
      <w:r w:rsidRPr="006637E9">
        <w:rPr>
          <w:rFonts w:ascii="Courier New" w:hAnsi="Courier New" w:cs="Courier New"/>
          <w:b/>
          <w:bCs/>
          <w:color w:val="000080"/>
          <w:sz w:val="20"/>
          <w:szCs w:val="20"/>
        </w:rPr>
        <w:t>;</w:t>
      </w:r>
    </w:p>
    <w:p w14:paraId="53993DC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dataState</w:t>
      </w:r>
      <w:r w:rsidRPr="006637E9">
        <w:rPr>
          <w:rFonts w:ascii="Courier New" w:hAnsi="Courier New" w:cs="Courier New"/>
          <w:b/>
          <w:bCs/>
          <w:color w:val="000080"/>
          <w:sz w:val="20"/>
          <w:szCs w:val="20"/>
        </w:rPr>
        <w:t>;</w:t>
      </w:r>
    </w:p>
    <w:p w14:paraId="38E46C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2885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7</w:t>
      </w:r>
      <w:r w:rsidRPr="006637E9">
        <w:rPr>
          <w:rFonts w:ascii="Courier New" w:hAnsi="Courier New" w:cs="Courier New"/>
          <w:b/>
          <w:bCs/>
          <w:color w:val="000080"/>
          <w:sz w:val="20"/>
          <w:szCs w:val="20"/>
        </w:rPr>
        <w:t>;</w:t>
      </w:r>
    </w:p>
    <w:p w14:paraId="63975D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lastRenderedPageBreak/>
        <w:t>var</w:t>
      </w:r>
      <w:r w:rsidRPr="006637E9">
        <w:rPr>
          <w:rFonts w:ascii="Courier New" w:hAnsi="Courier New" w:cs="Courier New"/>
          <w:color w:val="000000"/>
          <w:sz w:val="20"/>
          <w:szCs w:val="20"/>
        </w:rPr>
        <w:t xml:space="preserve"> offsetDate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40EA6F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7CBB11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F9DB2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CE30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dateString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435F9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B98A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year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getFullYear</w:t>
      </w:r>
      <w:r w:rsidRPr="006637E9">
        <w:rPr>
          <w:rFonts w:ascii="Courier New" w:hAnsi="Courier New" w:cs="Courier New"/>
          <w:b/>
          <w:bCs/>
          <w:color w:val="000080"/>
          <w:sz w:val="20"/>
          <w:szCs w:val="20"/>
        </w:rPr>
        <w:t>();</w:t>
      </w:r>
    </w:p>
    <w:p w14:paraId="09F09F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6F25FE3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r w:rsidRPr="006637E9">
        <w:rPr>
          <w:rFonts w:ascii="Courier New" w:hAnsi="Courier New" w:cs="Courier New"/>
          <w:b/>
          <w:bCs/>
          <w:color w:val="000080"/>
          <w:sz w:val="20"/>
          <w:szCs w:val="20"/>
        </w:rPr>
        <w:t>();</w:t>
      </w:r>
    </w:p>
    <w:p w14:paraId="1F95CE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AA9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yearStr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year</w:t>
      </w:r>
      <w:r w:rsidRPr="006637E9">
        <w:rPr>
          <w:rFonts w:ascii="Courier New" w:hAnsi="Courier New" w:cs="Courier New"/>
          <w:b/>
          <w:bCs/>
          <w:color w:val="000080"/>
          <w:sz w:val="20"/>
          <w:szCs w:val="20"/>
        </w:rPr>
        <w:t>;</w:t>
      </w:r>
    </w:p>
    <w:p w14:paraId="6CC85F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monthStr</w:t>
      </w:r>
      <w:r w:rsidRPr="006637E9">
        <w:rPr>
          <w:rFonts w:ascii="Courier New" w:hAnsi="Courier New" w:cs="Courier New"/>
          <w:b/>
          <w:bCs/>
          <w:color w:val="000080"/>
          <w:sz w:val="20"/>
          <w:szCs w:val="20"/>
        </w:rPr>
        <w:t>;</w:t>
      </w:r>
    </w:p>
    <w:p w14:paraId="5DF9E1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dateStr</w:t>
      </w:r>
      <w:r w:rsidRPr="006637E9">
        <w:rPr>
          <w:rFonts w:ascii="Courier New" w:hAnsi="Courier New" w:cs="Courier New"/>
          <w:b/>
          <w:bCs/>
          <w:color w:val="000080"/>
          <w:sz w:val="20"/>
          <w:szCs w:val="20"/>
        </w:rPr>
        <w:t>;</w:t>
      </w:r>
    </w:p>
    <w:p w14:paraId="5649023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9E6AA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monthStr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312CDA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CAFF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monthStr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26C98A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D91B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F3BC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8D94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5698EA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76713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31E2BB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42D9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9A8BB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todayStr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yearStr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monthStr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dateStr</w:t>
      </w:r>
      <w:r w:rsidRPr="006637E9">
        <w:rPr>
          <w:rFonts w:ascii="Courier New" w:hAnsi="Courier New" w:cs="Courier New"/>
          <w:b/>
          <w:bCs/>
          <w:color w:val="000080"/>
          <w:sz w:val="20"/>
          <w:szCs w:val="20"/>
        </w:rPr>
        <w:t>;</w:t>
      </w:r>
    </w:p>
    <w:p w14:paraId="19385B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2186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todayStr</w:t>
      </w:r>
      <w:r w:rsidRPr="006637E9">
        <w:rPr>
          <w:rFonts w:ascii="Courier New" w:hAnsi="Courier New" w:cs="Courier New"/>
          <w:b/>
          <w:bCs/>
          <w:color w:val="000080"/>
          <w:sz w:val="20"/>
          <w:szCs w:val="20"/>
        </w:rPr>
        <w:t>;</w:t>
      </w:r>
    </w:p>
    <w:p w14:paraId="7B341B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903778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0D11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timeString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1780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AE75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10E39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r w:rsidRPr="006637E9">
        <w:rPr>
          <w:rFonts w:ascii="Courier New" w:hAnsi="Courier New" w:cs="Courier New"/>
          <w:b/>
          <w:bCs/>
          <w:color w:val="000080"/>
          <w:sz w:val="20"/>
          <w:szCs w:val="20"/>
        </w:rPr>
        <w:t>();</w:t>
      </w:r>
    </w:p>
    <w:p w14:paraId="059F8D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r w:rsidRPr="006637E9">
        <w:rPr>
          <w:rFonts w:ascii="Courier New" w:hAnsi="Courier New" w:cs="Courier New"/>
          <w:b/>
          <w:bCs/>
          <w:color w:val="000080"/>
          <w:sz w:val="20"/>
          <w:szCs w:val="20"/>
        </w:rPr>
        <w:t>();</w:t>
      </w:r>
    </w:p>
    <w:p w14:paraId="550100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7D75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month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1A86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A53C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getMinutes</w:t>
      </w:r>
      <w:r w:rsidRPr="006637E9">
        <w:rPr>
          <w:rFonts w:ascii="Courier New" w:hAnsi="Courier New" w:cs="Courier New"/>
          <w:b/>
          <w:bCs/>
          <w:color w:val="000080"/>
          <w:sz w:val="20"/>
          <w:szCs w:val="20"/>
        </w:rPr>
        <w:t>();</w:t>
      </w:r>
    </w:p>
    <w:p w14:paraId="7410C5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minStr</w:t>
      </w:r>
      <w:r w:rsidRPr="006637E9">
        <w:rPr>
          <w:rFonts w:ascii="Courier New" w:hAnsi="Courier New" w:cs="Courier New"/>
          <w:b/>
          <w:bCs/>
          <w:color w:val="000080"/>
          <w:sz w:val="20"/>
          <w:szCs w:val="20"/>
        </w:rPr>
        <w:t>;</w:t>
      </w:r>
    </w:p>
    <w:p w14:paraId="426F65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9425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3C5D4A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F153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r w:rsidRPr="006637E9">
        <w:rPr>
          <w:rFonts w:ascii="Courier New" w:hAnsi="Courier New" w:cs="Courier New"/>
          <w:b/>
          <w:bCs/>
          <w:color w:val="000080"/>
          <w:sz w:val="20"/>
          <w:szCs w:val="20"/>
        </w:rPr>
        <w:t>();</w:t>
      </w:r>
    </w:p>
    <w:p w14:paraId="02104C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470C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EBC2B6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号凌晨</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9A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F3CD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号上午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72A03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4B51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号下午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83415A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2FDA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号晚上</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3A7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D86C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D23F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2E09AF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等待</w:t>
      </w:r>
      <w:r>
        <w:rPr>
          <w:rFonts w:ascii="Courier New" w:hAnsi="Courier New" w:cs="Courier New" w:hint="eastAsia"/>
          <w:color w:val="808080"/>
          <w:sz w:val="20"/>
          <w:szCs w:val="20"/>
        </w:rPr>
        <w:t>完成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DA609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80"/>
          <w:sz w:val="20"/>
          <w:szCs w:val="20"/>
        </w:rPr>
        <w:t>}</w:t>
      </w:r>
    </w:p>
    <w:p w14:paraId="35D541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F1F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7D6173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4507F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diffTime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24FAC6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EndTime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94E5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EndTime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r w:rsidRPr="006637E9">
        <w:rPr>
          <w:rFonts w:ascii="Courier New" w:hAnsi="Courier New" w:cs="Courier New"/>
          <w:b/>
          <w:bCs/>
          <w:color w:val="000080"/>
          <w:sz w:val="20"/>
          <w:szCs w:val="20"/>
        </w:rPr>
        <w:t>();</w:t>
      </w:r>
    </w:p>
    <w:p w14:paraId="6C3BC8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8CB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EndTime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p>
    <w:p w14:paraId="4E5E12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p>
    <w:p w14:paraId="09FF1C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b/>
          <w:bCs/>
          <w:color w:val="000080"/>
          <w:sz w:val="20"/>
          <w:szCs w:val="20"/>
        </w:rPr>
        <w:t>);</w:t>
      </w:r>
    </w:p>
    <w:p w14:paraId="1AF3BB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76894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小时</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分钟</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57CF1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519E3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2EBE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741BD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jsdata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1A4C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F35A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D18341"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categoryData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4DA51DBE"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valueData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5272E6A7" w14:textId="77777777" w:rsidR="00E8033F" w:rsidRPr="0046083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46083B">
        <w:rPr>
          <w:rFonts w:ascii="Courier New" w:hAnsi="Courier New" w:cs="Courier New"/>
          <w:b/>
          <w:bCs/>
          <w:color w:val="0000FF"/>
          <w:sz w:val="20"/>
          <w:szCs w:val="20"/>
        </w:rPr>
        <w:t>var</w:t>
      </w:r>
      <w:r w:rsidRPr="0046083B">
        <w:rPr>
          <w:rFonts w:ascii="Courier New" w:hAnsi="Courier New" w:cs="Courier New"/>
          <w:color w:val="000000"/>
          <w:sz w:val="20"/>
          <w:szCs w:val="20"/>
        </w:rPr>
        <w:t xml:space="preserve"> markLine </w:t>
      </w:r>
      <w:r w:rsidRPr="0046083B">
        <w:rPr>
          <w:rFonts w:ascii="Courier New" w:hAnsi="Courier New" w:cs="Courier New"/>
          <w:b/>
          <w:bCs/>
          <w:color w:val="000080"/>
          <w:sz w:val="20"/>
          <w:szCs w:val="20"/>
        </w:rPr>
        <w:t>=</w:t>
      </w:r>
      <w:r w:rsidRPr="0046083B">
        <w:rPr>
          <w:rFonts w:ascii="Courier New" w:hAnsi="Courier New" w:cs="Courier New"/>
          <w:color w:val="000000"/>
          <w:sz w:val="20"/>
          <w:szCs w:val="20"/>
        </w:rPr>
        <w:t xml:space="preserve"> </w:t>
      </w:r>
      <w:r w:rsidRPr="0046083B">
        <w:rPr>
          <w:rFonts w:ascii="Courier New" w:hAnsi="Courier New" w:cs="Courier New"/>
          <w:b/>
          <w:bCs/>
          <w:color w:val="000080"/>
          <w:sz w:val="20"/>
          <w:szCs w:val="20"/>
        </w:rPr>
        <w:t>[];</w:t>
      </w:r>
    </w:p>
    <w:p w14:paraId="1D076C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46083B">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rec</w:t>
      </w:r>
      <w:r w:rsidRPr="006637E9">
        <w:rPr>
          <w:rFonts w:ascii="Courier New" w:hAnsi="Courier New" w:cs="Courier New"/>
          <w:b/>
          <w:bCs/>
          <w:color w:val="000080"/>
          <w:sz w:val="20"/>
          <w:szCs w:val="20"/>
        </w:rPr>
        <w:t>;</w:t>
      </w:r>
    </w:p>
    <w:p w14:paraId="40D3E6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C444C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for</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i </w:t>
      </w:r>
      <w:r w:rsidRPr="006637E9">
        <w:rPr>
          <w:rFonts w:ascii="Courier New" w:hAnsi="Courier New" w:cs="Courier New"/>
          <w:b/>
          <w:bCs/>
          <w:color w:val="0000FF"/>
          <w:sz w:val="20"/>
          <w:szCs w:val="20"/>
        </w:rPr>
        <w:t>in</w:t>
      </w:r>
      <w:r w:rsidRPr="006637E9">
        <w:rPr>
          <w:rFonts w:ascii="Courier New" w:hAnsi="Courier New" w:cs="Courier New"/>
          <w:color w:val="000000"/>
          <w:sz w:val="20"/>
          <w:szCs w:val="20"/>
        </w:rPr>
        <w:t xml:space="preserve"> jsdata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28DE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rec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jsdata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w:t>
      </w:r>
      <w:r w:rsidRPr="006637E9">
        <w:rPr>
          <w:rFonts w:ascii="Courier New" w:hAnsi="Courier New" w:cs="Courier New"/>
          <w:b/>
          <w:bCs/>
          <w:color w:val="000080"/>
          <w:sz w:val="20"/>
          <w:szCs w:val="20"/>
        </w:rPr>
        <w:t>];</w:t>
      </w:r>
    </w:p>
    <w:p w14:paraId="51E36F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formatTime</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'yyyy-MM-dd\nhh:mm:ss'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1D2B27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valueData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w:t>
      </w:r>
      <w:r w:rsidRPr="006637E9">
        <w:rPr>
          <w:rFonts w:ascii="Courier New" w:hAnsi="Courier New" w:cs="Courier New"/>
          <w:b/>
          <w:bCs/>
          <w:color w:val="000080"/>
          <w:sz w:val="20"/>
          <w:szCs w:val="20"/>
        </w:rPr>
        <w:t>);</w:t>
      </w:r>
    </w:p>
    <w:p w14:paraId="1B86C5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523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11E87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07E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p>
    <w:p w14:paraId="5FD635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valueData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valueData</w:t>
      </w:r>
    </w:p>
    <w:p w14:paraId="37C618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59BDD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9724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FB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1CA0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banTime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42F1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banOffset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startTime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68422F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startDateStr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E1570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278415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zeroOffset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zeroOffset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12EEE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白班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070E60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34CC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夜班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283A7D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CBD7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startDateStr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1A1719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34C9E142"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3FD367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C2A6E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DD60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dateCtrl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31DBD0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now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58ED6D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dateCtrl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24</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27A0D1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console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log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dateString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p>
    <w:p w14:paraId="5F84D4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D385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fetch</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"/zyrc/zyevId"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EAE6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method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"GET"</w:t>
      </w:r>
    </w:p>
    <w:p w14:paraId="22E2F70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82AE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json</w:t>
      </w:r>
      <w:r w:rsidRPr="006637E9">
        <w:rPr>
          <w:rFonts w:ascii="Courier New" w:hAnsi="Courier New" w:cs="Courier New"/>
          <w:b/>
          <w:bCs/>
          <w:color w:val="000080"/>
          <w:sz w:val="20"/>
          <w:szCs w:val="20"/>
        </w:rPr>
        <w:t>();</w:t>
      </w:r>
    </w:p>
    <w:p w14:paraId="21AEB7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B89D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8187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3A68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'#name_head'</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FuId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AC87B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startTimeStr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timeString</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5838A3C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endTimeStr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timeString</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p>
    <w:p w14:paraId="0FEF84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diffTimeStr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diffTime</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804000"/>
          <w:sz w:val="20"/>
          <w:szCs w:val="20"/>
        </w:rPr>
        <w:t>parseInt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r w:rsidRPr="006637E9">
        <w:rPr>
          <w:rFonts w:ascii="Courier New" w:hAnsi="Courier New" w:cs="Courier New"/>
          <w:b/>
          <w:bCs/>
          <w:color w:val="000080"/>
          <w:sz w:val="20"/>
          <w:szCs w:val="20"/>
        </w:rPr>
        <w:t>));</w:t>
      </w:r>
    </w:p>
    <w:p w14:paraId="72B524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'#text1'</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记录开始时间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startTimeStr</w:t>
      </w:r>
      <w:r w:rsidRPr="006637E9">
        <w:rPr>
          <w:rFonts w:ascii="Courier New" w:hAnsi="Courier New" w:cs="Courier New"/>
          <w:b/>
          <w:bCs/>
          <w:color w:val="000080"/>
          <w:sz w:val="20"/>
          <w:szCs w:val="20"/>
        </w:rPr>
        <w:t>);</w:t>
      </w:r>
    </w:p>
    <w:p w14:paraId="2A4ABC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endTimeStr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03CEAC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记录结束时间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endTimeStr</w:t>
      </w:r>
      <w:r w:rsidRPr="006637E9">
        <w:rPr>
          <w:rFonts w:ascii="Courier New" w:hAnsi="Courier New" w:cs="Courier New"/>
          <w:b/>
          <w:bCs/>
          <w:color w:val="000080"/>
          <w:sz w:val="20"/>
          <w:szCs w:val="20"/>
        </w:rPr>
        <w:t>);</w:t>
      </w:r>
    </w:p>
    <w:p w14:paraId="0C0731A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B0996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endTimeStr</w:t>
      </w:r>
      <w:r w:rsidRPr="006637E9">
        <w:rPr>
          <w:rFonts w:ascii="Courier New" w:hAnsi="Courier New" w:cs="Courier New"/>
          <w:b/>
          <w:bCs/>
          <w:color w:val="000080"/>
          <w:sz w:val="20"/>
          <w:szCs w:val="20"/>
        </w:rPr>
        <w:t>);</w:t>
      </w:r>
    </w:p>
    <w:p w14:paraId="09EC53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A3FD1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'#text3'</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记录时长</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diffTimeStr</w:t>
      </w:r>
      <w:r w:rsidRPr="006637E9">
        <w:rPr>
          <w:rFonts w:ascii="Courier New" w:hAnsi="Courier New" w:cs="Courier New"/>
          <w:b/>
          <w:bCs/>
          <w:color w:val="000080"/>
          <w:sz w:val="20"/>
          <w:szCs w:val="20"/>
        </w:rPr>
        <w:t>);</w:t>
      </w:r>
    </w:p>
    <w:p w14:paraId="0D53C6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'#text4'</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采样点数：</w:t>
      </w:r>
      <w:r w:rsidRPr="006637E9">
        <w:rPr>
          <w:rFonts w:ascii="Courier New" w:hAnsi="Courier New" w:cs="Courier New"/>
          <w:color w:val="808080"/>
          <w:sz w:val="20"/>
          <w:szCs w:val="20"/>
        </w:rPr>
        <w:t>2403"</w:t>
      </w:r>
      <w:r w:rsidRPr="006637E9">
        <w:rPr>
          <w:rFonts w:ascii="Courier New" w:hAnsi="Courier New" w:cs="Courier New"/>
          <w:b/>
          <w:bCs/>
          <w:color w:val="000080"/>
          <w:sz w:val="20"/>
          <w:szCs w:val="20"/>
        </w:rPr>
        <w:t>);</w:t>
      </w:r>
    </w:p>
    <w:p w14:paraId="61F506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'#text5'</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终端输入：正常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015E9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'#text6'</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传感器输入：正常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398FA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DEF9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recordData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p>
    <w:p w14:paraId="1B1AD9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dataPressure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pressure</w:t>
      </w:r>
      <w:r w:rsidRPr="006637E9">
        <w:rPr>
          <w:rFonts w:ascii="Courier New" w:hAnsi="Courier New" w:cs="Courier New"/>
          <w:b/>
          <w:bCs/>
          <w:color w:val="000080"/>
          <w:sz w:val="20"/>
          <w:szCs w:val="20"/>
        </w:rPr>
        <w:t>);</w:t>
      </w:r>
    </w:p>
    <w:p w14:paraId="701B7D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dataTempIn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tempIn</w:t>
      </w:r>
      <w:r w:rsidRPr="006637E9">
        <w:rPr>
          <w:rFonts w:ascii="Courier New" w:hAnsi="Courier New" w:cs="Courier New"/>
          <w:b/>
          <w:bCs/>
          <w:color w:val="000080"/>
          <w:sz w:val="20"/>
          <w:szCs w:val="20"/>
        </w:rPr>
        <w:t>);</w:t>
      </w:r>
    </w:p>
    <w:p w14:paraId="69AD8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dataTempOut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tempOut</w:t>
      </w:r>
      <w:r w:rsidRPr="006637E9">
        <w:rPr>
          <w:rFonts w:ascii="Courier New" w:hAnsi="Courier New" w:cs="Courier New"/>
          <w:b/>
          <w:bCs/>
          <w:color w:val="000080"/>
          <w:sz w:val="20"/>
          <w:szCs w:val="20"/>
        </w:rPr>
        <w:t>);</w:t>
      </w:r>
    </w:p>
    <w:p w14:paraId="415213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dataState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generateData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state</w:t>
      </w:r>
      <w:r w:rsidRPr="006637E9">
        <w:rPr>
          <w:rFonts w:ascii="Courier New" w:hAnsi="Courier New" w:cs="Courier New"/>
          <w:b/>
          <w:bCs/>
          <w:color w:val="000080"/>
          <w:sz w:val="20"/>
          <w:szCs w:val="20"/>
        </w:rPr>
        <w:t>);</w:t>
      </w:r>
    </w:p>
    <w:p w14:paraId="04B6FA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C3F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p>
    <w:p w14:paraId="49F1C3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D872FA" w14:textId="2269E7FE"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BFB2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C40A4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6EF45D5"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2456A4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AE4CA6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635C7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lcs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'lineChart1'</w:t>
      </w:r>
      <w:r w:rsidRPr="006637E9">
        <w:rPr>
          <w:rFonts w:ascii="Courier New" w:hAnsi="Courier New" w:cs="Courier New"/>
          <w:b/>
          <w:bCs/>
          <w:color w:val="000080"/>
          <w:sz w:val="20"/>
          <w:szCs w:val="20"/>
        </w:rPr>
        <w:t>));</w:t>
      </w:r>
    </w:p>
    <w:p w14:paraId="7841E33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7BFE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r w:rsidRPr="006637E9">
        <w:rPr>
          <w:rFonts w:ascii="Courier New" w:hAnsi="Courier New" w:cs="Courier New"/>
          <w:b/>
          <w:bCs/>
          <w:color w:val="000080"/>
          <w:sz w:val="20"/>
          <w:szCs w:val="20"/>
        </w:rPr>
        <w:t>({</w:t>
      </w:r>
    </w:p>
    <w:p w14:paraId="2E4AD1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toolbox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50EC6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68A39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feature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C36C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dataView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readOnly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473577D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restore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42529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6801A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'lineX'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'clear'</w:t>
      </w:r>
      <w:r w:rsidRPr="006637E9">
        <w:rPr>
          <w:rFonts w:ascii="Courier New" w:hAnsi="Courier New" w:cs="Courier New"/>
          <w:b/>
          <w:bCs/>
          <w:color w:val="000080"/>
          <w:sz w:val="20"/>
          <w:szCs w:val="20"/>
        </w:rPr>
        <w:t>]</w:t>
      </w:r>
    </w:p>
    <w:p w14:paraId="2114AC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11E16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saveAsImage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A60C2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D10BA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D467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A063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094E1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05067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D6F69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'axis'</w:t>
      </w:r>
      <w:r w:rsidRPr="006637E9">
        <w:rPr>
          <w:rFonts w:ascii="Courier New" w:hAnsi="Courier New" w:cs="Courier New"/>
          <w:b/>
          <w:bCs/>
          <w:color w:val="000080"/>
          <w:sz w:val="20"/>
          <w:szCs w:val="20"/>
        </w:rPr>
        <w:t>,</w:t>
      </w:r>
    </w:p>
    <w:p w14:paraId="74BE475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axisPointer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C371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'shadow'</w:t>
      </w:r>
    </w:p>
    <w:p w14:paraId="5EDE86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9E207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4578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7236A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7C0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E2776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'top'</w:t>
      </w:r>
      <w:r w:rsidRPr="006637E9">
        <w:rPr>
          <w:rFonts w:ascii="Courier New" w:hAnsi="Courier New" w:cs="Courier New"/>
          <w:b/>
          <w:bCs/>
          <w:color w:val="000080"/>
          <w:sz w:val="20"/>
          <w:szCs w:val="20"/>
        </w:rPr>
        <w:t>,</w:t>
      </w:r>
    </w:p>
    <w:p w14:paraId="6AF319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r w:rsidRPr="006637E9">
        <w:rPr>
          <w:rFonts w:ascii="Courier New" w:hAnsi="Courier New" w:cs="Courier New"/>
          <w:b/>
          <w:bCs/>
          <w:color w:val="000080"/>
          <w:sz w:val="20"/>
          <w:szCs w:val="20"/>
        </w:rPr>
        <w:t>,</w:t>
      </w:r>
    </w:p>
    <w:p w14:paraId="0B2745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B1A4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5FFDC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20</w:t>
      </w:r>
    </w:p>
    <w:p w14:paraId="03B332B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AE6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itemGap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50</w:t>
      </w:r>
    </w:p>
    <w:p w14:paraId="19024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CEBB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0EBC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5C30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xAxisIndex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64CB97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brushLink</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7184D3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brushmode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'multiple'</w:t>
      </w:r>
      <w:r w:rsidRPr="006637E9">
        <w:rPr>
          <w:rFonts w:ascii="Courier New" w:hAnsi="Courier New" w:cs="Courier New"/>
          <w:b/>
          <w:bCs/>
          <w:color w:val="000080"/>
          <w:sz w:val="20"/>
          <w:szCs w:val="20"/>
        </w:rPr>
        <w:t>,</w:t>
      </w:r>
    </w:p>
    <w:p w14:paraId="0FAB2C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throttleDelay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4DDE4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outOfBrush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A170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colorAlpha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F6AF7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9A658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34B0A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colorAlpha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3699F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61052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273A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FCDC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xAxis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ABBD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categoryData</w:t>
      </w:r>
      <w:r w:rsidRPr="006637E9">
        <w:rPr>
          <w:rFonts w:ascii="Courier New" w:hAnsi="Courier New" w:cs="Courier New"/>
          <w:b/>
          <w:bCs/>
          <w:color w:val="000080"/>
          <w:sz w:val="20"/>
          <w:szCs w:val="20"/>
        </w:rPr>
        <w:t>,</w:t>
      </w:r>
    </w:p>
    <w:p w14:paraId="549D6E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A7654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E51B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466C2E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4E5B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562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splitLine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603C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5605C2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FE8F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21F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1F5E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F869A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79F25C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DFE5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578A5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077E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3EEA8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yAxis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5D1CA8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529FF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08D080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scale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1E570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A0858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2D50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5E7E0CF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438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A7EA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splitLine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D444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645C27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E6039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8B3F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FE44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399371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886354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B727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7189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"Mpa"</w:t>
      </w:r>
    </w:p>
    <w:p w14:paraId="0EB8812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40B0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B87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80"/>
          <w:sz w:val="20"/>
          <w:szCs w:val="20"/>
        </w:rPr>
        <w:t>},</w:t>
      </w:r>
    </w:p>
    <w:p w14:paraId="2BC95B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6C035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76D211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E3E7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39B3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05B66E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BE7FD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3BFA4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splitLine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4FE64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7E734C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8598A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axisLabel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E1FD8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textStyle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6BBD8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1F67BE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A040B3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2E36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F5AA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w:t>
      </w:r>
    </w:p>
    <w:p w14:paraId="6EA552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AF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0025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AD78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E63E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FFECD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2B48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dataZoom</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8B6A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4D3C1"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r w:rsidRPr="006637E9">
        <w:rPr>
          <w:rFonts w:ascii="Courier New" w:hAnsi="Courier New" w:cs="Courier New"/>
          <w:color w:val="008000"/>
          <w:sz w:val="20"/>
          <w:szCs w:val="20"/>
        </w:rPr>
        <w:t>dataZoom</w:t>
      </w:r>
      <w:r w:rsidRPr="006637E9">
        <w:rPr>
          <w:rFonts w:ascii="Courier New" w:hAnsi="Courier New" w:cs="Courier New"/>
          <w:color w:val="008000"/>
          <w:sz w:val="20"/>
          <w:szCs w:val="20"/>
        </w:rPr>
        <w:t>组件，也控制</w:t>
      </w:r>
      <w:r w:rsidRPr="006637E9">
        <w:rPr>
          <w:rFonts w:ascii="Courier New" w:hAnsi="Courier New" w:cs="Courier New"/>
          <w:color w:val="008000"/>
          <w:sz w:val="20"/>
          <w:szCs w:val="20"/>
        </w:rPr>
        <w:t>x</w:t>
      </w:r>
      <w:r w:rsidRPr="006637E9">
        <w:rPr>
          <w:rFonts w:ascii="Courier New" w:hAnsi="Courier New" w:cs="Courier New"/>
          <w:color w:val="008000"/>
          <w:sz w:val="20"/>
          <w:szCs w:val="20"/>
        </w:rPr>
        <w:t>轴。</w:t>
      </w:r>
    </w:p>
    <w:p w14:paraId="7FEC6EA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'inside'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r w:rsidRPr="006637E9">
        <w:rPr>
          <w:rFonts w:ascii="Courier New" w:hAnsi="Courier New" w:cs="Courier New"/>
          <w:color w:val="008000"/>
          <w:sz w:val="20"/>
          <w:szCs w:val="20"/>
        </w:rPr>
        <w:t xml:space="preserve"> dataZoom </w:t>
      </w:r>
      <w:r w:rsidRPr="006637E9">
        <w:rPr>
          <w:rFonts w:ascii="Courier New" w:hAnsi="Courier New" w:cs="Courier New"/>
          <w:color w:val="008000"/>
          <w:sz w:val="20"/>
          <w:szCs w:val="20"/>
        </w:rPr>
        <w:t>组件是</w:t>
      </w:r>
      <w:r w:rsidRPr="006637E9">
        <w:rPr>
          <w:rFonts w:ascii="Courier New" w:hAnsi="Courier New" w:cs="Courier New"/>
          <w:color w:val="008000"/>
          <w:sz w:val="20"/>
          <w:szCs w:val="20"/>
        </w:rPr>
        <w:t xml:space="preserve"> inside </w:t>
      </w:r>
      <w:r w:rsidRPr="006637E9">
        <w:rPr>
          <w:rFonts w:ascii="Courier New" w:hAnsi="Courier New" w:cs="Courier New"/>
          <w:color w:val="008000"/>
          <w:sz w:val="20"/>
          <w:szCs w:val="20"/>
        </w:rPr>
        <w:t>型</w:t>
      </w:r>
      <w:r w:rsidRPr="006637E9">
        <w:rPr>
          <w:rFonts w:ascii="Courier New" w:hAnsi="Courier New" w:cs="Courier New"/>
          <w:color w:val="008000"/>
          <w:sz w:val="20"/>
          <w:szCs w:val="20"/>
        </w:rPr>
        <w:t xml:space="preserve"> dataZoom </w:t>
      </w:r>
      <w:r w:rsidRPr="006637E9">
        <w:rPr>
          <w:rFonts w:ascii="Courier New" w:hAnsi="Courier New" w:cs="Courier New"/>
          <w:color w:val="008000"/>
          <w:sz w:val="20"/>
          <w:szCs w:val="20"/>
        </w:rPr>
        <w:t>组件</w:t>
      </w:r>
    </w:p>
    <w:p w14:paraId="2C5EBB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左边在</w:t>
      </w:r>
      <w:r w:rsidRPr="006637E9">
        <w:rPr>
          <w:rFonts w:ascii="Courier New" w:hAnsi="Courier New" w:cs="Courier New"/>
          <w:color w:val="008000"/>
          <w:sz w:val="20"/>
          <w:szCs w:val="20"/>
        </w:rPr>
        <w:t xml:space="preserve"> 10% </w:t>
      </w:r>
      <w:r w:rsidRPr="006637E9">
        <w:rPr>
          <w:rFonts w:ascii="Courier New" w:hAnsi="Courier New" w:cs="Courier New"/>
          <w:color w:val="008000"/>
          <w:sz w:val="20"/>
          <w:szCs w:val="20"/>
        </w:rPr>
        <w:t>的位置。</w:t>
      </w:r>
    </w:p>
    <w:p w14:paraId="4945C003"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右边在</w:t>
      </w:r>
      <w:r w:rsidRPr="006637E9">
        <w:rPr>
          <w:rFonts w:ascii="Courier New" w:hAnsi="Courier New" w:cs="Courier New"/>
          <w:color w:val="008000"/>
          <w:sz w:val="20"/>
          <w:szCs w:val="20"/>
        </w:rPr>
        <w:t xml:space="preserve"> 60% </w:t>
      </w:r>
      <w:r w:rsidRPr="006637E9">
        <w:rPr>
          <w:rFonts w:ascii="Courier New" w:hAnsi="Courier New" w:cs="Courier New"/>
          <w:color w:val="008000"/>
          <w:sz w:val="20"/>
          <w:szCs w:val="20"/>
        </w:rPr>
        <w:t>的位置。</w:t>
      </w:r>
    </w:p>
    <w:p w14:paraId="13E410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F6931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9455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B206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C335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ED6F4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0D1DD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'rgba(27,67,171,0.69)'</w:t>
      </w:r>
      <w:r w:rsidRPr="006637E9">
        <w:rPr>
          <w:rFonts w:ascii="Courier New" w:hAnsi="Courier New" w:cs="Courier New"/>
          <w:b/>
          <w:bCs/>
          <w:color w:val="000080"/>
          <w:sz w:val="20"/>
          <w:szCs w:val="20"/>
        </w:rPr>
        <w:t>,</w:t>
      </w:r>
    </w:p>
    <w:p w14:paraId="7E2DCC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3DFD00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2E0DF7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8CABFE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452FE9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yAxisIndex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5A22F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dataTempOut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
    <w:p w14:paraId="0A5075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BA6E4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CA7B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28A3E9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'rgb(219,186,0)'</w:t>
      </w:r>
      <w:r w:rsidRPr="006637E9">
        <w:rPr>
          <w:rFonts w:ascii="Courier New" w:hAnsi="Courier New" w:cs="Courier New"/>
          <w:b/>
          <w:bCs/>
          <w:color w:val="000080"/>
          <w:sz w:val="20"/>
          <w:szCs w:val="20"/>
        </w:rPr>
        <w:t>,</w:t>
      </w:r>
    </w:p>
    <w:p w14:paraId="3348942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2684A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760967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1C20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6B0E6BB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yAxisIndex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23476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dataTempIn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p>
    <w:p w14:paraId="04514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0353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A7AA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23FD9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'rgba(248,36,22,0.69)'</w:t>
      </w:r>
      <w:r w:rsidRPr="006637E9">
        <w:rPr>
          <w:rFonts w:ascii="Courier New" w:hAnsi="Courier New" w:cs="Courier New"/>
          <w:b/>
          <w:bCs/>
          <w:color w:val="000080"/>
          <w:sz w:val="20"/>
          <w:szCs w:val="20"/>
        </w:rPr>
        <w:t>,</w:t>
      </w:r>
    </w:p>
    <w:p w14:paraId="36982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59C8D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61E35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9F1D0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7CE8D5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p>
    <w:p w14:paraId="0B4E0C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39E2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3AC5E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66B302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'rgba(220,216,215,0.69)'</w:t>
      </w:r>
      <w:r w:rsidRPr="006637E9">
        <w:rPr>
          <w:rFonts w:ascii="Courier New" w:hAnsi="Courier New" w:cs="Courier New"/>
          <w:b/>
          <w:bCs/>
          <w:color w:val="000080"/>
          <w:sz w:val="20"/>
          <w:szCs w:val="20"/>
        </w:rPr>
        <w:t>,</w:t>
      </w:r>
    </w:p>
    <w:p w14:paraId="7C6F63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5840C0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itemStyle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areaStyle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472FB9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0CE0DA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2938CA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02C3C41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dataState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p>
    <w:p w14:paraId="2B454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CCEBE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F82DD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80F6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6EDD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2220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pcs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'pieChart'</w:t>
      </w:r>
      <w:r w:rsidRPr="006637E9">
        <w:rPr>
          <w:rFonts w:ascii="Courier New" w:hAnsi="Courier New" w:cs="Courier New"/>
          <w:b/>
          <w:bCs/>
          <w:color w:val="000080"/>
          <w:sz w:val="20"/>
          <w:szCs w:val="20"/>
        </w:rPr>
        <w:t>));</w:t>
      </w:r>
    </w:p>
    <w:p w14:paraId="5041AE2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2C260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r w:rsidRPr="006637E9">
        <w:rPr>
          <w:rFonts w:ascii="Courier New" w:hAnsi="Courier New" w:cs="Courier New"/>
          <w:b/>
          <w:bCs/>
          <w:color w:val="000080"/>
          <w:sz w:val="20"/>
          <w:szCs w:val="20"/>
        </w:rPr>
        <w:t>({</w:t>
      </w:r>
    </w:p>
    <w:p w14:paraId="7609CFB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71FD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'item'</w:t>
      </w:r>
      <w:r w:rsidRPr="006637E9">
        <w:rPr>
          <w:rFonts w:ascii="Courier New" w:hAnsi="Courier New" w:cs="Courier New"/>
          <w:b/>
          <w:bCs/>
          <w:color w:val="000080"/>
          <w:sz w:val="20"/>
          <w:szCs w:val="20"/>
        </w:rPr>
        <w:t>,</w:t>
      </w:r>
    </w:p>
    <w:p w14:paraId="3D1E3C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 &lt;br/&gt;{b}: {c} ({d}%)'</w:t>
      </w:r>
    </w:p>
    <w:p w14:paraId="4C1151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5E97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F7D1F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orient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'vertical'</w:t>
      </w:r>
      <w:r w:rsidRPr="006637E9">
        <w:rPr>
          <w:rFonts w:ascii="Courier New" w:hAnsi="Courier New" w:cs="Courier New"/>
          <w:b/>
          <w:bCs/>
          <w:color w:val="000080"/>
          <w:sz w:val="20"/>
          <w:szCs w:val="20"/>
        </w:rPr>
        <w:t>,</w:t>
      </w:r>
    </w:p>
    <w:p w14:paraId="103DD8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left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w:t>
      </w:r>
      <w:r w:rsidRPr="006637E9">
        <w:rPr>
          <w:rFonts w:ascii="Courier New" w:hAnsi="Courier New" w:cs="Courier New"/>
          <w:b/>
          <w:bCs/>
          <w:color w:val="000080"/>
          <w:sz w:val="20"/>
          <w:szCs w:val="20"/>
        </w:rPr>
        <w:t>,</w:t>
      </w:r>
    </w:p>
    <w:p w14:paraId="2FB216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5E0496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0842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4DD9A2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6F531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访问来源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DD33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'pie'</w:t>
      </w:r>
      <w:r w:rsidRPr="006637E9">
        <w:rPr>
          <w:rFonts w:ascii="Courier New" w:hAnsi="Courier New" w:cs="Courier New"/>
          <w:b/>
          <w:bCs/>
          <w:color w:val="000080"/>
          <w:sz w:val="20"/>
          <w:szCs w:val="20"/>
        </w:rPr>
        <w:t>,</w:t>
      </w:r>
    </w:p>
    <w:p w14:paraId="0C0112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selectedMode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'single'</w:t>
      </w:r>
      <w:r w:rsidRPr="006637E9">
        <w:rPr>
          <w:rFonts w:ascii="Courier New" w:hAnsi="Courier New" w:cs="Courier New"/>
          <w:b/>
          <w:bCs/>
          <w:color w:val="000080"/>
          <w:sz w:val="20"/>
          <w:szCs w:val="20"/>
        </w:rPr>
        <w:t>,</w:t>
      </w:r>
    </w:p>
    <w:p w14:paraId="2030A4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'30%'</w:t>
      </w:r>
      <w:r w:rsidRPr="006637E9">
        <w:rPr>
          <w:rFonts w:ascii="Courier New" w:hAnsi="Courier New" w:cs="Courier New"/>
          <w:b/>
          <w:bCs/>
          <w:color w:val="000080"/>
          <w:sz w:val="20"/>
          <w:szCs w:val="20"/>
        </w:rPr>
        <w:t>],</w:t>
      </w:r>
    </w:p>
    <w:p w14:paraId="05296B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19FF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D7B05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position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'inner'</w:t>
      </w:r>
    </w:p>
    <w:p w14:paraId="7393BA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56B24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labelLine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51F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35AED6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76E9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D6A9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335</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升压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selected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9346C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679</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降压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B2608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1548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恒压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D2AC6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D0391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F129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21173F0" w14:textId="73D7371A"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1299917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backgroundColor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'#eee'</w:t>
      </w:r>
      <w:r w:rsidRPr="006637E9">
        <w:rPr>
          <w:rFonts w:ascii="Courier New" w:hAnsi="Courier New" w:cs="Courier New"/>
          <w:b/>
          <w:bCs/>
          <w:color w:val="000080"/>
          <w:sz w:val="20"/>
          <w:szCs w:val="20"/>
        </w:rPr>
        <w:t>,</w:t>
      </w:r>
    </w:p>
    <w:p w14:paraId="286D2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'#aaa'</w:t>
      </w:r>
      <w:r w:rsidRPr="006637E9">
        <w:rPr>
          <w:rFonts w:ascii="Courier New" w:hAnsi="Courier New" w:cs="Courier New"/>
          <w:b/>
          <w:bCs/>
          <w:color w:val="000080"/>
          <w:sz w:val="20"/>
          <w:szCs w:val="20"/>
        </w:rPr>
        <w:t>,</w:t>
      </w:r>
    </w:p>
    <w:p w14:paraId="7DAEAE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17C19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00FA34F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shadowBlur:3,</w:t>
      </w:r>
    </w:p>
    <w:p w14:paraId="19CDD7B9"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shadowOffsetX: 2,</w:t>
      </w:r>
    </w:p>
    <w:p w14:paraId="08D983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shadowOffsetY: 2,</w:t>
      </w:r>
    </w:p>
    <w:p w14:paraId="1B90694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shadowColor: '#999',</w:t>
      </w:r>
    </w:p>
    <w:p w14:paraId="0E2286C5"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padding: [0, 7],</w:t>
      </w:r>
    </w:p>
    <w:p w14:paraId="5D98EC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rich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B4C94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89B10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'#999'</w:t>
      </w:r>
      <w:r w:rsidRPr="006637E9">
        <w:rPr>
          <w:rFonts w:ascii="Courier New" w:hAnsi="Courier New" w:cs="Courier New"/>
          <w:b/>
          <w:bCs/>
          <w:color w:val="000080"/>
          <w:sz w:val="20"/>
          <w:szCs w:val="20"/>
        </w:rPr>
        <w:t>,</w:t>
      </w:r>
    </w:p>
    <w:p w14:paraId="3FD97D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lineHeight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22</w:t>
      </w:r>
      <w:r w:rsidRPr="006637E9">
        <w:rPr>
          <w:rFonts w:ascii="Courier New" w:hAnsi="Courier New" w:cs="Courier New"/>
          <w:b/>
          <w:bCs/>
          <w:color w:val="000080"/>
          <w:sz w:val="20"/>
          <w:szCs w:val="20"/>
        </w:rPr>
        <w:t>,</w:t>
      </w:r>
    </w:p>
    <w:p w14:paraId="15AE8E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align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p>
    <w:p w14:paraId="64AC090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E25F3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abg: {</w:t>
      </w:r>
    </w:p>
    <w:p w14:paraId="256B20B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backgroundColor: '#333',</w:t>
      </w:r>
    </w:p>
    <w:p w14:paraId="19D1CEC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width: '100%',</w:t>
      </w:r>
    </w:p>
    <w:p w14:paraId="20F5EBFA"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align: 'right',</w:t>
      </w:r>
    </w:p>
    <w:p w14:paraId="156AA73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height: 22,</w:t>
      </w:r>
    </w:p>
    <w:p w14:paraId="379CE6AE"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borderRadius: [4, 4, 0, 0]</w:t>
      </w:r>
    </w:p>
    <w:p w14:paraId="194A7FE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t>
      </w:r>
    </w:p>
    <w:p w14:paraId="5A1A4A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hr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BBA5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'#aaa'</w:t>
      </w:r>
      <w:r w:rsidRPr="006637E9">
        <w:rPr>
          <w:rFonts w:ascii="Courier New" w:hAnsi="Courier New" w:cs="Courier New"/>
          <w:b/>
          <w:bCs/>
          <w:color w:val="000080"/>
          <w:sz w:val="20"/>
          <w:szCs w:val="20"/>
        </w:rPr>
        <w:t>,</w:t>
      </w:r>
    </w:p>
    <w:p w14:paraId="62DB28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'100%'</w:t>
      </w:r>
      <w:r w:rsidRPr="006637E9">
        <w:rPr>
          <w:rFonts w:ascii="Courier New" w:hAnsi="Courier New" w:cs="Courier New"/>
          <w:b/>
          <w:bCs/>
          <w:color w:val="000080"/>
          <w:sz w:val="20"/>
          <w:szCs w:val="20"/>
        </w:rPr>
        <w:t>,</w:t>
      </w:r>
    </w:p>
    <w:p w14:paraId="0C9BAE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0.5</w:t>
      </w:r>
      <w:r w:rsidRPr="006637E9">
        <w:rPr>
          <w:rFonts w:ascii="Courier New" w:hAnsi="Courier New" w:cs="Courier New"/>
          <w:b/>
          <w:bCs/>
          <w:color w:val="000080"/>
          <w:sz w:val="20"/>
          <w:szCs w:val="20"/>
        </w:rPr>
        <w:t>,</w:t>
      </w:r>
    </w:p>
    <w:p w14:paraId="4B7A68F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p>
    <w:p w14:paraId="321966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38030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7D078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fontSize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16</w:t>
      </w:r>
      <w:r w:rsidRPr="006637E9">
        <w:rPr>
          <w:rFonts w:ascii="Courier New" w:hAnsi="Courier New" w:cs="Courier New"/>
          <w:b/>
          <w:bCs/>
          <w:color w:val="000080"/>
          <w:sz w:val="20"/>
          <w:szCs w:val="20"/>
        </w:rPr>
        <w:t>,</w:t>
      </w:r>
    </w:p>
    <w:p w14:paraId="53AA0C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lineHeight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w:t>
      </w:r>
    </w:p>
    <w:p w14:paraId="3DBEB3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FBA8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C89919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'#eee'</w:t>
      </w:r>
      <w:r w:rsidRPr="006637E9">
        <w:rPr>
          <w:rFonts w:ascii="Courier New" w:hAnsi="Courier New" w:cs="Courier New"/>
          <w:b/>
          <w:bCs/>
          <w:color w:val="000080"/>
          <w:sz w:val="20"/>
          <w:szCs w:val="20"/>
        </w:rPr>
        <w:t>,</w:t>
      </w:r>
    </w:p>
    <w:p w14:paraId="74A3B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backgroundColor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'#334455'</w:t>
      </w:r>
      <w:r w:rsidRPr="006637E9">
        <w:rPr>
          <w:rFonts w:ascii="Courier New" w:hAnsi="Courier New" w:cs="Courier New"/>
          <w:b/>
          <w:bCs/>
          <w:color w:val="000080"/>
          <w:sz w:val="20"/>
          <w:szCs w:val="20"/>
        </w:rPr>
        <w:t>,</w:t>
      </w:r>
    </w:p>
    <w:p w14:paraId="487229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padding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5EA901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borderRadius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w:t>
      </w:r>
    </w:p>
    <w:p w14:paraId="149BAD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354CDB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0F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01D4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704AD3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ACB0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8EE76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4C83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23358BD" w14:textId="53F5C560"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BE667DF" w14:textId="04DE0E69" w:rsidR="0036494D" w:rsidRDefault="00E8033F" w:rsidP="00BD647F">
      <w:pPr>
        <w:shd w:val="clear" w:color="auto" w:fill="FFFFFF"/>
        <w:adjustRightInd w:val="0"/>
        <w:snapToGrid w:val="0"/>
        <w:ind w:leftChars="200" w:left="420"/>
        <w:rPr>
          <w:ins w:id="1573" w:author="Archimboldi Garcia" w:date="2021-05-14T21:19:00Z"/>
          <w:rFonts w:ascii="Courier New" w:hAnsi="Courier New" w:cs="Courier New"/>
          <w:b/>
          <w:bCs/>
          <w:color w:val="000080"/>
          <w:sz w:val="20"/>
          <w:szCs w:val="20"/>
        </w:rPr>
      </w:pPr>
      <w:r w:rsidRPr="006637E9">
        <w:rPr>
          <w:rFonts w:ascii="Courier New" w:hAnsi="Courier New" w:cs="Courier New"/>
          <w:b/>
          <w:bCs/>
          <w:color w:val="000080"/>
          <w:sz w:val="20"/>
          <w:szCs w:val="20"/>
        </w:rPr>
        <w:t>}</w:t>
      </w:r>
    </w:p>
    <w:p w14:paraId="55DB8013" w14:textId="60CD4001" w:rsidR="00E753DC" w:rsidRDefault="00E753DC" w:rsidP="00BD647F">
      <w:pPr>
        <w:shd w:val="clear" w:color="auto" w:fill="FFFFFF"/>
        <w:adjustRightInd w:val="0"/>
        <w:snapToGrid w:val="0"/>
        <w:ind w:leftChars="200" w:left="420"/>
        <w:rPr>
          <w:ins w:id="1574" w:author="Archimboldi Garcia" w:date="2021-05-14T21:20:00Z"/>
          <w:rFonts w:ascii="Courier New" w:hAnsi="Courier New" w:cs="Courier New"/>
          <w:b/>
          <w:bCs/>
          <w:color w:val="000080"/>
          <w:sz w:val="20"/>
          <w:szCs w:val="20"/>
        </w:rPr>
      </w:pPr>
    </w:p>
    <w:p w14:paraId="3D1D3DCE" w14:textId="25D8E0B4" w:rsidR="00E753DC" w:rsidRDefault="00E753DC" w:rsidP="00BD647F">
      <w:pPr>
        <w:shd w:val="clear" w:color="auto" w:fill="FFFFFF"/>
        <w:adjustRightInd w:val="0"/>
        <w:snapToGrid w:val="0"/>
        <w:ind w:leftChars="200" w:left="420"/>
        <w:rPr>
          <w:ins w:id="1575" w:author="Archimboldi Garcia" w:date="2021-05-14T21:20:00Z"/>
          <w:rFonts w:ascii="Courier New" w:hAnsi="Courier New" w:cs="Courier New"/>
          <w:b/>
          <w:bCs/>
          <w:color w:val="000080"/>
          <w:sz w:val="20"/>
          <w:szCs w:val="20"/>
        </w:rPr>
      </w:pPr>
    </w:p>
    <w:p w14:paraId="0C311D34" w14:textId="533A1620" w:rsidR="00E753DC" w:rsidRDefault="00E753DC" w:rsidP="00BD647F">
      <w:pPr>
        <w:shd w:val="clear" w:color="auto" w:fill="FFFFFF"/>
        <w:adjustRightInd w:val="0"/>
        <w:snapToGrid w:val="0"/>
        <w:ind w:leftChars="200" w:left="420"/>
        <w:rPr>
          <w:ins w:id="1576" w:author="Archimboldi Garcia" w:date="2021-05-14T21:20:00Z"/>
          <w:rFonts w:ascii="Courier New" w:hAnsi="Courier New" w:cs="Courier New"/>
          <w:b/>
          <w:bCs/>
          <w:color w:val="000080"/>
          <w:sz w:val="20"/>
          <w:szCs w:val="20"/>
        </w:rPr>
      </w:pPr>
    </w:p>
    <w:p w14:paraId="766FB957" w14:textId="37263824" w:rsidR="00E753DC" w:rsidRDefault="00E753DC" w:rsidP="00BD647F">
      <w:pPr>
        <w:shd w:val="clear" w:color="auto" w:fill="FFFFFF"/>
        <w:adjustRightInd w:val="0"/>
        <w:snapToGrid w:val="0"/>
        <w:ind w:leftChars="200" w:left="420"/>
        <w:rPr>
          <w:ins w:id="1577" w:author="Archimboldi Garcia" w:date="2021-05-14T21:20:00Z"/>
          <w:rFonts w:ascii="Courier New" w:hAnsi="Courier New" w:cs="Courier New"/>
          <w:b/>
          <w:bCs/>
          <w:color w:val="000080"/>
          <w:sz w:val="20"/>
          <w:szCs w:val="20"/>
        </w:rPr>
      </w:pPr>
    </w:p>
    <w:p w14:paraId="50448888" w14:textId="70369FDF" w:rsidR="00E753DC" w:rsidRDefault="00E753DC" w:rsidP="00BD647F">
      <w:pPr>
        <w:shd w:val="clear" w:color="auto" w:fill="FFFFFF"/>
        <w:adjustRightInd w:val="0"/>
        <w:snapToGrid w:val="0"/>
        <w:ind w:leftChars="200" w:left="420"/>
        <w:rPr>
          <w:ins w:id="1578" w:author="Archimboldi Garcia" w:date="2021-05-14T21:20:00Z"/>
          <w:rFonts w:ascii="Courier New" w:hAnsi="Courier New" w:cs="Courier New"/>
          <w:b/>
          <w:bCs/>
          <w:color w:val="000080"/>
          <w:sz w:val="20"/>
          <w:szCs w:val="20"/>
        </w:rPr>
      </w:pPr>
    </w:p>
    <w:p w14:paraId="7AA01F60" w14:textId="6BE09F55" w:rsidR="00E753DC" w:rsidRDefault="00E753DC" w:rsidP="00BD647F">
      <w:pPr>
        <w:shd w:val="clear" w:color="auto" w:fill="FFFFFF"/>
        <w:adjustRightInd w:val="0"/>
        <w:snapToGrid w:val="0"/>
        <w:ind w:leftChars="200" w:left="420"/>
        <w:rPr>
          <w:ins w:id="1579" w:author="Archimboldi Garcia" w:date="2021-05-14T21:20:00Z"/>
          <w:rFonts w:ascii="Courier New" w:hAnsi="Courier New" w:cs="Courier New"/>
          <w:b/>
          <w:bCs/>
          <w:color w:val="000080"/>
          <w:sz w:val="20"/>
          <w:szCs w:val="20"/>
        </w:rPr>
      </w:pPr>
    </w:p>
    <w:p w14:paraId="234D6AA7" w14:textId="6C015C5C" w:rsidR="00E753DC" w:rsidRDefault="00E753DC" w:rsidP="00BD647F">
      <w:pPr>
        <w:shd w:val="clear" w:color="auto" w:fill="FFFFFF"/>
        <w:adjustRightInd w:val="0"/>
        <w:snapToGrid w:val="0"/>
        <w:ind w:leftChars="200" w:left="420"/>
        <w:rPr>
          <w:ins w:id="1580" w:author="Archimboldi Garcia" w:date="2021-05-14T21:20:00Z"/>
          <w:rFonts w:ascii="Courier New" w:hAnsi="Courier New" w:cs="Courier New"/>
          <w:b/>
          <w:bCs/>
          <w:color w:val="000080"/>
          <w:sz w:val="20"/>
          <w:szCs w:val="20"/>
        </w:rPr>
      </w:pPr>
    </w:p>
    <w:p w14:paraId="0B413182" w14:textId="5F14F3E8" w:rsidR="00E753DC" w:rsidRDefault="00E753DC" w:rsidP="00BD647F">
      <w:pPr>
        <w:shd w:val="clear" w:color="auto" w:fill="FFFFFF"/>
        <w:adjustRightInd w:val="0"/>
        <w:snapToGrid w:val="0"/>
        <w:ind w:leftChars="200" w:left="420"/>
        <w:rPr>
          <w:ins w:id="1581" w:author="Archimboldi Garcia" w:date="2021-05-14T21:20:00Z"/>
          <w:rFonts w:ascii="Courier New" w:hAnsi="Courier New" w:cs="Courier New"/>
          <w:b/>
          <w:bCs/>
          <w:color w:val="000080"/>
          <w:sz w:val="20"/>
          <w:szCs w:val="20"/>
        </w:rPr>
      </w:pPr>
    </w:p>
    <w:p w14:paraId="41DE0783" w14:textId="7DD30C92" w:rsidR="00E753DC" w:rsidRDefault="00E753DC" w:rsidP="00BD647F">
      <w:pPr>
        <w:shd w:val="clear" w:color="auto" w:fill="FFFFFF"/>
        <w:adjustRightInd w:val="0"/>
        <w:snapToGrid w:val="0"/>
        <w:ind w:leftChars="200" w:left="420"/>
        <w:rPr>
          <w:ins w:id="1582" w:author="Archimboldi Garcia" w:date="2021-05-14T21:20:00Z"/>
          <w:rFonts w:ascii="Courier New" w:hAnsi="Courier New" w:cs="Courier New"/>
          <w:b/>
          <w:bCs/>
          <w:color w:val="000080"/>
          <w:sz w:val="20"/>
          <w:szCs w:val="20"/>
        </w:rPr>
      </w:pPr>
    </w:p>
    <w:p w14:paraId="24963108" w14:textId="30E3BA47" w:rsidR="00E753DC" w:rsidRDefault="00E753DC" w:rsidP="00BD647F">
      <w:pPr>
        <w:shd w:val="clear" w:color="auto" w:fill="FFFFFF"/>
        <w:adjustRightInd w:val="0"/>
        <w:snapToGrid w:val="0"/>
        <w:ind w:leftChars="200" w:left="420"/>
        <w:rPr>
          <w:ins w:id="1583" w:author="Archimboldi Garcia" w:date="2021-05-14T21:20:00Z"/>
          <w:rFonts w:ascii="Courier New" w:hAnsi="Courier New" w:cs="Courier New"/>
          <w:b/>
          <w:bCs/>
          <w:color w:val="000080"/>
          <w:sz w:val="20"/>
          <w:szCs w:val="20"/>
        </w:rPr>
      </w:pPr>
    </w:p>
    <w:p w14:paraId="2B6DFC61" w14:textId="3577CCC3" w:rsidR="00E753DC" w:rsidRDefault="00E753DC" w:rsidP="00BD647F">
      <w:pPr>
        <w:shd w:val="clear" w:color="auto" w:fill="FFFFFF"/>
        <w:adjustRightInd w:val="0"/>
        <w:snapToGrid w:val="0"/>
        <w:ind w:leftChars="200" w:left="420"/>
        <w:rPr>
          <w:ins w:id="1584" w:author="Archimboldi Garcia" w:date="2021-05-14T21:20:00Z"/>
          <w:rFonts w:ascii="Courier New" w:hAnsi="Courier New" w:cs="Courier New"/>
          <w:b/>
          <w:bCs/>
          <w:color w:val="000080"/>
          <w:sz w:val="20"/>
          <w:szCs w:val="20"/>
        </w:rPr>
      </w:pPr>
    </w:p>
    <w:p w14:paraId="4FF71F2B" w14:textId="567395A7" w:rsidR="00E753DC" w:rsidRDefault="00E753DC" w:rsidP="00BD647F">
      <w:pPr>
        <w:shd w:val="clear" w:color="auto" w:fill="FFFFFF"/>
        <w:adjustRightInd w:val="0"/>
        <w:snapToGrid w:val="0"/>
        <w:ind w:leftChars="200" w:left="420"/>
        <w:rPr>
          <w:ins w:id="1585" w:author="Archimboldi Garcia" w:date="2021-05-14T21:20:00Z"/>
          <w:rFonts w:ascii="Courier New" w:hAnsi="Courier New" w:cs="Courier New"/>
          <w:b/>
          <w:bCs/>
          <w:color w:val="000080"/>
          <w:sz w:val="20"/>
          <w:szCs w:val="20"/>
        </w:rPr>
      </w:pPr>
    </w:p>
    <w:p w14:paraId="2B410A20" w14:textId="792E3B06" w:rsidR="00E753DC" w:rsidRDefault="00E753DC" w:rsidP="00BD647F">
      <w:pPr>
        <w:shd w:val="clear" w:color="auto" w:fill="FFFFFF"/>
        <w:adjustRightInd w:val="0"/>
        <w:snapToGrid w:val="0"/>
        <w:ind w:leftChars="200" w:left="420"/>
        <w:rPr>
          <w:ins w:id="1586" w:author="Archimboldi Garcia" w:date="2021-05-14T21:20:00Z"/>
          <w:rFonts w:ascii="Courier New" w:hAnsi="Courier New" w:cs="Courier New"/>
          <w:b/>
          <w:bCs/>
          <w:color w:val="000080"/>
          <w:sz w:val="20"/>
          <w:szCs w:val="20"/>
        </w:rPr>
      </w:pPr>
    </w:p>
    <w:p w14:paraId="7D9B475E" w14:textId="490DDA75" w:rsidR="00E753DC" w:rsidRDefault="00E753DC" w:rsidP="00BD647F">
      <w:pPr>
        <w:shd w:val="clear" w:color="auto" w:fill="FFFFFF"/>
        <w:adjustRightInd w:val="0"/>
        <w:snapToGrid w:val="0"/>
        <w:ind w:leftChars="200" w:left="420"/>
        <w:rPr>
          <w:ins w:id="1587" w:author="Archimboldi Garcia" w:date="2021-05-14T21:20:00Z"/>
          <w:rFonts w:ascii="Courier New" w:hAnsi="Courier New" w:cs="Courier New"/>
          <w:b/>
          <w:bCs/>
          <w:color w:val="000080"/>
          <w:sz w:val="20"/>
          <w:szCs w:val="20"/>
        </w:rPr>
      </w:pPr>
    </w:p>
    <w:p w14:paraId="33829757" w14:textId="33F4C078" w:rsidR="00E753DC" w:rsidRDefault="00E753DC" w:rsidP="00BD647F">
      <w:pPr>
        <w:shd w:val="clear" w:color="auto" w:fill="FFFFFF"/>
        <w:adjustRightInd w:val="0"/>
        <w:snapToGrid w:val="0"/>
        <w:ind w:leftChars="200" w:left="420"/>
        <w:rPr>
          <w:ins w:id="1588" w:author="Archimboldi Garcia" w:date="2021-05-14T21:20:00Z"/>
          <w:rFonts w:ascii="Courier New" w:hAnsi="Courier New" w:cs="Courier New"/>
          <w:b/>
          <w:bCs/>
          <w:color w:val="000080"/>
          <w:sz w:val="20"/>
          <w:szCs w:val="20"/>
        </w:rPr>
      </w:pPr>
    </w:p>
    <w:p w14:paraId="4F888998" w14:textId="4413696E" w:rsidR="00E753DC" w:rsidRDefault="00E753DC" w:rsidP="00BD647F">
      <w:pPr>
        <w:shd w:val="clear" w:color="auto" w:fill="FFFFFF"/>
        <w:adjustRightInd w:val="0"/>
        <w:snapToGrid w:val="0"/>
        <w:ind w:leftChars="200" w:left="420"/>
        <w:rPr>
          <w:ins w:id="1589" w:author="Archimboldi Garcia" w:date="2021-05-14T21:20:00Z"/>
          <w:rFonts w:ascii="Courier New" w:hAnsi="Courier New" w:cs="Courier New"/>
          <w:b/>
          <w:bCs/>
          <w:color w:val="000080"/>
          <w:sz w:val="20"/>
          <w:szCs w:val="20"/>
        </w:rPr>
      </w:pPr>
    </w:p>
    <w:p w14:paraId="37C0794D" w14:textId="6DFA5EBB" w:rsidR="00E753DC" w:rsidRDefault="00E753DC" w:rsidP="00BD647F">
      <w:pPr>
        <w:shd w:val="clear" w:color="auto" w:fill="FFFFFF"/>
        <w:adjustRightInd w:val="0"/>
        <w:snapToGrid w:val="0"/>
        <w:ind w:leftChars="200" w:left="420"/>
        <w:rPr>
          <w:ins w:id="1590" w:author="Archimboldi Garcia" w:date="2021-05-14T21:20:00Z"/>
          <w:rFonts w:ascii="Courier New" w:hAnsi="Courier New" w:cs="Courier New"/>
          <w:b/>
          <w:bCs/>
          <w:color w:val="000080"/>
          <w:sz w:val="20"/>
          <w:szCs w:val="20"/>
        </w:rPr>
      </w:pPr>
    </w:p>
    <w:p w14:paraId="39110B05" w14:textId="5DE0859F" w:rsidR="00E753DC" w:rsidRDefault="00E753DC" w:rsidP="00BD647F">
      <w:pPr>
        <w:shd w:val="clear" w:color="auto" w:fill="FFFFFF"/>
        <w:adjustRightInd w:val="0"/>
        <w:snapToGrid w:val="0"/>
        <w:ind w:leftChars="200" w:left="420"/>
        <w:rPr>
          <w:ins w:id="1591" w:author="Archimboldi Garcia" w:date="2021-05-14T21:20:00Z"/>
          <w:rFonts w:ascii="Courier New" w:hAnsi="Courier New" w:cs="Courier New"/>
          <w:b/>
          <w:bCs/>
          <w:color w:val="000080"/>
          <w:sz w:val="20"/>
          <w:szCs w:val="20"/>
        </w:rPr>
      </w:pPr>
    </w:p>
    <w:p w14:paraId="0973178E" w14:textId="1F5B608E" w:rsidR="00E753DC" w:rsidRDefault="00E753DC" w:rsidP="00BD647F">
      <w:pPr>
        <w:shd w:val="clear" w:color="auto" w:fill="FFFFFF"/>
        <w:adjustRightInd w:val="0"/>
        <w:snapToGrid w:val="0"/>
        <w:ind w:leftChars="200" w:left="420"/>
        <w:rPr>
          <w:ins w:id="1592" w:author="Archimboldi Garcia" w:date="2021-05-14T21:20:00Z"/>
          <w:rFonts w:ascii="Courier New" w:hAnsi="Courier New" w:cs="Courier New"/>
          <w:b/>
          <w:bCs/>
          <w:color w:val="000080"/>
          <w:sz w:val="20"/>
          <w:szCs w:val="20"/>
        </w:rPr>
      </w:pPr>
    </w:p>
    <w:p w14:paraId="0F93E362" w14:textId="3786D821" w:rsidR="00E753DC" w:rsidRDefault="00E753DC" w:rsidP="00BD647F">
      <w:pPr>
        <w:shd w:val="clear" w:color="auto" w:fill="FFFFFF"/>
        <w:adjustRightInd w:val="0"/>
        <w:snapToGrid w:val="0"/>
        <w:ind w:leftChars="200" w:left="420"/>
        <w:rPr>
          <w:ins w:id="1593" w:author="Archimboldi Garcia" w:date="2021-05-14T21:20:00Z"/>
          <w:rFonts w:ascii="Courier New" w:hAnsi="Courier New" w:cs="Courier New"/>
          <w:b/>
          <w:bCs/>
          <w:color w:val="000080"/>
          <w:sz w:val="20"/>
          <w:szCs w:val="20"/>
        </w:rPr>
      </w:pPr>
    </w:p>
    <w:p w14:paraId="4B1E464D" w14:textId="637BC96B" w:rsidR="00E753DC" w:rsidRDefault="00E753DC" w:rsidP="00BD647F">
      <w:pPr>
        <w:shd w:val="clear" w:color="auto" w:fill="FFFFFF"/>
        <w:adjustRightInd w:val="0"/>
        <w:snapToGrid w:val="0"/>
        <w:ind w:leftChars="200" w:left="420"/>
        <w:rPr>
          <w:ins w:id="1594" w:author="Archimboldi Garcia" w:date="2021-05-14T21:20:00Z"/>
          <w:rFonts w:ascii="Courier New" w:hAnsi="Courier New" w:cs="Courier New"/>
          <w:b/>
          <w:bCs/>
          <w:color w:val="000080"/>
          <w:sz w:val="20"/>
          <w:szCs w:val="20"/>
        </w:rPr>
      </w:pPr>
    </w:p>
    <w:p w14:paraId="1EEAF8B9" w14:textId="3754856F" w:rsidR="00E753DC" w:rsidRDefault="00E753DC" w:rsidP="00BD647F">
      <w:pPr>
        <w:shd w:val="clear" w:color="auto" w:fill="FFFFFF"/>
        <w:adjustRightInd w:val="0"/>
        <w:snapToGrid w:val="0"/>
        <w:ind w:leftChars="200" w:left="420"/>
        <w:rPr>
          <w:ins w:id="1595" w:author="Archimboldi Garcia" w:date="2021-05-14T21:20:00Z"/>
          <w:rFonts w:ascii="Courier New" w:hAnsi="Courier New" w:cs="Courier New"/>
          <w:b/>
          <w:bCs/>
          <w:color w:val="000080"/>
          <w:sz w:val="20"/>
          <w:szCs w:val="20"/>
        </w:rPr>
      </w:pPr>
    </w:p>
    <w:p w14:paraId="408FBDF4" w14:textId="6577102E" w:rsidR="00E753DC" w:rsidRDefault="00E753DC" w:rsidP="00BD647F">
      <w:pPr>
        <w:shd w:val="clear" w:color="auto" w:fill="FFFFFF"/>
        <w:adjustRightInd w:val="0"/>
        <w:snapToGrid w:val="0"/>
        <w:ind w:leftChars="200" w:left="420"/>
        <w:rPr>
          <w:ins w:id="1596" w:author="Archimboldi Garcia" w:date="2021-05-14T21:20:00Z"/>
          <w:rFonts w:ascii="Courier New" w:hAnsi="Courier New" w:cs="Courier New"/>
          <w:b/>
          <w:bCs/>
          <w:color w:val="000080"/>
          <w:sz w:val="20"/>
          <w:szCs w:val="20"/>
        </w:rPr>
      </w:pPr>
    </w:p>
    <w:p w14:paraId="23B4AD0C" w14:textId="655F7442" w:rsidR="00E753DC" w:rsidRDefault="00E753DC" w:rsidP="00BD647F">
      <w:pPr>
        <w:shd w:val="clear" w:color="auto" w:fill="FFFFFF"/>
        <w:adjustRightInd w:val="0"/>
        <w:snapToGrid w:val="0"/>
        <w:ind w:leftChars="200" w:left="420"/>
        <w:rPr>
          <w:ins w:id="1597" w:author="Archimboldi Garcia" w:date="2021-05-14T21:20:00Z"/>
          <w:rFonts w:ascii="Courier New" w:hAnsi="Courier New" w:cs="Courier New"/>
          <w:b/>
          <w:bCs/>
          <w:color w:val="000080"/>
          <w:sz w:val="20"/>
          <w:szCs w:val="20"/>
        </w:rPr>
      </w:pPr>
    </w:p>
    <w:p w14:paraId="19FBEC15" w14:textId="709CAEE1" w:rsidR="00E753DC" w:rsidRDefault="00E753DC" w:rsidP="00BD647F">
      <w:pPr>
        <w:shd w:val="clear" w:color="auto" w:fill="FFFFFF"/>
        <w:adjustRightInd w:val="0"/>
        <w:snapToGrid w:val="0"/>
        <w:ind w:leftChars="200" w:left="420"/>
        <w:rPr>
          <w:ins w:id="1598" w:author="Archimboldi Garcia" w:date="2021-05-14T21:20:00Z"/>
          <w:rFonts w:ascii="Courier New" w:hAnsi="Courier New" w:cs="Courier New"/>
          <w:b/>
          <w:bCs/>
          <w:color w:val="000080"/>
          <w:sz w:val="20"/>
          <w:szCs w:val="20"/>
        </w:rPr>
      </w:pPr>
    </w:p>
    <w:p w14:paraId="45EDD1FE" w14:textId="4F9DD89C" w:rsidR="00E753DC" w:rsidRDefault="00E753DC" w:rsidP="00BD647F">
      <w:pPr>
        <w:shd w:val="clear" w:color="auto" w:fill="FFFFFF"/>
        <w:adjustRightInd w:val="0"/>
        <w:snapToGrid w:val="0"/>
        <w:ind w:leftChars="200" w:left="420"/>
        <w:rPr>
          <w:ins w:id="1599" w:author="Archimboldi Garcia" w:date="2021-05-14T21:20:00Z"/>
          <w:rFonts w:ascii="Courier New" w:hAnsi="Courier New" w:cs="Courier New"/>
          <w:b/>
          <w:bCs/>
          <w:color w:val="000080"/>
          <w:sz w:val="20"/>
          <w:szCs w:val="20"/>
        </w:rPr>
      </w:pPr>
    </w:p>
    <w:p w14:paraId="758BC29E" w14:textId="0DB62176" w:rsidR="00E753DC" w:rsidRDefault="00E753DC" w:rsidP="00BD647F">
      <w:pPr>
        <w:shd w:val="clear" w:color="auto" w:fill="FFFFFF"/>
        <w:adjustRightInd w:val="0"/>
        <w:snapToGrid w:val="0"/>
        <w:ind w:leftChars="200" w:left="420"/>
        <w:rPr>
          <w:ins w:id="1600" w:author="Archimboldi Garcia" w:date="2021-05-14T21:20:00Z"/>
          <w:rFonts w:ascii="Courier New" w:hAnsi="Courier New" w:cs="Courier New"/>
          <w:b/>
          <w:bCs/>
          <w:color w:val="000080"/>
          <w:sz w:val="20"/>
          <w:szCs w:val="20"/>
        </w:rPr>
      </w:pPr>
    </w:p>
    <w:p w14:paraId="3000ED5F" w14:textId="50A2DBD7" w:rsidR="00E753DC" w:rsidRDefault="00E753DC" w:rsidP="00E753DC">
      <w:pPr>
        <w:pStyle w:val="af2"/>
        <w:pageBreakBefore/>
        <w:rPr>
          <w:ins w:id="1601" w:author="Archimboldi Garcia" w:date="2021-05-14T21:20:00Z"/>
        </w:rPr>
      </w:pPr>
      <w:bookmarkStart w:id="1602" w:name="_Toc292269559"/>
      <w:ins w:id="1603" w:author="Archimboldi Garcia" w:date="2021-05-14T21:20:00Z">
        <w:r>
          <w:rPr>
            <w:rFonts w:hint="eastAsia"/>
          </w:rPr>
          <w:lastRenderedPageBreak/>
          <w:t>致谢</w:t>
        </w:r>
        <w:bookmarkEnd w:id="1602"/>
      </w:ins>
    </w:p>
    <w:p w14:paraId="2E9F1F9E" w14:textId="77777777" w:rsidR="00E753DC" w:rsidRDefault="00E753DC" w:rsidP="00E753DC">
      <w:pPr>
        <w:spacing w:line="400" w:lineRule="exact"/>
        <w:rPr>
          <w:ins w:id="1604" w:author="Archimboldi Garcia" w:date="2021-05-14T21:20:00Z"/>
          <w:rFonts w:asciiTheme="minorEastAsia" w:hAnsiTheme="minorEastAsia"/>
          <w:sz w:val="24"/>
        </w:rPr>
      </w:pPr>
    </w:p>
    <w:p w14:paraId="298CBC87" w14:textId="424201BE" w:rsidR="00E753DC" w:rsidRDefault="00E753DC" w:rsidP="00E753DC">
      <w:pPr>
        <w:spacing w:line="400" w:lineRule="exact"/>
        <w:ind w:firstLineChars="200" w:firstLine="480"/>
        <w:rPr>
          <w:ins w:id="1605" w:author="Archimboldi Garcia" w:date="2021-05-14T21:29:00Z"/>
          <w:rFonts w:asciiTheme="minorEastAsia" w:hAnsiTheme="minorEastAsia"/>
          <w:sz w:val="24"/>
        </w:rPr>
      </w:pPr>
      <w:ins w:id="1606" w:author="Archimboldi Garcia" w:date="2021-05-14T21:21:00Z">
        <w:r>
          <w:rPr>
            <w:rFonts w:asciiTheme="minorEastAsia" w:hAnsiTheme="minorEastAsia" w:hint="eastAsia"/>
            <w:sz w:val="24"/>
          </w:rPr>
          <w:t>四年的大学本科生活</w:t>
        </w:r>
      </w:ins>
      <w:ins w:id="1607" w:author="Archimboldi Garcia" w:date="2021-05-14T21:22:00Z">
        <w:r>
          <w:rPr>
            <w:rFonts w:asciiTheme="minorEastAsia" w:hAnsiTheme="minorEastAsia" w:hint="eastAsia"/>
            <w:sz w:val="24"/>
          </w:rPr>
          <w:t>很快就度过了，这份毕业设计是我为本科学业交上的最后的答卷。</w:t>
        </w:r>
      </w:ins>
      <w:ins w:id="1608" w:author="Archimboldi Garcia" w:date="2021-05-14T21:25:00Z">
        <w:r>
          <w:rPr>
            <w:rFonts w:asciiTheme="minorEastAsia" w:hAnsiTheme="minorEastAsia" w:hint="eastAsia"/>
            <w:sz w:val="24"/>
          </w:rPr>
          <w:t>回首</w:t>
        </w:r>
      </w:ins>
      <w:ins w:id="1609" w:author="Archimboldi Garcia" w:date="2021-05-14T21:26:00Z">
        <w:r>
          <w:rPr>
            <w:rFonts w:asciiTheme="minorEastAsia" w:hAnsiTheme="minorEastAsia" w:hint="eastAsia"/>
            <w:sz w:val="24"/>
          </w:rPr>
          <w:t>完成这份毕业设计的全过程，从构思</w:t>
        </w:r>
      </w:ins>
      <w:ins w:id="1610" w:author="Archimboldi Garcia" w:date="2021-05-14T21:27:00Z">
        <w:r>
          <w:rPr>
            <w:rFonts w:asciiTheme="minorEastAsia" w:hAnsiTheme="minorEastAsia" w:hint="eastAsia"/>
            <w:sz w:val="24"/>
          </w:rPr>
          <w:t>、收集资料、</w:t>
        </w:r>
      </w:ins>
      <w:ins w:id="1611" w:author="Archimboldi Garcia" w:date="2021-05-14T21:28:00Z">
        <w:r>
          <w:rPr>
            <w:rFonts w:asciiTheme="minorEastAsia" w:hAnsiTheme="minorEastAsia" w:hint="eastAsia"/>
            <w:sz w:val="24"/>
          </w:rPr>
          <w:t>理论分析、实机测试、方案修改、</w:t>
        </w:r>
      </w:ins>
      <w:ins w:id="1612" w:author="Archimboldi Garcia" w:date="2021-05-14T21:29:00Z">
        <w:r>
          <w:rPr>
            <w:rFonts w:asciiTheme="minorEastAsia" w:hAnsiTheme="minorEastAsia" w:hint="eastAsia"/>
            <w:sz w:val="24"/>
          </w:rPr>
          <w:t>直到</w:t>
        </w:r>
      </w:ins>
      <w:ins w:id="1613" w:author="Archimboldi Garcia" w:date="2021-05-14T21:28:00Z">
        <w:r>
          <w:rPr>
            <w:rFonts w:asciiTheme="minorEastAsia" w:hAnsiTheme="minorEastAsia" w:hint="eastAsia"/>
            <w:sz w:val="24"/>
          </w:rPr>
          <w:t>最后产品面世</w:t>
        </w:r>
      </w:ins>
      <w:ins w:id="1614" w:author="Archimboldi Garcia" w:date="2021-05-14T21:29:00Z">
        <w:r>
          <w:rPr>
            <w:rFonts w:asciiTheme="minorEastAsia" w:hAnsiTheme="minorEastAsia" w:hint="eastAsia"/>
            <w:sz w:val="24"/>
          </w:rPr>
          <w:t>，我得到了许多人的支持和帮助，在此我要向他们表达我最诚挚的谢意。</w:t>
        </w:r>
      </w:ins>
    </w:p>
    <w:p w14:paraId="7949BA6D" w14:textId="1BDFFD87" w:rsidR="00E753DC" w:rsidRDefault="00FA4959" w:rsidP="00E753DC">
      <w:pPr>
        <w:spacing w:line="400" w:lineRule="exact"/>
        <w:ind w:firstLineChars="200" w:firstLine="480"/>
        <w:rPr>
          <w:ins w:id="1615" w:author="Archimboldi Garcia" w:date="2021-05-14T21:48:00Z"/>
          <w:rFonts w:asciiTheme="minorEastAsia" w:hAnsiTheme="minorEastAsia"/>
          <w:sz w:val="24"/>
        </w:rPr>
      </w:pPr>
      <w:ins w:id="1616" w:author="Archimboldi Garcia" w:date="2021-05-14T21:29:00Z">
        <w:r>
          <w:rPr>
            <w:rFonts w:asciiTheme="minorEastAsia" w:hAnsiTheme="minorEastAsia" w:hint="eastAsia"/>
            <w:sz w:val="24"/>
          </w:rPr>
          <w:t>首先我要感谢我的学术导师</w:t>
        </w:r>
      </w:ins>
      <w:ins w:id="1617" w:author="Archimboldi Garcia" w:date="2021-05-14T21:30:00Z">
        <w:r>
          <w:rPr>
            <w:rFonts w:asciiTheme="minorEastAsia" w:hAnsiTheme="minorEastAsia" w:hint="eastAsia"/>
            <w:sz w:val="24"/>
          </w:rPr>
          <w:t>虞亚军教授，</w:t>
        </w:r>
      </w:ins>
      <w:ins w:id="1618" w:author="Archimboldi Garcia" w:date="2021-05-14T21:31:00Z">
        <w:r>
          <w:rPr>
            <w:rFonts w:asciiTheme="minorEastAsia" w:hAnsiTheme="minorEastAsia" w:hint="eastAsia"/>
            <w:sz w:val="24"/>
          </w:rPr>
          <w:t>自我进入电子系以来，她</w:t>
        </w:r>
      </w:ins>
      <w:ins w:id="1619" w:author="Archimboldi Garcia" w:date="2021-05-14T22:36:00Z">
        <w:r w:rsidR="006F3624">
          <w:rPr>
            <w:rFonts w:asciiTheme="minorEastAsia" w:hAnsiTheme="minorEastAsia" w:hint="eastAsia"/>
            <w:sz w:val="24"/>
          </w:rPr>
          <w:t>授予</w:t>
        </w:r>
      </w:ins>
      <w:ins w:id="1620" w:author="Archimboldi Garcia" w:date="2021-05-14T21:32:00Z">
        <w:r>
          <w:rPr>
            <w:rFonts w:asciiTheme="minorEastAsia" w:hAnsiTheme="minorEastAsia" w:hint="eastAsia"/>
            <w:sz w:val="24"/>
          </w:rPr>
          <w:t>我</w:t>
        </w:r>
      </w:ins>
      <w:ins w:id="1621" w:author="Archimboldi Garcia" w:date="2021-05-14T22:36:00Z">
        <w:r w:rsidR="006F3624">
          <w:rPr>
            <w:rFonts w:asciiTheme="minorEastAsia" w:hAnsiTheme="minorEastAsia" w:hint="eastAsia"/>
            <w:sz w:val="24"/>
          </w:rPr>
          <w:t>无数</w:t>
        </w:r>
      </w:ins>
      <w:ins w:id="1622" w:author="Archimboldi Garcia" w:date="2021-05-14T21:32:00Z">
        <w:r>
          <w:rPr>
            <w:rFonts w:asciiTheme="minorEastAsia" w:hAnsiTheme="minorEastAsia" w:hint="eastAsia"/>
            <w:sz w:val="24"/>
          </w:rPr>
          <w:t>的专业知识，</w:t>
        </w:r>
      </w:ins>
      <w:ins w:id="1623" w:author="Archimboldi Garcia" w:date="2021-05-14T21:33:00Z">
        <w:r>
          <w:rPr>
            <w:rFonts w:asciiTheme="minorEastAsia" w:hAnsiTheme="minorEastAsia" w:hint="eastAsia"/>
            <w:sz w:val="24"/>
          </w:rPr>
          <w:t>引领我</w:t>
        </w:r>
      </w:ins>
      <w:ins w:id="1624" w:author="Archimboldi Garcia" w:date="2021-05-14T22:36:00Z">
        <w:r w:rsidR="006F3624">
          <w:rPr>
            <w:rFonts w:asciiTheme="minorEastAsia" w:hAnsiTheme="minorEastAsia" w:hint="eastAsia"/>
            <w:sz w:val="24"/>
          </w:rPr>
          <w:t>正式</w:t>
        </w:r>
      </w:ins>
      <w:ins w:id="1625" w:author="Archimboldi Garcia" w:date="2021-05-14T21:33:00Z">
        <w:r>
          <w:rPr>
            <w:rFonts w:asciiTheme="minorEastAsia" w:hAnsiTheme="minorEastAsia" w:hint="eastAsia"/>
            <w:sz w:val="24"/>
          </w:rPr>
          <w:t>走入科研道路，</w:t>
        </w:r>
      </w:ins>
      <w:ins w:id="1626" w:author="Archimboldi Garcia" w:date="2021-05-14T21:31:00Z">
        <w:r>
          <w:rPr>
            <w:rFonts w:asciiTheme="minorEastAsia" w:hAnsiTheme="minorEastAsia" w:hint="eastAsia"/>
            <w:sz w:val="24"/>
          </w:rPr>
          <w:t>对我倾注了极大的关怀</w:t>
        </w:r>
      </w:ins>
      <w:ins w:id="1627" w:author="Archimboldi Garcia" w:date="2021-05-14T22:36:00Z">
        <w:r w:rsidR="006F3624">
          <w:rPr>
            <w:rFonts w:asciiTheme="minorEastAsia" w:hAnsiTheme="minorEastAsia" w:hint="eastAsia"/>
            <w:sz w:val="24"/>
          </w:rPr>
          <w:t>。</w:t>
        </w:r>
      </w:ins>
      <w:ins w:id="1628" w:author="Archimboldi Garcia" w:date="2021-05-14T21:33:00Z">
        <w:r>
          <w:rPr>
            <w:rFonts w:asciiTheme="minorEastAsia" w:hAnsiTheme="minorEastAsia" w:hint="eastAsia"/>
            <w:sz w:val="24"/>
          </w:rPr>
          <w:t>在开展毕业设计的过程中，她</w:t>
        </w:r>
      </w:ins>
      <w:ins w:id="1629" w:author="Archimboldi Garcia" w:date="2021-05-14T21:34:00Z">
        <w:r>
          <w:rPr>
            <w:rFonts w:asciiTheme="minorEastAsia" w:hAnsiTheme="minorEastAsia" w:hint="eastAsia"/>
            <w:sz w:val="24"/>
          </w:rPr>
          <w:t>始终关注着我的研究进展，给予了我许多专业上的建议和帮助</w:t>
        </w:r>
      </w:ins>
      <w:ins w:id="1630" w:author="Archimboldi Garcia" w:date="2021-05-14T21:36:00Z">
        <w:r>
          <w:rPr>
            <w:rFonts w:asciiTheme="minorEastAsia" w:hAnsiTheme="minorEastAsia" w:hint="eastAsia"/>
            <w:sz w:val="24"/>
          </w:rPr>
          <w:t>，</w:t>
        </w:r>
      </w:ins>
      <w:ins w:id="1631" w:author="Archimboldi Garcia" w:date="2021-05-14T21:34:00Z">
        <w:r>
          <w:rPr>
            <w:rFonts w:asciiTheme="minorEastAsia" w:hAnsiTheme="minorEastAsia" w:hint="eastAsia"/>
            <w:sz w:val="24"/>
          </w:rPr>
          <w:t>在</w:t>
        </w:r>
      </w:ins>
      <w:ins w:id="1632" w:author="Archimboldi Garcia" w:date="2021-05-14T21:36:00Z">
        <w:r>
          <w:rPr>
            <w:rFonts w:asciiTheme="minorEastAsia" w:hAnsiTheme="minorEastAsia" w:hint="eastAsia"/>
            <w:sz w:val="24"/>
          </w:rPr>
          <w:t>我</w:t>
        </w:r>
      </w:ins>
      <w:ins w:id="1633" w:author="Archimboldi Garcia" w:date="2021-05-14T21:35:00Z">
        <w:r>
          <w:rPr>
            <w:rFonts w:asciiTheme="minorEastAsia" w:hAnsiTheme="minorEastAsia" w:hint="eastAsia"/>
            <w:sz w:val="24"/>
          </w:rPr>
          <w:t>撰写文章的过程中也提出了许多中肯的修改意见，</w:t>
        </w:r>
      </w:ins>
      <w:ins w:id="1634" w:author="Archimboldi Garcia" w:date="2021-05-14T21:37:00Z">
        <w:r>
          <w:rPr>
            <w:rFonts w:asciiTheme="minorEastAsia" w:hAnsiTheme="minorEastAsia" w:hint="eastAsia"/>
            <w:sz w:val="24"/>
          </w:rPr>
          <w:t>为我的科研道路指明了方向。在此谨向虞亚军老师致以</w:t>
        </w:r>
      </w:ins>
      <w:ins w:id="1635" w:author="Archimboldi Garcia" w:date="2021-05-14T21:38:00Z">
        <w:r>
          <w:rPr>
            <w:rFonts w:asciiTheme="minorEastAsia" w:hAnsiTheme="minorEastAsia" w:hint="eastAsia"/>
            <w:sz w:val="24"/>
          </w:rPr>
          <w:t>最诚挚的谢意。</w:t>
        </w:r>
      </w:ins>
    </w:p>
    <w:p w14:paraId="7884EB09" w14:textId="2C110643" w:rsidR="009C4766" w:rsidRDefault="009C4766" w:rsidP="00E753DC">
      <w:pPr>
        <w:spacing w:line="400" w:lineRule="exact"/>
        <w:ind w:firstLineChars="200" w:firstLine="480"/>
        <w:rPr>
          <w:ins w:id="1636" w:author="Archimboldi Garcia" w:date="2021-05-14T21:38:00Z"/>
          <w:rFonts w:asciiTheme="minorEastAsia" w:hAnsiTheme="minorEastAsia"/>
          <w:sz w:val="24"/>
        </w:rPr>
      </w:pPr>
      <w:ins w:id="1637" w:author="Archimboldi Garcia" w:date="2021-05-14T21:48:00Z">
        <w:r>
          <w:rPr>
            <w:rFonts w:asciiTheme="minorEastAsia" w:hAnsiTheme="minorEastAsia" w:hint="eastAsia"/>
            <w:sz w:val="24"/>
          </w:rPr>
          <w:t>其次感谢</w:t>
        </w:r>
      </w:ins>
      <w:ins w:id="1638" w:author="Archimboldi Garcia" w:date="2021-05-28T10:09:00Z">
        <w:r w:rsidR="00EC6238">
          <w:rPr>
            <w:rFonts w:asciiTheme="minorEastAsia" w:hAnsiTheme="minorEastAsia" w:hint="eastAsia"/>
            <w:sz w:val="24"/>
          </w:rPr>
          <w:t>渥太华大学</w:t>
        </w:r>
      </w:ins>
      <w:ins w:id="1639" w:author="Archimboldi Garcia" w:date="2021-05-14T21:48:00Z">
        <w:r>
          <w:rPr>
            <w:rFonts w:asciiTheme="minorEastAsia" w:hAnsiTheme="minorEastAsia" w:hint="eastAsia"/>
            <w:sz w:val="24"/>
          </w:rPr>
          <w:t>的黄骏</w:t>
        </w:r>
      </w:ins>
      <w:ins w:id="1640" w:author="Archimboldi Garcia" w:date="2021-05-28T10:10:00Z">
        <w:r w:rsidR="00EC6238">
          <w:rPr>
            <w:rFonts w:asciiTheme="minorEastAsia" w:hAnsiTheme="minorEastAsia" w:hint="eastAsia"/>
            <w:sz w:val="24"/>
          </w:rPr>
          <w:t>教授</w:t>
        </w:r>
      </w:ins>
      <w:ins w:id="1641" w:author="Archimboldi Garcia" w:date="2021-05-14T21:48:00Z">
        <w:r>
          <w:rPr>
            <w:rFonts w:asciiTheme="minorEastAsia" w:hAnsiTheme="minorEastAsia" w:hint="eastAsia"/>
            <w:sz w:val="24"/>
          </w:rPr>
          <w:t>，他在我大一时就带领我</w:t>
        </w:r>
      </w:ins>
      <w:ins w:id="1642" w:author="Archimboldi Garcia" w:date="2021-05-14T21:49:00Z">
        <w:r>
          <w:rPr>
            <w:rFonts w:asciiTheme="minorEastAsia" w:hAnsiTheme="minorEastAsia" w:hint="eastAsia"/>
            <w:sz w:val="24"/>
          </w:rPr>
          <w:t>进入实验室</w:t>
        </w:r>
      </w:ins>
      <w:ins w:id="1643" w:author="Archimboldi Garcia" w:date="2021-05-14T21:50:00Z">
        <w:r w:rsidR="00787641">
          <w:rPr>
            <w:rFonts w:asciiTheme="minorEastAsia" w:hAnsiTheme="minorEastAsia" w:hint="eastAsia"/>
            <w:sz w:val="24"/>
          </w:rPr>
          <w:t>，</w:t>
        </w:r>
      </w:ins>
      <w:ins w:id="1644" w:author="Archimboldi Garcia" w:date="2021-05-14T21:51:00Z">
        <w:r w:rsidR="00787641">
          <w:rPr>
            <w:rFonts w:asciiTheme="minorEastAsia" w:hAnsiTheme="minorEastAsia" w:hint="eastAsia"/>
            <w:sz w:val="24"/>
          </w:rPr>
          <w:t>为我提供了很多参加科研活动的机会，指导我发表了第一篇文章</w:t>
        </w:r>
      </w:ins>
      <w:ins w:id="1645" w:author="Archimboldi Garcia" w:date="2021-05-14T22:37:00Z">
        <w:r w:rsidR="006F3624">
          <w:rPr>
            <w:rFonts w:asciiTheme="minorEastAsia" w:hAnsiTheme="minorEastAsia" w:hint="eastAsia"/>
            <w:sz w:val="24"/>
          </w:rPr>
          <w:t>，不断给予我成长的建议</w:t>
        </w:r>
      </w:ins>
      <w:ins w:id="1646" w:author="Archimboldi Garcia" w:date="2021-05-14T21:50:00Z">
        <w:r w:rsidR="00787641">
          <w:rPr>
            <w:rFonts w:asciiTheme="minorEastAsia" w:hAnsiTheme="minorEastAsia" w:hint="eastAsia"/>
            <w:sz w:val="24"/>
          </w:rPr>
          <w:t>。</w:t>
        </w:r>
      </w:ins>
      <w:ins w:id="1647" w:author="Archimboldi Garcia" w:date="2021-05-14T21:51:00Z">
        <w:r w:rsidR="00787641">
          <w:rPr>
            <w:rFonts w:asciiTheme="minorEastAsia" w:hAnsiTheme="minorEastAsia" w:hint="eastAsia"/>
            <w:sz w:val="24"/>
          </w:rPr>
          <w:t>感谢</w:t>
        </w:r>
      </w:ins>
      <w:ins w:id="1648" w:author="Archimboldi Garcia" w:date="2021-05-14T21:52:00Z">
        <w:r w:rsidR="00787641">
          <w:rPr>
            <w:rFonts w:asciiTheme="minorEastAsia" w:hAnsiTheme="minorEastAsia" w:hint="eastAsia"/>
            <w:sz w:val="24"/>
          </w:rPr>
          <w:t>电子系的王太宏教授，在他的课上我</w:t>
        </w:r>
      </w:ins>
      <w:ins w:id="1649" w:author="Archimboldi Garcia" w:date="2021-05-14T21:53:00Z">
        <w:r w:rsidR="00787641">
          <w:rPr>
            <w:rFonts w:asciiTheme="minorEastAsia" w:hAnsiTheme="minorEastAsia" w:hint="eastAsia"/>
            <w:sz w:val="24"/>
          </w:rPr>
          <w:t>得到了宝贵的思维训练，</w:t>
        </w:r>
      </w:ins>
      <w:ins w:id="1650" w:author="Archimboldi Garcia" w:date="2021-05-14T21:54:00Z">
        <w:r w:rsidR="00787641">
          <w:rPr>
            <w:rFonts w:asciiTheme="minorEastAsia" w:hAnsiTheme="minorEastAsia" w:hint="eastAsia"/>
            <w:sz w:val="24"/>
          </w:rPr>
          <w:t>学习到了许多有关</w:t>
        </w:r>
      </w:ins>
      <w:ins w:id="1651" w:author="Archimboldi Garcia" w:date="2021-05-14T21:55:00Z">
        <w:r w:rsidR="00787641">
          <w:rPr>
            <w:rFonts w:asciiTheme="minorEastAsia" w:hAnsiTheme="minorEastAsia" w:hint="eastAsia"/>
            <w:sz w:val="24"/>
          </w:rPr>
          <w:t>硬件的</w:t>
        </w:r>
      </w:ins>
      <w:ins w:id="1652" w:author="Archimboldi Garcia" w:date="2021-05-14T21:54:00Z">
        <w:r w:rsidR="00787641">
          <w:rPr>
            <w:rFonts w:asciiTheme="minorEastAsia" w:hAnsiTheme="minorEastAsia" w:hint="eastAsia"/>
            <w:sz w:val="24"/>
          </w:rPr>
          <w:t>专业知识，</w:t>
        </w:r>
      </w:ins>
      <w:ins w:id="1653" w:author="Archimboldi Garcia" w:date="2021-05-14T22:37:00Z">
        <w:r w:rsidR="006F3624">
          <w:rPr>
            <w:rFonts w:asciiTheme="minorEastAsia" w:hAnsiTheme="minorEastAsia" w:hint="eastAsia"/>
            <w:sz w:val="24"/>
          </w:rPr>
          <w:t>这些收获</w:t>
        </w:r>
      </w:ins>
      <w:ins w:id="1654" w:author="Archimboldi Garcia" w:date="2021-05-14T21:54:00Z">
        <w:r w:rsidR="00787641">
          <w:rPr>
            <w:rFonts w:asciiTheme="minorEastAsia" w:hAnsiTheme="minorEastAsia" w:hint="eastAsia"/>
            <w:sz w:val="24"/>
          </w:rPr>
          <w:t>都直接作用于我的毕业设计</w:t>
        </w:r>
      </w:ins>
      <w:ins w:id="1655" w:author="Archimboldi Garcia" w:date="2021-05-14T22:37:00Z">
        <w:r w:rsidR="006F3624">
          <w:rPr>
            <w:rFonts w:asciiTheme="minorEastAsia" w:hAnsiTheme="minorEastAsia" w:hint="eastAsia"/>
            <w:sz w:val="24"/>
          </w:rPr>
          <w:t>，和今后的学习</w:t>
        </w:r>
      </w:ins>
      <w:ins w:id="1656" w:author="Archimboldi Garcia" w:date="2021-05-14T22:38:00Z">
        <w:r w:rsidR="006F3624">
          <w:rPr>
            <w:rFonts w:asciiTheme="minorEastAsia" w:hAnsiTheme="minorEastAsia" w:hint="eastAsia"/>
            <w:sz w:val="24"/>
          </w:rPr>
          <w:t>生活</w:t>
        </w:r>
      </w:ins>
      <w:ins w:id="1657" w:author="Archimboldi Garcia" w:date="2021-05-14T21:54:00Z">
        <w:r w:rsidR="00787641">
          <w:rPr>
            <w:rFonts w:asciiTheme="minorEastAsia" w:hAnsiTheme="minorEastAsia" w:hint="eastAsia"/>
            <w:sz w:val="24"/>
          </w:rPr>
          <w:t>中。</w:t>
        </w:r>
      </w:ins>
      <w:ins w:id="1658" w:author="Archimboldi Garcia" w:date="2021-05-14T21:55:00Z">
        <w:r w:rsidR="001160C7">
          <w:rPr>
            <w:rFonts w:asciiTheme="minorEastAsia" w:hAnsiTheme="minorEastAsia" w:hint="eastAsia"/>
            <w:sz w:val="24"/>
          </w:rPr>
          <w:t>感谢我的同学王仲华，</w:t>
        </w:r>
      </w:ins>
      <w:ins w:id="1659" w:author="Archimboldi Garcia" w:date="2021-05-14T21:56:00Z">
        <w:r w:rsidR="001160C7">
          <w:rPr>
            <w:rFonts w:asciiTheme="minorEastAsia" w:hAnsiTheme="minorEastAsia" w:hint="eastAsia"/>
            <w:sz w:val="24"/>
          </w:rPr>
          <w:t>陪伴我一起迈入电子系的大门，给予我学业上的指导，</w:t>
        </w:r>
      </w:ins>
      <w:ins w:id="1660" w:author="Archimboldi Garcia" w:date="2021-05-14T21:55:00Z">
        <w:r w:rsidR="001160C7">
          <w:rPr>
            <w:rFonts w:asciiTheme="minorEastAsia" w:hAnsiTheme="minorEastAsia" w:hint="eastAsia"/>
            <w:sz w:val="24"/>
          </w:rPr>
          <w:t>我</w:t>
        </w:r>
      </w:ins>
      <w:ins w:id="1661" w:author="Archimboldi Garcia" w:date="2021-05-14T21:56:00Z">
        <w:r w:rsidR="001160C7">
          <w:rPr>
            <w:rFonts w:asciiTheme="minorEastAsia" w:hAnsiTheme="minorEastAsia" w:hint="eastAsia"/>
            <w:sz w:val="24"/>
          </w:rPr>
          <w:t>的</w:t>
        </w:r>
      </w:ins>
      <w:ins w:id="1662" w:author="Archimboldi Garcia" w:date="2021-05-14T21:55:00Z">
        <w:r w:rsidR="001160C7">
          <w:rPr>
            <w:rFonts w:asciiTheme="minorEastAsia" w:hAnsiTheme="minorEastAsia" w:hint="eastAsia"/>
            <w:sz w:val="24"/>
          </w:rPr>
          <w:t>生活中</w:t>
        </w:r>
      </w:ins>
      <w:ins w:id="1663" w:author="Archimboldi Garcia" w:date="2021-05-14T21:56:00Z">
        <w:r w:rsidR="001160C7">
          <w:rPr>
            <w:rFonts w:asciiTheme="minorEastAsia" w:hAnsiTheme="minorEastAsia" w:hint="eastAsia"/>
            <w:sz w:val="24"/>
          </w:rPr>
          <w:t>提供无数支持和鼓励。</w:t>
        </w:r>
      </w:ins>
    </w:p>
    <w:p w14:paraId="0E1C6B02" w14:textId="02EC12CF" w:rsidR="006F3624" w:rsidRDefault="009C4766">
      <w:pPr>
        <w:spacing w:line="400" w:lineRule="exact"/>
        <w:ind w:firstLineChars="200" w:firstLine="480"/>
        <w:rPr>
          <w:ins w:id="1664" w:author="Archimboldi Garcia" w:date="2021-05-14T22:30:00Z"/>
          <w:rFonts w:asciiTheme="minorEastAsia" w:hAnsiTheme="minorEastAsia"/>
          <w:sz w:val="24"/>
        </w:rPr>
      </w:pPr>
      <w:ins w:id="1665" w:author="Archimboldi Garcia" w:date="2021-05-14T21:47:00Z">
        <w:r>
          <w:rPr>
            <w:rFonts w:asciiTheme="minorEastAsia" w:hAnsiTheme="minorEastAsia" w:hint="eastAsia"/>
            <w:sz w:val="24"/>
          </w:rPr>
          <w:t>感谢所有在我</w:t>
        </w:r>
      </w:ins>
      <w:ins w:id="1666" w:author="Archimboldi Garcia" w:date="2021-05-14T22:38:00Z">
        <w:r w:rsidR="006F3624">
          <w:rPr>
            <w:rFonts w:asciiTheme="minorEastAsia" w:hAnsiTheme="minorEastAsia" w:hint="eastAsia"/>
            <w:sz w:val="24"/>
          </w:rPr>
          <w:t>人生路上帮助鼓励</w:t>
        </w:r>
      </w:ins>
      <w:ins w:id="1667" w:author="Archimboldi Garcia" w:date="2021-05-14T21:48:00Z">
        <w:r>
          <w:rPr>
            <w:rFonts w:asciiTheme="minorEastAsia" w:hAnsiTheme="minorEastAsia" w:hint="eastAsia"/>
            <w:sz w:val="24"/>
          </w:rPr>
          <w:t>我的亲人。</w:t>
        </w:r>
      </w:ins>
      <w:ins w:id="1668" w:author="Archimboldi Garcia" w:date="2021-05-14T21:38:00Z">
        <w:r w:rsidR="00FA4959">
          <w:rPr>
            <w:rFonts w:asciiTheme="minorEastAsia" w:hAnsiTheme="minorEastAsia" w:hint="eastAsia"/>
            <w:sz w:val="24"/>
          </w:rPr>
          <w:t>感谢我的父亲母亲，</w:t>
        </w:r>
      </w:ins>
      <w:ins w:id="1669" w:author="Archimboldi Garcia" w:date="2021-05-14T21:45:00Z">
        <w:r>
          <w:rPr>
            <w:rFonts w:asciiTheme="minorEastAsia" w:hAnsiTheme="minorEastAsia" w:hint="eastAsia"/>
            <w:sz w:val="24"/>
          </w:rPr>
          <w:t>他们在我迷茫的时候为我点明人生的方向，</w:t>
        </w:r>
      </w:ins>
      <w:ins w:id="1670" w:author="Archimboldi Garcia" w:date="2021-05-14T21:38:00Z">
        <w:r w:rsidR="00FA4959">
          <w:rPr>
            <w:rFonts w:asciiTheme="minorEastAsia" w:hAnsiTheme="minorEastAsia" w:hint="eastAsia"/>
            <w:sz w:val="24"/>
          </w:rPr>
          <w:t>在生活中给与我</w:t>
        </w:r>
      </w:ins>
      <w:ins w:id="1671" w:author="Archimboldi Garcia" w:date="2021-05-14T21:39:00Z">
        <w:r w:rsidR="00FA4959">
          <w:rPr>
            <w:rFonts w:asciiTheme="minorEastAsia" w:hAnsiTheme="minorEastAsia" w:hint="eastAsia"/>
            <w:sz w:val="24"/>
          </w:rPr>
          <w:t>最大的</w:t>
        </w:r>
      </w:ins>
      <w:ins w:id="1672" w:author="Archimboldi Garcia" w:date="2021-05-14T22:39:00Z">
        <w:r w:rsidR="006F3624">
          <w:rPr>
            <w:rFonts w:asciiTheme="minorEastAsia" w:hAnsiTheme="minorEastAsia" w:hint="eastAsia"/>
            <w:sz w:val="24"/>
          </w:rPr>
          <w:t>关怀和支持</w:t>
        </w:r>
      </w:ins>
      <w:ins w:id="1673" w:author="Archimboldi Garcia" w:date="2021-05-14T21:39:00Z">
        <w:r w:rsidR="00FA4959">
          <w:rPr>
            <w:rFonts w:asciiTheme="minorEastAsia" w:hAnsiTheme="minorEastAsia" w:hint="eastAsia"/>
            <w:sz w:val="24"/>
          </w:rPr>
          <w:t>，养育之恩，无以回报。父亲在我开展毕业设计时，</w:t>
        </w:r>
      </w:ins>
      <w:ins w:id="1674" w:author="Archimboldi Garcia" w:date="2021-05-14T21:40:00Z">
        <w:r w:rsidR="00FA4959">
          <w:rPr>
            <w:rFonts w:asciiTheme="minorEastAsia" w:hAnsiTheme="minorEastAsia" w:hint="eastAsia"/>
            <w:sz w:val="24"/>
          </w:rPr>
          <w:t>带我了解了</w:t>
        </w:r>
        <w:r>
          <w:rPr>
            <w:rFonts w:asciiTheme="minorEastAsia" w:hAnsiTheme="minorEastAsia" w:hint="eastAsia"/>
            <w:sz w:val="24"/>
          </w:rPr>
          <w:t>珠三角地区许多中小微工业企业的现状和需求</w:t>
        </w:r>
      </w:ins>
      <w:ins w:id="1675" w:author="Archimboldi Garcia" w:date="2021-05-14T22:39:00Z">
        <w:r w:rsidR="006F3624">
          <w:rPr>
            <w:rFonts w:asciiTheme="minorEastAsia" w:hAnsiTheme="minorEastAsia" w:hint="eastAsia"/>
            <w:sz w:val="24"/>
          </w:rPr>
          <w:t>，</w:t>
        </w:r>
      </w:ins>
      <w:ins w:id="1676" w:author="Archimboldi Garcia" w:date="2021-05-14T21:40:00Z">
        <w:r>
          <w:rPr>
            <w:rFonts w:asciiTheme="minorEastAsia" w:hAnsiTheme="minorEastAsia" w:hint="eastAsia"/>
            <w:sz w:val="24"/>
          </w:rPr>
          <w:t>支持我</w:t>
        </w:r>
      </w:ins>
      <w:ins w:id="1677" w:author="Archimboldi Garcia" w:date="2021-05-14T21:41:00Z">
        <w:r>
          <w:rPr>
            <w:rFonts w:asciiTheme="minorEastAsia" w:hAnsiTheme="minorEastAsia" w:hint="eastAsia"/>
            <w:sz w:val="24"/>
          </w:rPr>
          <w:t>使用</w:t>
        </w:r>
      </w:ins>
      <w:ins w:id="1678" w:author="Archimboldi Garcia" w:date="2021-05-14T21:40:00Z">
        <w:r>
          <w:rPr>
            <w:rFonts w:asciiTheme="minorEastAsia" w:hAnsiTheme="minorEastAsia" w:hint="eastAsia"/>
            <w:sz w:val="24"/>
          </w:rPr>
          <w:t>他</w:t>
        </w:r>
      </w:ins>
      <w:ins w:id="1679" w:author="Archimboldi Garcia" w:date="2021-05-14T21:41:00Z">
        <w:r>
          <w:rPr>
            <w:rFonts w:asciiTheme="minorEastAsia" w:hAnsiTheme="minorEastAsia" w:hint="eastAsia"/>
            <w:sz w:val="24"/>
          </w:rPr>
          <w:t>工厂的</w:t>
        </w:r>
      </w:ins>
      <w:ins w:id="1680" w:author="Archimboldi Garcia" w:date="2021-05-14T21:40:00Z">
        <w:r>
          <w:rPr>
            <w:rFonts w:asciiTheme="minorEastAsia" w:hAnsiTheme="minorEastAsia" w:hint="eastAsia"/>
            <w:sz w:val="24"/>
          </w:rPr>
          <w:t>机械设备</w:t>
        </w:r>
      </w:ins>
      <w:ins w:id="1681" w:author="Archimboldi Garcia" w:date="2021-05-14T21:41:00Z">
        <w:r>
          <w:rPr>
            <w:rFonts w:asciiTheme="minorEastAsia" w:hAnsiTheme="minorEastAsia" w:hint="eastAsia"/>
            <w:sz w:val="24"/>
          </w:rPr>
          <w:t>来测试</w:t>
        </w:r>
      </w:ins>
      <w:ins w:id="1682" w:author="Archimboldi Garcia" w:date="2021-05-14T21:42:00Z">
        <w:r>
          <w:rPr>
            <w:rFonts w:asciiTheme="minorEastAsia" w:hAnsiTheme="minorEastAsia" w:hint="eastAsia"/>
            <w:sz w:val="24"/>
          </w:rPr>
          <w:t>我的原型产品，</w:t>
        </w:r>
      </w:ins>
      <w:ins w:id="1683" w:author="Archimboldi Garcia" w:date="2021-05-14T21:43:00Z">
        <w:r>
          <w:rPr>
            <w:rFonts w:asciiTheme="minorEastAsia" w:hAnsiTheme="minorEastAsia" w:hint="eastAsia"/>
            <w:sz w:val="24"/>
          </w:rPr>
          <w:t>提供了许多行业建议和其他</w:t>
        </w:r>
      </w:ins>
      <w:ins w:id="1684" w:author="Archimboldi Garcia" w:date="2021-05-14T21:44:00Z">
        <w:r>
          <w:rPr>
            <w:rFonts w:asciiTheme="minorEastAsia" w:hAnsiTheme="minorEastAsia" w:hint="eastAsia"/>
            <w:sz w:val="24"/>
          </w:rPr>
          <w:t>宝贵的资源。</w:t>
        </w:r>
      </w:ins>
      <w:ins w:id="1685" w:author="Archimboldi Garcia" w:date="2021-05-14T21:57:00Z">
        <w:r w:rsidR="001160C7">
          <w:rPr>
            <w:rFonts w:asciiTheme="minorEastAsia" w:hAnsiTheme="minorEastAsia" w:hint="eastAsia"/>
            <w:sz w:val="24"/>
          </w:rPr>
          <w:t>感谢我的女朋友刘琪，作为我</w:t>
        </w:r>
      </w:ins>
      <w:ins w:id="1686" w:author="Archimboldi Garcia" w:date="2021-05-14T21:58:00Z">
        <w:r w:rsidR="001160C7">
          <w:rPr>
            <w:rFonts w:asciiTheme="minorEastAsia" w:hAnsiTheme="minorEastAsia" w:hint="eastAsia"/>
            <w:sz w:val="24"/>
          </w:rPr>
          <w:t>最好的朋友</w:t>
        </w:r>
      </w:ins>
      <w:ins w:id="1687" w:author="Archimboldi Garcia" w:date="2021-05-14T21:59:00Z">
        <w:r w:rsidR="001160C7">
          <w:rPr>
            <w:rFonts w:asciiTheme="minorEastAsia" w:hAnsiTheme="minorEastAsia" w:hint="eastAsia"/>
            <w:sz w:val="24"/>
          </w:rPr>
          <w:t>及</w:t>
        </w:r>
      </w:ins>
      <w:ins w:id="1688" w:author="Archimboldi Garcia" w:date="2021-05-14T21:58:00Z">
        <w:r w:rsidR="001160C7">
          <w:rPr>
            <w:rFonts w:asciiTheme="minorEastAsia" w:hAnsiTheme="minorEastAsia" w:hint="eastAsia"/>
            <w:sz w:val="24"/>
          </w:rPr>
          <w:t>一生所爱，陪伴我度过了</w:t>
        </w:r>
      </w:ins>
      <w:ins w:id="1689" w:author="Archimboldi Garcia" w:date="2021-05-14T21:59:00Z">
        <w:r w:rsidR="001160C7">
          <w:rPr>
            <w:rFonts w:asciiTheme="minorEastAsia" w:hAnsiTheme="minorEastAsia" w:hint="eastAsia"/>
            <w:sz w:val="24"/>
          </w:rPr>
          <w:t>美好的青春时光，在我低迷和困顿之时给予我无微不至的照顾和陪伴</w:t>
        </w:r>
      </w:ins>
      <w:ins w:id="1690" w:author="Archimboldi Garcia" w:date="2021-05-14T22:41:00Z">
        <w:r w:rsidR="003955D7">
          <w:rPr>
            <w:rFonts w:asciiTheme="minorEastAsia" w:hAnsiTheme="minorEastAsia" w:hint="eastAsia"/>
            <w:sz w:val="24"/>
          </w:rPr>
          <w:t>，陪伴我度过无数欢乐的时光</w:t>
        </w:r>
      </w:ins>
      <w:ins w:id="1691" w:author="Archimboldi Garcia" w:date="2021-05-14T21:59:00Z">
        <w:r w:rsidR="001160C7">
          <w:rPr>
            <w:rFonts w:asciiTheme="minorEastAsia" w:hAnsiTheme="minorEastAsia" w:hint="eastAsia"/>
            <w:sz w:val="24"/>
          </w:rPr>
          <w:t>。</w:t>
        </w:r>
      </w:ins>
      <w:ins w:id="1692" w:author="Archimboldi Garcia" w:date="2021-05-14T22:00:00Z">
        <w:r w:rsidR="001160C7">
          <w:rPr>
            <w:rFonts w:asciiTheme="minorEastAsia" w:hAnsiTheme="minorEastAsia" w:hint="eastAsia"/>
            <w:sz w:val="24"/>
          </w:rPr>
          <w:t>感谢</w:t>
        </w:r>
        <w:r w:rsidR="005D16EA">
          <w:rPr>
            <w:rFonts w:asciiTheme="minorEastAsia" w:hAnsiTheme="minorEastAsia" w:hint="eastAsia"/>
            <w:sz w:val="24"/>
          </w:rPr>
          <w:t>我的宠物猫喷菇，</w:t>
        </w:r>
      </w:ins>
      <w:ins w:id="1693" w:author="Archimboldi Garcia" w:date="2021-05-14T22:01:00Z">
        <w:r w:rsidR="005D16EA">
          <w:rPr>
            <w:rFonts w:asciiTheme="minorEastAsia" w:hAnsiTheme="minorEastAsia" w:hint="eastAsia"/>
            <w:sz w:val="24"/>
          </w:rPr>
          <w:t>尽一只小动物之所能，</w:t>
        </w:r>
      </w:ins>
      <w:ins w:id="1694" w:author="Archimboldi Garcia" w:date="2021-05-14T22:17:00Z">
        <w:r w:rsidR="00AC3C25">
          <w:rPr>
            <w:rFonts w:asciiTheme="minorEastAsia" w:hAnsiTheme="minorEastAsia" w:hint="eastAsia"/>
            <w:sz w:val="24"/>
          </w:rPr>
          <w:t>随时随地给我带来</w:t>
        </w:r>
      </w:ins>
      <w:ins w:id="1695" w:author="Archimboldi Garcia" w:date="2021-05-14T22:18:00Z">
        <w:r w:rsidR="00AC3C25">
          <w:rPr>
            <w:rFonts w:asciiTheme="minorEastAsia" w:hAnsiTheme="minorEastAsia" w:hint="eastAsia"/>
            <w:sz w:val="24"/>
          </w:rPr>
          <w:t>快乐</w:t>
        </w:r>
      </w:ins>
      <w:ins w:id="1696" w:author="Archimboldi Garcia" w:date="2021-05-14T22:40:00Z">
        <w:r w:rsidR="006F3624">
          <w:rPr>
            <w:rFonts w:asciiTheme="minorEastAsia" w:hAnsiTheme="minorEastAsia" w:hint="eastAsia"/>
            <w:sz w:val="24"/>
          </w:rPr>
          <w:t>，教会我如何</w:t>
        </w:r>
      </w:ins>
      <w:ins w:id="1697" w:author="Archimboldi Garcia" w:date="2021-05-14T22:41:00Z">
        <w:r w:rsidR="006F3624">
          <w:rPr>
            <w:rFonts w:asciiTheme="minorEastAsia" w:hAnsiTheme="minorEastAsia" w:hint="eastAsia"/>
            <w:sz w:val="24"/>
          </w:rPr>
          <w:t>真正认识生命的意义。</w:t>
        </w:r>
      </w:ins>
    </w:p>
    <w:p w14:paraId="6DE73114" w14:textId="359A30FE" w:rsidR="006F3624" w:rsidRDefault="006F3624" w:rsidP="006F3624">
      <w:pPr>
        <w:shd w:val="clear" w:color="auto" w:fill="FFFFFF"/>
        <w:adjustRightInd w:val="0"/>
        <w:snapToGrid w:val="0"/>
        <w:ind w:leftChars="200" w:left="420"/>
        <w:rPr>
          <w:ins w:id="1698" w:author="Archimboldi Garcia" w:date="2021-05-14T22:33:00Z"/>
          <w:rFonts w:asciiTheme="minorEastAsia" w:hAnsiTheme="minorEastAsia"/>
          <w:sz w:val="24"/>
        </w:rPr>
      </w:pPr>
      <w:ins w:id="1699" w:author="Archimboldi Garcia" w:date="2021-05-14T22:32:00Z">
        <w:r>
          <w:rPr>
            <w:rFonts w:asciiTheme="minorEastAsia" w:hAnsiTheme="minorEastAsia" w:hint="eastAsia"/>
            <w:sz w:val="24"/>
          </w:rPr>
          <w:t>最后，感谢</w:t>
        </w:r>
      </w:ins>
      <w:ins w:id="1700" w:author="Archimboldi Garcia" w:date="2021-05-14T22:33:00Z">
        <w:r>
          <w:rPr>
            <w:rFonts w:asciiTheme="minorEastAsia" w:hAnsiTheme="minorEastAsia" w:hint="eastAsia"/>
            <w:sz w:val="24"/>
          </w:rPr>
          <w:t>求学路上所有教导过我的老师们，是你们将毕生所学倾情付出，成</w:t>
        </w:r>
      </w:ins>
    </w:p>
    <w:p w14:paraId="256F0AE0" w14:textId="73981480" w:rsidR="00E753DC" w:rsidRDefault="006F3624">
      <w:pPr>
        <w:shd w:val="clear" w:color="auto" w:fill="FFFFFF"/>
        <w:adjustRightInd w:val="0"/>
        <w:snapToGrid w:val="0"/>
        <w:rPr>
          <w:ins w:id="1701" w:author="Archimboldi Garcia" w:date="2021-05-28T10:19:00Z"/>
          <w:rFonts w:asciiTheme="minorEastAsia" w:hAnsiTheme="minorEastAsia"/>
          <w:sz w:val="24"/>
        </w:rPr>
      </w:pPr>
      <w:ins w:id="1702" w:author="Archimboldi Garcia" w:date="2021-05-14T22:33:00Z">
        <w:r>
          <w:rPr>
            <w:rFonts w:asciiTheme="minorEastAsia" w:hAnsiTheme="minorEastAsia" w:hint="eastAsia"/>
            <w:sz w:val="24"/>
          </w:rPr>
          <w:t>就了我</w:t>
        </w:r>
      </w:ins>
      <w:ins w:id="1703" w:author="Archimboldi Garcia" w:date="2021-05-14T22:34:00Z">
        <w:r>
          <w:rPr>
            <w:rFonts w:asciiTheme="minorEastAsia" w:hAnsiTheme="minorEastAsia" w:hint="eastAsia"/>
            <w:sz w:val="24"/>
          </w:rPr>
          <w:t>今日的成果</w:t>
        </w:r>
      </w:ins>
      <w:ins w:id="1704" w:author="Archimboldi Garcia" w:date="2021-05-14T22:35:00Z">
        <w:r>
          <w:rPr>
            <w:rFonts w:asciiTheme="minorEastAsia" w:hAnsiTheme="minorEastAsia" w:hint="eastAsia"/>
            <w:sz w:val="24"/>
          </w:rPr>
          <w:t>。感谢南方科技大学为我提供的各种丰盛的教育资源和良好的学习环境，让我的大学生活如此丰富</w:t>
        </w:r>
      </w:ins>
      <w:ins w:id="1705" w:author="Archimboldi Garcia" w:date="2021-05-14T22:36:00Z">
        <w:r>
          <w:rPr>
            <w:rFonts w:asciiTheme="minorEastAsia" w:hAnsiTheme="minorEastAsia" w:hint="eastAsia"/>
            <w:sz w:val="24"/>
          </w:rPr>
          <w:t>美满！</w:t>
        </w:r>
      </w:ins>
    </w:p>
    <w:p w14:paraId="4F7192B7" w14:textId="77777777" w:rsidR="0016561B" w:rsidRDefault="0016561B" w:rsidP="0016561B">
      <w:pPr>
        <w:shd w:val="clear" w:color="auto" w:fill="FFFFFF"/>
        <w:adjustRightInd w:val="0"/>
        <w:snapToGrid w:val="0"/>
        <w:rPr>
          <w:ins w:id="1706" w:author="Archimboldi Garcia" w:date="2021-05-28T10:20:00Z"/>
          <w:rFonts w:asciiTheme="minorEastAsia" w:hAnsiTheme="minorEastAsia"/>
          <w:sz w:val="24"/>
        </w:rPr>
      </w:pPr>
    </w:p>
    <w:p w14:paraId="1D58A5D4" w14:textId="77777777" w:rsidR="0016561B" w:rsidRDefault="0016561B" w:rsidP="0016561B">
      <w:pPr>
        <w:shd w:val="clear" w:color="auto" w:fill="FFFFFF"/>
        <w:adjustRightInd w:val="0"/>
        <w:snapToGrid w:val="0"/>
        <w:rPr>
          <w:ins w:id="1707" w:author="Archimboldi Garcia" w:date="2021-05-28T10:20:00Z"/>
          <w:rFonts w:asciiTheme="minorEastAsia" w:hAnsiTheme="minorEastAsia"/>
          <w:sz w:val="24"/>
        </w:rPr>
      </w:pPr>
    </w:p>
    <w:p w14:paraId="1B1ACA0C" w14:textId="5316661F" w:rsidR="004B223E" w:rsidRDefault="004B223E">
      <w:pPr>
        <w:shd w:val="clear" w:color="auto" w:fill="FFFFFF"/>
        <w:adjustRightInd w:val="0"/>
        <w:snapToGrid w:val="0"/>
        <w:ind w:firstLineChars="3100" w:firstLine="7440"/>
        <w:rPr>
          <w:ins w:id="1708" w:author="Archimboldi Garcia" w:date="2021-05-28T10:20:00Z"/>
          <w:rFonts w:asciiTheme="minorEastAsia" w:hAnsiTheme="minorEastAsia"/>
          <w:sz w:val="24"/>
        </w:rPr>
        <w:pPrChange w:id="1709" w:author="Archimboldi Garcia" w:date="2021-05-28T10:20:00Z">
          <w:pPr>
            <w:shd w:val="clear" w:color="auto" w:fill="FFFFFF"/>
            <w:adjustRightInd w:val="0"/>
            <w:snapToGrid w:val="0"/>
            <w:ind w:firstLineChars="3400" w:firstLine="8160"/>
          </w:pPr>
        </w:pPrChange>
      </w:pPr>
      <w:ins w:id="1710" w:author="Archimboldi Garcia" w:date="2021-05-28T10:19:00Z">
        <w:r>
          <w:rPr>
            <w:rFonts w:asciiTheme="minorEastAsia" w:hAnsiTheme="minorEastAsia" w:hint="eastAsia"/>
            <w:sz w:val="24"/>
          </w:rPr>
          <w:t>马思清</w:t>
        </w:r>
      </w:ins>
    </w:p>
    <w:p w14:paraId="72E06A9B" w14:textId="77777777" w:rsidR="0016561B" w:rsidRDefault="0016561B">
      <w:pPr>
        <w:shd w:val="clear" w:color="auto" w:fill="FFFFFF"/>
        <w:adjustRightInd w:val="0"/>
        <w:snapToGrid w:val="0"/>
        <w:ind w:firstLineChars="3400" w:firstLine="8160"/>
        <w:rPr>
          <w:ins w:id="1711" w:author="Archimboldi Garcia" w:date="2021-05-28T10:19:00Z"/>
          <w:rFonts w:asciiTheme="minorEastAsia" w:hAnsiTheme="minorEastAsia"/>
          <w:sz w:val="24"/>
        </w:rPr>
        <w:pPrChange w:id="1712" w:author="Archimboldi Garcia" w:date="2021-05-28T10:19:00Z">
          <w:pPr>
            <w:shd w:val="clear" w:color="auto" w:fill="FFFFFF"/>
            <w:adjustRightInd w:val="0"/>
            <w:snapToGrid w:val="0"/>
          </w:pPr>
        </w:pPrChange>
      </w:pPr>
    </w:p>
    <w:p w14:paraId="6DC5EBCC" w14:textId="77777777" w:rsidR="004B223E" w:rsidRDefault="004B223E" w:rsidP="004B223E">
      <w:pPr>
        <w:shd w:val="clear" w:color="auto" w:fill="FFFFFF"/>
        <w:adjustRightInd w:val="0"/>
        <w:snapToGrid w:val="0"/>
        <w:rPr>
          <w:ins w:id="1713" w:author="Archimboldi Garcia" w:date="2021-05-28T10:19:00Z"/>
          <w:rFonts w:asciiTheme="minorEastAsia" w:hAnsiTheme="minorEastAsia"/>
          <w:sz w:val="24"/>
        </w:rPr>
      </w:pPr>
      <w:ins w:id="1714" w:author="Archimboldi Garcia" w:date="2021-05-28T10:19:00Z">
        <w:r>
          <w:rPr>
            <w:rFonts w:asciiTheme="minorEastAsia" w:hAnsiTheme="minorEastAsia" w:hint="eastAsia"/>
            <w:sz w:val="24"/>
          </w:rPr>
          <w:t xml:space="preserve">                                                          2021年5月29日</w:t>
        </w:r>
      </w:ins>
    </w:p>
    <w:p w14:paraId="148DCCD7" w14:textId="77777777" w:rsidR="004B223E" w:rsidRPr="006F3624" w:rsidRDefault="004B223E">
      <w:pPr>
        <w:shd w:val="clear" w:color="auto" w:fill="FFFFFF"/>
        <w:adjustRightInd w:val="0"/>
        <w:snapToGrid w:val="0"/>
        <w:rPr>
          <w:rFonts w:asciiTheme="minorEastAsia" w:hAnsiTheme="minorEastAsia"/>
          <w:sz w:val="24"/>
          <w:rPrChange w:id="1715" w:author="Archimboldi Garcia" w:date="2021-05-14T22:33:00Z">
            <w:rPr>
              <w:rFonts w:ascii="Courier New" w:hAnsi="Courier New" w:cs="Courier New"/>
              <w:color w:val="000000"/>
              <w:sz w:val="20"/>
              <w:szCs w:val="20"/>
            </w:rPr>
          </w:rPrChange>
        </w:rPr>
        <w:pPrChange w:id="1716" w:author="Archimboldi Garcia" w:date="2021-05-14T22:33:00Z">
          <w:pPr>
            <w:shd w:val="clear" w:color="auto" w:fill="FFFFFF"/>
            <w:adjustRightInd w:val="0"/>
            <w:snapToGrid w:val="0"/>
            <w:ind w:leftChars="200" w:left="420"/>
          </w:pPr>
        </w:pPrChange>
      </w:pPr>
    </w:p>
    <w:sectPr w:rsidR="004B223E" w:rsidRPr="006F3624">
      <w:footerReference w:type="default" r:id="rId54"/>
      <w:pgSz w:w="11906" w:h="16838"/>
      <w:pgMar w:top="1134" w:right="1406" w:bottom="1276" w:left="144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Yu Fishress" w:date="2021-05-12T18:45:00Z" w:initials="YF">
    <w:p w14:paraId="737C1973" w14:textId="77777777" w:rsidR="00E61D2F" w:rsidRDefault="00E61D2F" w:rsidP="00E61D2F">
      <w:pPr>
        <w:pStyle w:val="af8"/>
      </w:pPr>
      <w:r>
        <w:rPr>
          <w:rStyle w:val="af7"/>
        </w:rPr>
        <w:annotationRef/>
      </w:r>
      <w:r>
        <w:rPr>
          <w:rFonts w:hint="eastAsia"/>
        </w:rPr>
        <w:t>英文</w:t>
      </w:r>
    </w:p>
  </w:comment>
  <w:comment w:id="46" w:author="Yu Fishress" w:date="2021-05-14T15:06:00Z" w:initials="YF">
    <w:p w14:paraId="2C4833D9" w14:textId="20DB7E16" w:rsidR="009D01A9" w:rsidRDefault="009D01A9">
      <w:pPr>
        <w:pStyle w:val="af8"/>
      </w:pPr>
      <w:r>
        <w:rPr>
          <w:rStyle w:val="af7"/>
        </w:rPr>
        <w:annotationRef/>
      </w:r>
      <w:r>
        <w:rPr>
          <w:rFonts w:hint="eastAsia"/>
        </w:rPr>
        <w:t>这部分需要你补充或者改成其他写法</w:t>
      </w:r>
    </w:p>
  </w:comment>
  <w:comment w:id="133" w:author="Yu Fishress" w:date="2021-05-12T18:45:00Z" w:initials="YF">
    <w:p w14:paraId="58DFAAB9" w14:textId="77777777" w:rsidR="00E61D2F" w:rsidRDefault="00E61D2F">
      <w:pPr>
        <w:pStyle w:val="af8"/>
      </w:pPr>
      <w:r>
        <w:rPr>
          <w:rStyle w:val="af7"/>
        </w:rPr>
        <w:annotationRef/>
      </w:r>
      <w:r>
        <w:rPr>
          <w:rFonts w:hint="eastAsia"/>
        </w:rPr>
        <w:t>英文</w:t>
      </w:r>
    </w:p>
  </w:comment>
  <w:comment w:id="341" w:author="Yu Fishress" w:date="2021-05-14T14:59:00Z" w:initials="YF">
    <w:p w14:paraId="2A5DDBAE" w14:textId="77777777" w:rsidR="00162F52" w:rsidRDefault="00162F52">
      <w:pPr>
        <w:pStyle w:val="af8"/>
      </w:pPr>
      <w:r>
        <w:rPr>
          <w:rStyle w:val="af7"/>
        </w:rPr>
        <w:annotationRef/>
      </w:r>
      <w:r>
        <w:rPr>
          <w:rFonts w:hint="eastAsia"/>
        </w:rPr>
        <w:t>附录是否可以有下一级目录</w:t>
      </w:r>
    </w:p>
    <w:p w14:paraId="5D66C46C" w14:textId="687202D7" w:rsidR="009D01A9" w:rsidRDefault="009D01A9">
      <w:pPr>
        <w:pStyle w:val="af8"/>
      </w:pPr>
      <w:r>
        <w:rPr>
          <w:rFonts w:hint="eastAsia"/>
        </w:rPr>
        <w:t>似乎缺了致谢</w:t>
      </w:r>
    </w:p>
  </w:comment>
  <w:comment w:id="1259" w:author="Yu Fishress" w:date="2021-05-13T14:46:00Z" w:initials="YF">
    <w:p w14:paraId="7D5D79CD" w14:textId="603CAD97" w:rsidR="00ED5B4E" w:rsidRDefault="00ED5B4E">
      <w:pPr>
        <w:pStyle w:val="af8"/>
      </w:pPr>
      <w:r>
        <w:rPr>
          <w:rStyle w:val="af7"/>
        </w:rPr>
        <w:annotationRef/>
      </w:r>
      <w:r>
        <w:rPr>
          <w:rFonts w:hint="eastAsia"/>
        </w:rPr>
        <w:t>第四章之后还需要加</w:t>
      </w:r>
      <w:r w:rsidR="004654BD">
        <w:rPr>
          <w:rFonts w:hint="eastAsia"/>
        </w:rPr>
        <w:t>一章最后的总结。包括总结所做的工作，创新处，以及不足之处，未来可以继续做什么。</w:t>
      </w:r>
    </w:p>
  </w:comment>
  <w:comment w:id="1421" w:author="Yu Fishress" w:date="2021-05-14T14:58:00Z" w:initials="YF">
    <w:p w14:paraId="2909ABD3" w14:textId="18CF2262" w:rsidR="00162F52" w:rsidRDefault="00162F52">
      <w:pPr>
        <w:pStyle w:val="af8"/>
      </w:pPr>
      <w:r>
        <w:rPr>
          <w:rStyle w:val="af7"/>
        </w:rPr>
        <w:annotationRef/>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7C1973" w15:done="1"/>
  <w15:commentEx w15:paraId="2C4833D9" w15:done="1"/>
  <w15:commentEx w15:paraId="58DFAAB9" w15:done="0"/>
  <w15:commentEx w15:paraId="5D66C46C" w15:done="1"/>
  <w15:commentEx w15:paraId="7D5D79CD" w15:done="1"/>
  <w15:commentEx w15:paraId="2909AB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7C0DC" w16cex:dateUtc="2021-05-12T10:45:00Z"/>
  <w16cex:commentExtensible w16cex:durableId="24491089" w16cex:dateUtc="2021-05-14T07:06:00Z"/>
  <w16cex:commentExtensible w16cex:durableId="2446A0D4" w16cex:dateUtc="2021-05-12T10:45:00Z"/>
  <w16cex:commentExtensible w16cex:durableId="24490EE1" w16cex:dateUtc="2021-05-14T06:59:00Z"/>
  <w16cex:commentExtensible w16cex:durableId="2447BA5D" w16cex:dateUtc="2021-05-13T06:46:00Z"/>
  <w16cex:commentExtensible w16cex:durableId="24490E7F" w16cex:dateUtc="2021-05-14T06: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7C1973" w16cid:durableId="2447C0DC"/>
  <w16cid:commentId w16cid:paraId="2C4833D9" w16cid:durableId="24491089"/>
  <w16cid:commentId w16cid:paraId="58DFAAB9" w16cid:durableId="2446A0D4"/>
  <w16cid:commentId w16cid:paraId="5D66C46C" w16cid:durableId="24490EE1"/>
  <w16cid:commentId w16cid:paraId="7D5D79CD" w16cid:durableId="2447BA5D"/>
  <w16cid:commentId w16cid:paraId="2909ABD3" w16cid:durableId="24490E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4184E" w14:textId="77777777" w:rsidR="009C2541" w:rsidRDefault="009C2541" w:rsidP="00CB1AA2">
      <w:r>
        <w:separator/>
      </w:r>
    </w:p>
  </w:endnote>
  <w:endnote w:type="continuationSeparator" w:id="0">
    <w:p w14:paraId="356C3D4A" w14:textId="77777777" w:rsidR="009C2541" w:rsidRDefault="009C2541" w:rsidP="00CB1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806269"/>
      <w:docPartObj>
        <w:docPartGallery w:val="Page Numbers (Bottom of Page)"/>
        <w:docPartUnique/>
      </w:docPartObj>
    </w:sdtPr>
    <w:sdtEndPr/>
    <w:sdtContent>
      <w:p w14:paraId="67651DCE" w14:textId="70B4E98A" w:rsidR="00037323" w:rsidRDefault="00037323">
        <w:pPr>
          <w:pStyle w:val="a9"/>
          <w:jc w:val="center"/>
        </w:pPr>
        <w:r>
          <w:fldChar w:fldCharType="begin"/>
        </w:r>
        <w:r>
          <w:instrText>PAGE   \* MERGEFORMAT</w:instrText>
        </w:r>
        <w:r>
          <w:fldChar w:fldCharType="separate"/>
        </w:r>
        <w:r>
          <w:rPr>
            <w:lang w:val="zh-CN"/>
          </w:rPr>
          <w:t>2</w:t>
        </w:r>
        <w:r>
          <w:fldChar w:fldCharType="end"/>
        </w:r>
      </w:p>
    </w:sdtContent>
  </w:sdt>
  <w:p w14:paraId="5A8BF7F5" w14:textId="77777777" w:rsidR="00037323" w:rsidRDefault="0003732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4BC7D" w14:textId="77777777" w:rsidR="009C2541" w:rsidRDefault="009C2541" w:rsidP="00CB1AA2">
      <w:r>
        <w:separator/>
      </w:r>
    </w:p>
  </w:footnote>
  <w:footnote w:type="continuationSeparator" w:id="0">
    <w:p w14:paraId="7F09AED3" w14:textId="77777777" w:rsidR="009C2541" w:rsidRDefault="009C2541" w:rsidP="00CB1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62"/>
    <w:multiLevelType w:val="hybridMultilevel"/>
    <w:tmpl w:val="557002B4"/>
    <w:lvl w:ilvl="0" w:tplc="A98867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343333B"/>
    <w:multiLevelType w:val="multilevel"/>
    <w:tmpl w:val="268C5698"/>
    <w:lvl w:ilvl="0">
      <w:start w:val="1"/>
      <w:numFmt w:val="decimal"/>
      <w:lvlText w:val="%1."/>
      <w:lvlJc w:val="left"/>
      <w:pPr>
        <w:ind w:left="480" w:hanging="48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chimboldi Garcia">
    <w15:presenceInfo w15:providerId="Windows Live" w15:userId="d2859d33bdb4dd88"/>
  </w15:person>
  <w15:person w15:author="Garcia">
    <w15:presenceInfo w15:providerId="Windows Live" w15:userId="d2859d33bdb4dd88"/>
  </w15:person>
  <w15:person w15:author="Yu Fishress">
    <w15:presenceInfo w15:providerId="Windows Live" w15:userId="b55b3ad8afe64b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BA2"/>
    <w:rsid w:val="000002A0"/>
    <w:rsid w:val="00000E79"/>
    <w:rsid w:val="0000172C"/>
    <w:rsid w:val="00002D42"/>
    <w:rsid w:val="00003132"/>
    <w:rsid w:val="0000511F"/>
    <w:rsid w:val="00005F1E"/>
    <w:rsid w:val="00006D26"/>
    <w:rsid w:val="0001068C"/>
    <w:rsid w:val="000111E5"/>
    <w:rsid w:val="00012303"/>
    <w:rsid w:val="000137B4"/>
    <w:rsid w:val="0001415C"/>
    <w:rsid w:val="00014843"/>
    <w:rsid w:val="00021255"/>
    <w:rsid w:val="000216E2"/>
    <w:rsid w:val="00024824"/>
    <w:rsid w:val="000312F7"/>
    <w:rsid w:val="00031345"/>
    <w:rsid w:val="00031753"/>
    <w:rsid w:val="00034654"/>
    <w:rsid w:val="000346AF"/>
    <w:rsid w:val="00035A2C"/>
    <w:rsid w:val="00035E3B"/>
    <w:rsid w:val="00036277"/>
    <w:rsid w:val="00036B7C"/>
    <w:rsid w:val="00036CAE"/>
    <w:rsid w:val="00037323"/>
    <w:rsid w:val="000400CD"/>
    <w:rsid w:val="00042571"/>
    <w:rsid w:val="00044960"/>
    <w:rsid w:val="000450C8"/>
    <w:rsid w:val="00045328"/>
    <w:rsid w:val="00047043"/>
    <w:rsid w:val="000511E4"/>
    <w:rsid w:val="0005176D"/>
    <w:rsid w:val="000522BD"/>
    <w:rsid w:val="0005348F"/>
    <w:rsid w:val="0005625E"/>
    <w:rsid w:val="00063EB4"/>
    <w:rsid w:val="00064050"/>
    <w:rsid w:val="00064C4D"/>
    <w:rsid w:val="0006507E"/>
    <w:rsid w:val="00071F49"/>
    <w:rsid w:val="000721A1"/>
    <w:rsid w:val="00075CEE"/>
    <w:rsid w:val="00077255"/>
    <w:rsid w:val="000812FF"/>
    <w:rsid w:val="000816BE"/>
    <w:rsid w:val="00085C91"/>
    <w:rsid w:val="00087188"/>
    <w:rsid w:val="000937F0"/>
    <w:rsid w:val="00093844"/>
    <w:rsid w:val="00095FEE"/>
    <w:rsid w:val="0009631A"/>
    <w:rsid w:val="00096731"/>
    <w:rsid w:val="00096B33"/>
    <w:rsid w:val="000A13C4"/>
    <w:rsid w:val="000A179A"/>
    <w:rsid w:val="000A1A2C"/>
    <w:rsid w:val="000B19C4"/>
    <w:rsid w:val="000B3F8F"/>
    <w:rsid w:val="000B3FB6"/>
    <w:rsid w:val="000C48F2"/>
    <w:rsid w:val="000C7B34"/>
    <w:rsid w:val="000D4052"/>
    <w:rsid w:val="000D4869"/>
    <w:rsid w:val="000D5662"/>
    <w:rsid w:val="000D68A6"/>
    <w:rsid w:val="000D6AED"/>
    <w:rsid w:val="000D6B99"/>
    <w:rsid w:val="000D70AD"/>
    <w:rsid w:val="000D7C65"/>
    <w:rsid w:val="000E4715"/>
    <w:rsid w:val="000E4FF9"/>
    <w:rsid w:val="000E500E"/>
    <w:rsid w:val="000E62FB"/>
    <w:rsid w:val="000E7CB4"/>
    <w:rsid w:val="000F2B03"/>
    <w:rsid w:val="000F2DD1"/>
    <w:rsid w:val="000F32CB"/>
    <w:rsid w:val="000F423E"/>
    <w:rsid w:val="000F705D"/>
    <w:rsid w:val="001020FD"/>
    <w:rsid w:val="00102597"/>
    <w:rsid w:val="00102AF2"/>
    <w:rsid w:val="001035E1"/>
    <w:rsid w:val="001067E9"/>
    <w:rsid w:val="00106E90"/>
    <w:rsid w:val="0011472D"/>
    <w:rsid w:val="00114800"/>
    <w:rsid w:val="001160C7"/>
    <w:rsid w:val="0012037E"/>
    <w:rsid w:val="001223B2"/>
    <w:rsid w:val="001223F2"/>
    <w:rsid w:val="00123376"/>
    <w:rsid w:val="00123C99"/>
    <w:rsid w:val="00126366"/>
    <w:rsid w:val="00127E6A"/>
    <w:rsid w:val="00127F2C"/>
    <w:rsid w:val="001306D6"/>
    <w:rsid w:val="00135488"/>
    <w:rsid w:val="001358F4"/>
    <w:rsid w:val="00136129"/>
    <w:rsid w:val="0013663F"/>
    <w:rsid w:val="00140936"/>
    <w:rsid w:val="00145394"/>
    <w:rsid w:val="00146FC8"/>
    <w:rsid w:val="001471DC"/>
    <w:rsid w:val="00150878"/>
    <w:rsid w:val="00150942"/>
    <w:rsid w:val="00153207"/>
    <w:rsid w:val="00153D5C"/>
    <w:rsid w:val="00155006"/>
    <w:rsid w:val="001556C9"/>
    <w:rsid w:val="0015608B"/>
    <w:rsid w:val="001562B1"/>
    <w:rsid w:val="00157DB9"/>
    <w:rsid w:val="00161663"/>
    <w:rsid w:val="0016217E"/>
    <w:rsid w:val="00162F52"/>
    <w:rsid w:val="00163B9E"/>
    <w:rsid w:val="00164470"/>
    <w:rsid w:val="0016561B"/>
    <w:rsid w:val="00171994"/>
    <w:rsid w:val="00171B99"/>
    <w:rsid w:val="001729E8"/>
    <w:rsid w:val="00172FB0"/>
    <w:rsid w:val="00173562"/>
    <w:rsid w:val="001737F8"/>
    <w:rsid w:val="00181F2E"/>
    <w:rsid w:val="00186AC9"/>
    <w:rsid w:val="001900C8"/>
    <w:rsid w:val="00191959"/>
    <w:rsid w:val="001945CE"/>
    <w:rsid w:val="00196D07"/>
    <w:rsid w:val="001A04A5"/>
    <w:rsid w:val="001A1669"/>
    <w:rsid w:val="001A1FCC"/>
    <w:rsid w:val="001A321D"/>
    <w:rsid w:val="001A4D2C"/>
    <w:rsid w:val="001A54D9"/>
    <w:rsid w:val="001A5793"/>
    <w:rsid w:val="001A697D"/>
    <w:rsid w:val="001A7BA7"/>
    <w:rsid w:val="001B0D93"/>
    <w:rsid w:val="001B3AA1"/>
    <w:rsid w:val="001B3BBD"/>
    <w:rsid w:val="001B3CEC"/>
    <w:rsid w:val="001B5320"/>
    <w:rsid w:val="001B6309"/>
    <w:rsid w:val="001C1E17"/>
    <w:rsid w:val="001C1EDD"/>
    <w:rsid w:val="001C41BE"/>
    <w:rsid w:val="001C4C90"/>
    <w:rsid w:val="001C5B61"/>
    <w:rsid w:val="001D180D"/>
    <w:rsid w:val="001D21EE"/>
    <w:rsid w:val="001D2FC4"/>
    <w:rsid w:val="001D33AF"/>
    <w:rsid w:val="001D4A37"/>
    <w:rsid w:val="001D4D54"/>
    <w:rsid w:val="001D527F"/>
    <w:rsid w:val="001D5408"/>
    <w:rsid w:val="001D547B"/>
    <w:rsid w:val="001E0C51"/>
    <w:rsid w:val="001E13DF"/>
    <w:rsid w:val="001E404F"/>
    <w:rsid w:val="001E4284"/>
    <w:rsid w:val="001F0308"/>
    <w:rsid w:val="001F184B"/>
    <w:rsid w:val="001F207A"/>
    <w:rsid w:val="001F2829"/>
    <w:rsid w:val="001F310D"/>
    <w:rsid w:val="001F36C7"/>
    <w:rsid w:val="001F379C"/>
    <w:rsid w:val="001F41D1"/>
    <w:rsid w:val="001F4A0B"/>
    <w:rsid w:val="001F6003"/>
    <w:rsid w:val="001F62F1"/>
    <w:rsid w:val="001F6640"/>
    <w:rsid w:val="001F6C9A"/>
    <w:rsid w:val="0020556E"/>
    <w:rsid w:val="0020726E"/>
    <w:rsid w:val="00223E30"/>
    <w:rsid w:val="00224292"/>
    <w:rsid w:val="00224970"/>
    <w:rsid w:val="00226569"/>
    <w:rsid w:val="00227AB7"/>
    <w:rsid w:val="0023307B"/>
    <w:rsid w:val="002406CE"/>
    <w:rsid w:val="002433F1"/>
    <w:rsid w:val="00243F50"/>
    <w:rsid w:val="00246780"/>
    <w:rsid w:val="00246C3F"/>
    <w:rsid w:val="00247F55"/>
    <w:rsid w:val="00251C82"/>
    <w:rsid w:val="00251CE6"/>
    <w:rsid w:val="00252792"/>
    <w:rsid w:val="0025394A"/>
    <w:rsid w:val="0025506A"/>
    <w:rsid w:val="00255D9F"/>
    <w:rsid w:val="002601D7"/>
    <w:rsid w:val="0026079E"/>
    <w:rsid w:val="002616D1"/>
    <w:rsid w:val="0026181C"/>
    <w:rsid w:val="00261875"/>
    <w:rsid w:val="00262D0F"/>
    <w:rsid w:val="00264359"/>
    <w:rsid w:val="00266D6B"/>
    <w:rsid w:val="002670D9"/>
    <w:rsid w:val="00272A29"/>
    <w:rsid w:val="002773A9"/>
    <w:rsid w:val="00277C21"/>
    <w:rsid w:val="00283249"/>
    <w:rsid w:val="002837AA"/>
    <w:rsid w:val="00285216"/>
    <w:rsid w:val="002865B4"/>
    <w:rsid w:val="0029188C"/>
    <w:rsid w:val="002952C7"/>
    <w:rsid w:val="002963DE"/>
    <w:rsid w:val="002A014A"/>
    <w:rsid w:val="002A1CDA"/>
    <w:rsid w:val="002A3D0A"/>
    <w:rsid w:val="002A6A3A"/>
    <w:rsid w:val="002B12DF"/>
    <w:rsid w:val="002B4BDB"/>
    <w:rsid w:val="002B5ADF"/>
    <w:rsid w:val="002B5E33"/>
    <w:rsid w:val="002C1415"/>
    <w:rsid w:val="002C3440"/>
    <w:rsid w:val="002C3B12"/>
    <w:rsid w:val="002C5F93"/>
    <w:rsid w:val="002C69F6"/>
    <w:rsid w:val="002C6EB4"/>
    <w:rsid w:val="002D0D39"/>
    <w:rsid w:val="002D1F92"/>
    <w:rsid w:val="002D374A"/>
    <w:rsid w:val="002D53CF"/>
    <w:rsid w:val="002D69ED"/>
    <w:rsid w:val="002D6AC3"/>
    <w:rsid w:val="002E0CEF"/>
    <w:rsid w:val="002E0DD3"/>
    <w:rsid w:val="002E1346"/>
    <w:rsid w:val="002E2664"/>
    <w:rsid w:val="002E5635"/>
    <w:rsid w:val="002E604D"/>
    <w:rsid w:val="002F19B3"/>
    <w:rsid w:val="002F3590"/>
    <w:rsid w:val="002F41E6"/>
    <w:rsid w:val="002F4A7C"/>
    <w:rsid w:val="002F6DC7"/>
    <w:rsid w:val="002F76C0"/>
    <w:rsid w:val="002F7F49"/>
    <w:rsid w:val="00300195"/>
    <w:rsid w:val="003029A9"/>
    <w:rsid w:val="00302BA2"/>
    <w:rsid w:val="003031B1"/>
    <w:rsid w:val="00304372"/>
    <w:rsid w:val="0031189D"/>
    <w:rsid w:val="00311CD0"/>
    <w:rsid w:val="00313708"/>
    <w:rsid w:val="00315BCD"/>
    <w:rsid w:val="003166D6"/>
    <w:rsid w:val="00317B7F"/>
    <w:rsid w:val="0032080D"/>
    <w:rsid w:val="0032249A"/>
    <w:rsid w:val="0032317A"/>
    <w:rsid w:val="00323E88"/>
    <w:rsid w:val="003248BA"/>
    <w:rsid w:val="00326E6F"/>
    <w:rsid w:val="00327D16"/>
    <w:rsid w:val="00332B5E"/>
    <w:rsid w:val="00333932"/>
    <w:rsid w:val="00336473"/>
    <w:rsid w:val="003367AF"/>
    <w:rsid w:val="00340720"/>
    <w:rsid w:val="00340D89"/>
    <w:rsid w:val="0034509A"/>
    <w:rsid w:val="00347444"/>
    <w:rsid w:val="00351482"/>
    <w:rsid w:val="00353E40"/>
    <w:rsid w:val="00354181"/>
    <w:rsid w:val="00361029"/>
    <w:rsid w:val="00362F3F"/>
    <w:rsid w:val="003637F6"/>
    <w:rsid w:val="0036494D"/>
    <w:rsid w:val="00364FC8"/>
    <w:rsid w:val="003658F2"/>
    <w:rsid w:val="00365F2C"/>
    <w:rsid w:val="00365FEA"/>
    <w:rsid w:val="00366707"/>
    <w:rsid w:val="00366E6F"/>
    <w:rsid w:val="00370EDD"/>
    <w:rsid w:val="00371AE0"/>
    <w:rsid w:val="00372513"/>
    <w:rsid w:val="003727BF"/>
    <w:rsid w:val="00372F3D"/>
    <w:rsid w:val="00373462"/>
    <w:rsid w:val="00373524"/>
    <w:rsid w:val="00375CF8"/>
    <w:rsid w:val="00376402"/>
    <w:rsid w:val="0037778D"/>
    <w:rsid w:val="003802EC"/>
    <w:rsid w:val="003811C1"/>
    <w:rsid w:val="003816AC"/>
    <w:rsid w:val="0038424B"/>
    <w:rsid w:val="0038442D"/>
    <w:rsid w:val="0038656B"/>
    <w:rsid w:val="003906CD"/>
    <w:rsid w:val="00391579"/>
    <w:rsid w:val="00392CA9"/>
    <w:rsid w:val="0039324C"/>
    <w:rsid w:val="00393FBB"/>
    <w:rsid w:val="00394814"/>
    <w:rsid w:val="00394BB7"/>
    <w:rsid w:val="003955D7"/>
    <w:rsid w:val="00396500"/>
    <w:rsid w:val="00397210"/>
    <w:rsid w:val="003A0D10"/>
    <w:rsid w:val="003A45F2"/>
    <w:rsid w:val="003A63C4"/>
    <w:rsid w:val="003B1A69"/>
    <w:rsid w:val="003B235D"/>
    <w:rsid w:val="003B451A"/>
    <w:rsid w:val="003B4662"/>
    <w:rsid w:val="003B4FD5"/>
    <w:rsid w:val="003B56EA"/>
    <w:rsid w:val="003C160F"/>
    <w:rsid w:val="003C1ABC"/>
    <w:rsid w:val="003C2038"/>
    <w:rsid w:val="003C3463"/>
    <w:rsid w:val="003C4391"/>
    <w:rsid w:val="003C5393"/>
    <w:rsid w:val="003C6087"/>
    <w:rsid w:val="003C71F3"/>
    <w:rsid w:val="003D2092"/>
    <w:rsid w:val="003D2A3C"/>
    <w:rsid w:val="003D4F90"/>
    <w:rsid w:val="003D6F6C"/>
    <w:rsid w:val="003E2A76"/>
    <w:rsid w:val="003E5298"/>
    <w:rsid w:val="003E6D1C"/>
    <w:rsid w:val="003E6D70"/>
    <w:rsid w:val="003E7BF0"/>
    <w:rsid w:val="003F163E"/>
    <w:rsid w:val="003F2120"/>
    <w:rsid w:val="003F3F42"/>
    <w:rsid w:val="003F43B4"/>
    <w:rsid w:val="003F5078"/>
    <w:rsid w:val="003F7231"/>
    <w:rsid w:val="00401792"/>
    <w:rsid w:val="00401AB6"/>
    <w:rsid w:val="004026DA"/>
    <w:rsid w:val="0040364D"/>
    <w:rsid w:val="00406934"/>
    <w:rsid w:val="00410A63"/>
    <w:rsid w:val="00410C3F"/>
    <w:rsid w:val="00411F90"/>
    <w:rsid w:val="0041231E"/>
    <w:rsid w:val="0041248D"/>
    <w:rsid w:val="004128D3"/>
    <w:rsid w:val="0041292D"/>
    <w:rsid w:val="0041543B"/>
    <w:rsid w:val="00415671"/>
    <w:rsid w:val="00415DE8"/>
    <w:rsid w:val="004161C4"/>
    <w:rsid w:val="00417075"/>
    <w:rsid w:val="00417259"/>
    <w:rsid w:val="00420130"/>
    <w:rsid w:val="00420D64"/>
    <w:rsid w:val="004216BB"/>
    <w:rsid w:val="00423834"/>
    <w:rsid w:val="004241E5"/>
    <w:rsid w:val="00424B7F"/>
    <w:rsid w:val="0043037F"/>
    <w:rsid w:val="0043179D"/>
    <w:rsid w:val="0043220C"/>
    <w:rsid w:val="004324AE"/>
    <w:rsid w:val="004325B5"/>
    <w:rsid w:val="00433411"/>
    <w:rsid w:val="00434FA1"/>
    <w:rsid w:val="00442E89"/>
    <w:rsid w:val="00443AC6"/>
    <w:rsid w:val="00443C20"/>
    <w:rsid w:val="0044475D"/>
    <w:rsid w:val="00445FF3"/>
    <w:rsid w:val="00446E80"/>
    <w:rsid w:val="0045004C"/>
    <w:rsid w:val="00450D89"/>
    <w:rsid w:val="004523E1"/>
    <w:rsid w:val="004528DC"/>
    <w:rsid w:val="00453AFB"/>
    <w:rsid w:val="00453C81"/>
    <w:rsid w:val="00454BAF"/>
    <w:rsid w:val="0046083B"/>
    <w:rsid w:val="0046191B"/>
    <w:rsid w:val="00461EB6"/>
    <w:rsid w:val="004621C5"/>
    <w:rsid w:val="00462240"/>
    <w:rsid w:val="004626F3"/>
    <w:rsid w:val="00462D20"/>
    <w:rsid w:val="004631E8"/>
    <w:rsid w:val="004634F6"/>
    <w:rsid w:val="00464948"/>
    <w:rsid w:val="00464A7B"/>
    <w:rsid w:val="00465236"/>
    <w:rsid w:val="00465374"/>
    <w:rsid w:val="004654BD"/>
    <w:rsid w:val="00466FF8"/>
    <w:rsid w:val="004673F7"/>
    <w:rsid w:val="00467E72"/>
    <w:rsid w:val="00472209"/>
    <w:rsid w:val="00474000"/>
    <w:rsid w:val="00475FCE"/>
    <w:rsid w:val="004767D8"/>
    <w:rsid w:val="004814B6"/>
    <w:rsid w:val="00481F9F"/>
    <w:rsid w:val="00482BFF"/>
    <w:rsid w:val="00483FA7"/>
    <w:rsid w:val="00484021"/>
    <w:rsid w:val="00485CA6"/>
    <w:rsid w:val="00487592"/>
    <w:rsid w:val="0049069D"/>
    <w:rsid w:val="004911C2"/>
    <w:rsid w:val="0049253C"/>
    <w:rsid w:val="00493834"/>
    <w:rsid w:val="0049497A"/>
    <w:rsid w:val="00495BD2"/>
    <w:rsid w:val="004A0E02"/>
    <w:rsid w:val="004A133B"/>
    <w:rsid w:val="004A3E9A"/>
    <w:rsid w:val="004A4ACB"/>
    <w:rsid w:val="004A4FF7"/>
    <w:rsid w:val="004A55D5"/>
    <w:rsid w:val="004A6189"/>
    <w:rsid w:val="004B0617"/>
    <w:rsid w:val="004B1558"/>
    <w:rsid w:val="004B223E"/>
    <w:rsid w:val="004B2D81"/>
    <w:rsid w:val="004B46CC"/>
    <w:rsid w:val="004C02D5"/>
    <w:rsid w:val="004C0AED"/>
    <w:rsid w:val="004C2D04"/>
    <w:rsid w:val="004C514C"/>
    <w:rsid w:val="004C51A1"/>
    <w:rsid w:val="004C708C"/>
    <w:rsid w:val="004C7F9B"/>
    <w:rsid w:val="004D0D86"/>
    <w:rsid w:val="004D1AF2"/>
    <w:rsid w:val="004D253C"/>
    <w:rsid w:val="004D281A"/>
    <w:rsid w:val="004D2EDA"/>
    <w:rsid w:val="004D432D"/>
    <w:rsid w:val="004D53B6"/>
    <w:rsid w:val="004D58D3"/>
    <w:rsid w:val="004D5F08"/>
    <w:rsid w:val="004D6E57"/>
    <w:rsid w:val="004D773B"/>
    <w:rsid w:val="004D7DBC"/>
    <w:rsid w:val="004E2990"/>
    <w:rsid w:val="004E2D4A"/>
    <w:rsid w:val="004E3E23"/>
    <w:rsid w:val="004E45BE"/>
    <w:rsid w:val="004E659E"/>
    <w:rsid w:val="004F167C"/>
    <w:rsid w:val="004F183F"/>
    <w:rsid w:val="004F2301"/>
    <w:rsid w:val="004F36CA"/>
    <w:rsid w:val="004F461C"/>
    <w:rsid w:val="004F46DB"/>
    <w:rsid w:val="004F5BD9"/>
    <w:rsid w:val="004F76B1"/>
    <w:rsid w:val="00502E3E"/>
    <w:rsid w:val="0050399D"/>
    <w:rsid w:val="00503E28"/>
    <w:rsid w:val="0050492A"/>
    <w:rsid w:val="00507159"/>
    <w:rsid w:val="0050745A"/>
    <w:rsid w:val="00507BC1"/>
    <w:rsid w:val="0051004B"/>
    <w:rsid w:val="00511A70"/>
    <w:rsid w:val="00511EA6"/>
    <w:rsid w:val="00512DA5"/>
    <w:rsid w:val="005133A5"/>
    <w:rsid w:val="00513649"/>
    <w:rsid w:val="00513A01"/>
    <w:rsid w:val="00513FE0"/>
    <w:rsid w:val="00514839"/>
    <w:rsid w:val="0051491E"/>
    <w:rsid w:val="00520385"/>
    <w:rsid w:val="005206E4"/>
    <w:rsid w:val="00520E88"/>
    <w:rsid w:val="0052469E"/>
    <w:rsid w:val="00524DB1"/>
    <w:rsid w:val="00525065"/>
    <w:rsid w:val="00525D68"/>
    <w:rsid w:val="005266D4"/>
    <w:rsid w:val="005338FF"/>
    <w:rsid w:val="005340E5"/>
    <w:rsid w:val="00535F1F"/>
    <w:rsid w:val="00536E13"/>
    <w:rsid w:val="00536FE4"/>
    <w:rsid w:val="00540955"/>
    <w:rsid w:val="00542D78"/>
    <w:rsid w:val="00543E2F"/>
    <w:rsid w:val="00544935"/>
    <w:rsid w:val="00545FE6"/>
    <w:rsid w:val="00550653"/>
    <w:rsid w:val="00551223"/>
    <w:rsid w:val="0055206C"/>
    <w:rsid w:val="005529A1"/>
    <w:rsid w:val="00552B87"/>
    <w:rsid w:val="0055537B"/>
    <w:rsid w:val="005558E4"/>
    <w:rsid w:val="00556535"/>
    <w:rsid w:val="00560342"/>
    <w:rsid w:val="00560CD7"/>
    <w:rsid w:val="00562797"/>
    <w:rsid w:val="0056378C"/>
    <w:rsid w:val="0057077D"/>
    <w:rsid w:val="00572026"/>
    <w:rsid w:val="00575B5A"/>
    <w:rsid w:val="00577998"/>
    <w:rsid w:val="00577AD1"/>
    <w:rsid w:val="005809BA"/>
    <w:rsid w:val="00582267"/>
    <w:rsid w:val="005825AA"/>
    <w:rsid w:val="00582902"/>
    <w:rsid w:val="00583945"/>
    <w:rsid w:val="00584DBE"/>
    <w:rsid w:val="00585699"/>
    <w:rsid w:val="005919DD"/>
    <w:rsid w:val="005936D0"/>
    <w:rsid w:val="005A02DA"/>
    <w:rsid w:val="005A0B38"/>
    <w:rsid w:val="005A0F2F"/>
    <w:rsid w:val="005A2E10"/>
    <w:rsid w:val="005A669F"/>
    <w:rsid w:val="005B1990"/>
    <w:rsid w:val="005B1EE6"/>
    <w:rsid w:val="005B3373"/>
    <w:rsid w:val="005B36F1"/>
    <w:rsid w:val="005B51A3"/>
    <w:rsid w:val="005B585D"/>
    <w:rsid w:val="005B707A"/>
    <w:rsid w:val="005C0BA9"/>
    <w:rsid w:val="005C312E"/>
    <w:rsid w:val="005C3B8D"/>
    <w:rsid w:val="005C74C4"/>
    <w:rsid w:val="005D16A7"/>
    <w:rsid w:val="005D16EA"/>
    <w:rsid w:val="005D2672"/>
    <w:rsid w:val="005D301B"/>
    <w:rsid w:val="005D3488"/>
    <w:rsid w:val="005D4EAF"/>
    <w:rsid w:val="005D654C"/>
    <w:rsid w:val="005D6F7F"/>
    <w:rsid w:val="005E122B"/>
    <w:rsid w:val="005E148A"/>
    <w:rsid w:val="005E2FB1"/>
    <w:rsid w:val="005E74FD"/>
    <w:rsid w:val="005F282B"/>
    <w:rsid w:val="005F2B03"/>
    <w:rsid w:val="006024FD"/>
    <w:rsid w:val="00602EE5"/>
    <w:rsid w:val="006038C4"/>
    <w:rsid w:val="006049CE"/>
    <w:rsid w:val="0060505F"/>
    <w:rsid w:val="00605207"/>
    <w:rsid w:val="006059E1"/>
    <w:rsid w:val="00606641"/>
    <w:rsid w:val="00606DBC"/>
    <w:rsid w:val="00611DBA"/>
    <w:rsid w:val="00613611"/>
    <w:rsid w:val="00616790"/>
    <w:rsid w:val="00616E20"/>
    <w:rsid w:val="006208A6"/>
    <w:rsid w:val="00622984"/>
    <w:rsid w:val="00622BA5"/>
    <w:rsid w:val="006240D8"/>
    <w:rsid w:val="0062506D"/>
    <w:rsid w:val="006264AE"/>
    <w:rsid w:val="00631851"/>
    <w:rsid w:val="00633D21"/>
    <w:rsid w:val="0063549D"/>
    <w:rsid w:val="00635680"/>
    <w:rsid w:val="00635681"/>
    <w:rsid w:val="006360F0"/>
    <w:rsid w:val="006367A0"/>
    <w:rsid w:val="00644375"/>
    <w:rsid w:val="006463ED"/>
    <w:rsid w:val="00651F56"/>
    <w:rsid w:val="00653D94"/>
    <w:rsid w:val="00657698"/>
    <w:rsid w:val="00662DC3"/>
    <w:rsid w:val="0066354F"/>
    <w:rsid w:val="00670C85"/>
    <w:rsid w:val="006724B7"/>
    <w:rsid w:val="0067293A"/>
    <w:rsid w:val="00672946"/>
    <w:rsid w:val="00673718"/>
    <w:rsid w:val="00677658"/>
    <w:rsid w:val="006805C2"/>
    <w:rsid w:val="0068279B"/>
    <w:rsid w:val="00685732"/>
    <w:rsid w:val="00686315"/>
    <w:rsid w:val="00686F78"/>
    <w:rsid w:val="00687D8B"/>
    <w:rsid w:val="0069019C"/>
    <w:rsid w:val="00695B4F"/>
    <w:rsid w:val="00695CE0"/>
    <w:rsid w:val="0069642C"/>
    <w:rsid w:val="00696B82"/>
    <w:rsid w:val="00697B4C"/>
    <w:rsid w:val="006A18C8"/>
    <w:rsid w:val="006A2C0A"/>
    <w:rsid w:val="006A3D5D"/>
    <w:rsid w:val="006A56A8"/>
    <w:rsid w:val="006B0590"/>
    <w:rsid w:val="006B290F"/>
    <w:rsid w:val="006B577E"/>
    <w:rsid w:val="006B6366"/>
    <w:rsid w:val="006B74A4"/>
    <w:rsid w:val="006C2408"/>
    <w:rsid w:val="006C2CD7"/>
    <w:rsid w:val="006C4E9C"/>
    <w:rsid w:val="006C6A79"/>
    <w:rsid w:val="006D0B91"/>
    <w:rsid w:val="006D281E"/>
    <w:rsid w:val="006D298C"/>
    <w:rsid w:val="006D57CB"/>
    <w:rsid w:val="006D5A10"/>
    <w:rsid w:val="006D7702"/>
    <w:rsid w:val="006D7F3B"/>
    <w:rsid w:val="006D7FE4"/>
    <w:rsid w:val="006E6973"/>
    <w:rsid w:val="006F0120"/>
    <w:rsid w:val="006F3085"/>
    <w:rsid w:val="006F3624"/>
    <w:rsid w:val="006F4072"/>
    <w:rsid w:val="006F4101"/>
    <w:rsid w:val="006F603E"/>
    <w:rsid w:val="006F704F"/>
    <w:rsid w:val="006F7071"/>
    <w:rsid w:val="0070566B"/>
    <w:rsid w:val="00706BC8"/>
    <w:rsid w:val="00710E8E"/>
    <w:rsid w:val="00711D69"/>
    <w:rsid w:val="007138A2"/>
    <w:rsid w:val="007161D9"/>
    <w:rsid w:val="007200E4"/>
    <w:rsid w:val="00720CE6"/>
    <w:rsid w:val="00721AA5"/>
    <w:rsid w:val="00722CAF"/>
    <w:rsid w:val="00722F98"/>
    <w:rsid w:val="00724D21"/>
    <w:rsid w:val="00725D99"/>
    <w:rsid w:val="007263E0"/>
    <w:rsid w:val="007320EF"/>
    <w:rsid w:val="00732FEA"/>
    <w:rsid w:val="00733E53"/>
    <w:rsid w:val="00733FDE"/>
    <w:rsid w:val="0073414F"/>
    <w:rsid w:val="007373AD"/>
    <w:rsid w:val="00740602"/>
    <w:rsid w:val="00744BFD"/>
    <w:rsid w:val="00744F4D"/>
    <w:rsid w:val="0074629B"/>
    <w:rsid w:val="00746E89"/>
    <w:rsid w:val="00746F5D"/>
    <w:rsid w:val="00751066"/>
    <w:rsid w:val="00751D1E"/>
    <w:rsid w:val="007535A5"/>
    <w:rsid w:val="007548F0"/>
    <w:rsid w:val="00756C53"/>
    <w:rsid w:val="00757D50"/>
    <w:rsid w:val="00760122"/>
    <w:rsid w:val="00760415"/>
    <w:rsid w:val="00760FE7"/>
    <w:rsid w:val="0076111E"/>
    <w:rsid w:val="007614AE"/>
    <w:rsid w:val="00763A4E"/>
    <w:rsid w:val="00764580"/>
    <w:rsid w:val="00767A49"/>
    <w:rsid w:val="00773916"/>
    <w:rsid w:val="00774693"/>
    <w:rsid w:val="007844BE"/>
    <w:rsid w:val="0078706D"/>
    <w:rsid w:val="00787641"/>
    <w:rsid w:val="007906DC"/>
    <w:rsid w:val="007943FF"/>
    <w:rsid w:val="007950D8"/>
    <w:rsid w:val="007953DD"/>
    <w:rsid w:val="00796095"/>
    <w:rsid w:val="007A0B37"/>
    <w:rsid w:val="007A0BFA"/>
    <w:rsid w:val="007A1694"/>
    <w:rsid w:val="007A1E1D"/>
    <w:rsid w:val="007A3008"/>
    <w:rsid w:val="007A32C7"/>
    <w:rsid w:val="007A4155"/>
    <w:rsid w:val="007A53D2"/>
    <w:rsid w:val="007A5E74"/>
    <w:rsid w:val="007A66D9"/>
    <w:rsid w:val="007A7C8B"/>
    <w:rsid w:val="007A7E0A"/>
    <w:rsid w:val="007B08EA"/>
    <w:rsid w:val="007B23B8"/>
    <w:rsid w:val="007B29F1"/>
    <w:rsid w:val="007B3214"/>
    <w:rsid w:val="007B5919"/>
    <w:rsid w:val="007B7036"/>
    <w:rsid w:val="007B7B41"/>
    <w:rsid w:val="007C1176"/>
    <w:rsid w:val="007C16BB"/>
    <w:rsid w:val="007C1C92"/>
    <w:rsid w:val="007C428D"/>
    <w:rsid w:val="007C4CBE"/>
    <w:rsid w:val="007C617C"/>
    <w:rsid w:val="007C6B11"/>
    <w:rsid w:val="007C6E5A"/>
    <w:rsid w:val="007D01E9"/>
    <w:rsid w:val="007D0506"/>
    <w:rsid w:val="007D145E"/>
    <w:rsid w:val="007D496F"/>
    <w:rsid w:val="007D4BE0"/>
    <w:rsid w:val="007D5EFF"/>
    <w:rsid w:val="007D5F9D"/>
    <w:rsid w:val="007E1996"/>
    <w:rsid w:val="007E21FE"/>
    <w:rsid w:val="007F406E"/>
    <w:rsid w:val="007F4145"/>
    <w:rsid w:val="007F4CE4"/>
    <w:rsid w:val="007F6376"/>
    <w:rsid w:val="007F7189"/>
    <w:rsid w:val="007F7990"/>
    <w:rsid w:val="008001B6"/>
    <w:rsid w:val="00801C0B"/>
    <w:rsid w:val="00804712"/>
    <w:rsid w:val="00804E9A"/>
    <w:rsid w:val="008056B6"/>
    <w:rsid w:val="0080619F"/>
    <w:rsid w:val="00806849"/>
    <w:rsid w:val="00813500"/>
    <w:rsid w:val="00815F71"/>
    <w:rsid w:val="00825991"/>
    <w:rsid w:val="00826024"/>
    <w:rsid w:val="008268A0"/>
    <w:rsid w:val="00826BE4"/>
    <w:rsid w:val="00830F63"/>
    <w:rsid w:val="00831756"/>
    <w:rsid w:val="0083314C"/>
    <w:rsid w:val="00834627"/>
    <w:rsid w:val="00836964"/>
    <w:rsid w:val="00840D03"/>
    <w:rsid w:val="00844111"/>
    <w:rsid w:val="0084554B"/>
    <w:rsid w:val="00845B14"/>
    <w:rsid w:val="0084669E"/>
    <w:rsid w:val="00847A17"/>
    <w:rsid w:val="0085074F"/>
    <w:rsid w:val="0085080A"/>
    <w:rsid w:val="00851CD9"/>
    <w:rsid w:val="00852FA1"/>
    <w:rsid w:val="00854E43"/>
    <w:rsid w:val="008557A4"/>
    <w:rsid w:val="00861D63"/>
    <w:rsid w:val="00862C14"/>
    <w:rsid w:val="00864255"/>
    <w:rsid w:val="0086543B"/>
    <w:rsid w:val="00865614"/>
    <w:rsid w:val="00866F32"/>
    <w:rsid w:val="00867195"/>
    <w:rsid w:val="00870466"/>
    <w:rsid w:val="00874618"/>
    <w:rsid w:val="008748CE"/>
    <w:rsid w:val="00875796"/>
    <w:rsid w:val="00875A25"/>
    <w:rsid w:val="00875A83"/>
    <w:rsid w:val="008761D5"/>
    <w:rsid w:val="00882787"/>
    <w:rsid w:val="0088382D"/>
    <w:rsid w:val="00892F12"/>
    <w:rsid w:val="00893B00"/>
    <w:rsid w:val="008949C3"/>
    <w:rsid w:val="0089620C"/>
    <w:rsid w:val="008A0435"/>
    <w:rsid w:val="008A169E"/>
    <w:rsid w:val="008A1764"/>
    <w:rsid w:val="008A319E"/>
    <w:rsid w:val="008A5F94"/>
    <w:rsid w:val="008B2B96"/>
    <w:rsid w:val="008B4553"/>
    <w:rsid w:val="008B7A53"/>
    <w:rsid w:val="008C0163"/>
    <w:rsid w:val="008C2645"/>
    <w:rsid w:val="008C3FA1"/>
    <w:rsid w:val="008C4746"/>
    <w:rsid w:val="008C54B5"/>
    <w:rsid w:val="008C69F9"/>
    <w:rsid w:val="008C713F"/>
    <w:rsid w:val="008D0C99"/>
    <w:rsid w:val="008D18A9"/>
    <w:rsid w:val="008D4F72"/>
    <w:rsid w:val="008D50BD"/>
    <w:rsid w:val="008D5183"/>
    <w:rsid w:val="008D5605"/>
    <w:rsid w:val="008D5AFB"/>
    <w:rsid w:val="008D5F4B"/>
    <w:rsid w:val="008D6081"/>
    <w:rsid w:val="008D71E0"/>
    <w:rsid w:val="008E2C1E"/>
    <w:rsid w:val="008E39EA"/>
    <w:rsid w:val="008E3C53"/>
    <w:rsid w:val="008E4444"/>
    <w:rsid w:val="008E5279"/>
    <w:rsid w:val="008E68A2"/>
    <w:rsid w:val="008E6C2D"/>
    <w:rsid w:val="008F0132"/>
    <w:rsid w:val="008F2AEE"/>
    <w:rsid w:val="008F33F7"/>
    <w:rsid w:val="008F6F68"/>
    <w:rsid w:val="008F7EF2"/>
    <w:rsid w:val="0090043F"/>
    <w:rsid w:val="00900EF8"/>
    <w:rsid w:val="00903662"/>
    <w:rsid w:val="00905555"/>
    <w:rsid w:val="00906FD5"/>
    <w:rsid w:val="00907DDA"/>
    <w:rsid w:val="0091117C"/>
    <w:rsid w:val="009122F9"/>
    <w:rsid w:val="00912C58"/>
    <w:rsid w:val="00913D69"/>
    <w:rsid w:val="00913E21"/>
    <w:rsid w:val="009141A3"/>
    <w:rsid w:val="00917780"/>
    <w:rsid w:val="009229AE"/>
    <w:rsid w:val="00922CF6"/>
    <w:rsid w:val="00924B8E"/>
    <w:rsid w:val="00924D05"/>
    <w:rsid w:val="0092568C"/>
    <w:rsid w:val="0092688C"/>
    <w:rsid w:val="009272BF"/>
    <w:rsid w:val="00933E76"/>
    <w:rsid w:val="00934BE5"/>
    <w:rsid w:val="009357CE"/>
    <w:rsid w:val="009373D6"/>
    <w:rsid w:val="00937FD6"/>
    <w:rsid w:val="00940731"/>
    <w:rsid w:val="00944701"/>
    <w:rsid w:val="009454FB"/>
    <w:rsid w:val="009471B2"/>
    <w:rsid w:val="009504FE"/>
    <w:rsid w:val="0095166C"/>
    <w:rsid w:val="00952E19"/>
    <w:rsid w:val="00952F28"/>
    <w:rsid w:val="00955610"/>
    <w:rsid w:val="00956562"/>
    <w:rsid w:val="00957E1C"/>
    <w:rsid w:val="00957F26"/>
    <w:rsid w:val="00960819"/>
    <w:rsid w:val="00963541"/>
    <w:rsid w:val="009639E7"/>
    <w:rsid w:val="00965BE3"/>
    <w:rsid w:val="00965E86"/>
    <w:rsid w:val="00966100"/>
    <w:rsid w:val="00971125"/>
    <w:rsid w:val="009713D5"/>
    <w:rsid w:val="00971814"/>
    <w:rsid w:val="009727C4"/>
    <w:rsid w:val="00973F80"/>
    <w:rsid w:val="00977003"/>
    <w:rsid w:val="00984622"/>
    <w:rsid w:val="00984E12"/>
    <w:rsid w:val="009852AA"/>
    <w:rsid w:val="009854C4"/>
    <w:rsid w:val="0098618B"/>
    <w:rsid w:val="00986C7D"/>
    <w:rsid w:val="00986E48"/>
    <w:rsid w:val="0099065A"/>
    <w:rsid w:val="00990BEC"/>
    <w:rsid w:val="0099315C"/>
    <w:rsid w:val="00993BDA"/>
    <w:rsid w:val="0099731C"/>
    <w:rsid w:val="00997EF2"/>
    <w:rsid w:val="009A01D1"/>
    <w:rsid w:val="009A1731"/>
    <w:rsid w:val="009B165C"/>
    <w:rsid w:val="009B19CB"/>
    <w:rsid w:val="009B3175"/>
    <w:rsid w:val="009B5FD1"/>
    <w:rsid w:val="009B7D34"/>
    <w:rsid w:val="009C0D75"/>
    <w:rsid w:val="009C1125"/>
    <w:rsid w:val="009C2541"/>
    <w:rsid w:val="009C2CFB"/>
    <w:rsid w:val="009C4766"/>
    <w:rsid w:val="009C4AE8"/>
    <w:rsid w:val="009C4EB0"/>
    <w:rsid w:val="009C623A"/>
    <w:rsid w:val="009C6536"/>
    <w:rsid w:val="009C6D54"/>
    <w:rsid w:val="009C7630"/>
    <w:rsid w:val="009C772F"/>
    <w:rsid w:val="009D01A9"/>
    <w:rsid w:val="009D3334"/>
    <w:rsid w:val="009E0313"/>
    <w:rsid w:val="009E3BEE"/>
    <w:rsid w:val="009E3C7A"/>
    <w:rsid w:val="009E4E9B"/>
    <w:rsid w:val="009E5C6F"/>
    <w:rsid w:val="009E5CA2"/>
    <w:rsid w:val="009E6341"/>
    <w:rsid w:val="009E6ED4"/>
    <w:rsid w:val="009E7E45"/>
    <w:rsid w:val="009F1B35"/>
    <w:rsid w:val="009F1BB0"/>
    <w:rsid w:val="009F461B"/>
    <w:rsid w:val="009F652B"/>
    <w:rsid w:val="009F706A"/>
    <w:rsid w:val="00A00550"/>
    <w:rsid w:val="00A045D5"/>
    <w:rsid w:val="00A050F8"/>
    <w:rsid w:val="00A05C97"/>
    <w:rsid w:val="00A0693D"/>
    <w:rsid w:val="00A06963"/>
    <w:rsid w:val="00A07AEE"/>
    <w:rsid w:val="00A15DD6"/>
    <w:rsid w:val="00A16535"/>
    <w:rsid w:val="00A17E63"/>
    <w:rsid w:val="00A20C27"/>
    <w:rsid w:val="00A22AD9"/>
    <w:rsid w:val="00A22AE2"/>
    <w:rsid w:val="00A2435D"/>
    <w:rsid w:val="00A2504D"/>
    <w:rsid w:val="00A25525"/>
    <w:rsid w:val="00A2785D"/>
    <w:rsid w:val="00A3406E"/>
    <w:rsid w:val="00A36CAE"/>
    <w:rsid w:val="00A379B1"/>
    <w:rsid w:val="00A41D41"/>
    <w:rsid w:val="00A42365"/>
    <w:rsid w:val="00A4250D"/>
    <w:rsid w:val="00A44049"/>
    <w:rsid w:val="00A446A9"/>
    <w:rsid w:val="00A44C37"/>
    <w:rsid w:val="00A44E77"/>
    <w:rsid w:val="00A460CE"/>
    <w:rsid w:val="00A50476"/>
    <w:rsid w:val="00A5129A"/>
    <w:rsid w:val="00A52042"/>
    <w:rsid w:val="00A53322"/>
    <w:rsid w:val="00A54D17"/>
    <w:rsid w:val="00A56286"/>
    <w:rsid w:val="00A60FD2"/>
    <w:rsid w:val="00A62CB1"/>
    <w:rsid w:val="00A648EF"/>
    <w:rsid w:val="00A655E1"/>
    <w:rsid w:val="00A660E4"/>
    <w:rsid w:val="00A713F2"/>
    <w:rsid w:val="00A7257C"/>
    <w:rsid w:val="00A75303"/>
    <w:rsid w:val="00A7545E"/>
    <w:rsid w:val="00A80019"/>
    <w:rsid w:val="00A80A72"/>
    <w:rsid w:val="00A82F6C"/>
    <w:rsid w:val="00A839CC"/>
    <w:rsid w:val="00A90DA2"/>
    <w:rsid w:val="00A93508"/>
    <w:rsid w:val="00A97A96"/>
    <w:rsid w:val="00A97F74"/>
    <w:rsid w:val="00AA08A6"/>
    <w:rsid w:val="00AA1276"/>
    <w:rsid w:val="00AA4413"/>
    <w:rsid w:val="00AA5C5B"/>
    <w:rsid w:val="00AB2065"/>
    <w:rsid w:val="00AB35E2"/>
    <w:rsid w:val="00AB45CE"/>
    <w:rsid w:val="00AB4C86"/>
    <w:rsid w:val="00AB58F8"/>
    <w:rsid w:val="00AB6FBD"/>
    <w:rsid w:val="00AB776E"/>
    <w:rsid w:val="00AC057B"/>
    <w:rsid w:val="00AC2A9E"/>
    <w:rsid w:val="00AC389B"/>
    <w:rsid w:val="00AC3C25"/>
    <w:rsid w:val="00AC46CD"/>
    <w:rsid w:val="00AC5DB9"/>
    <w:rsid w:val="00AC6570"/>
    <w:rsid w:val="00AD1CDE"/>
    <w:rsid w:val="00AD511A"/>
    <w:rsid w:val="00AD7486"/>
    <w:rsid w:val="00AD7D47"/>
    <w:rsid w:val="00AE065C"/>
    <w:rsid w:val="00AE072A"/>
    <w:rsid w:val="00AE0CE9"/>
    <w:rsid w:val="00AE2A09"/>
    <w:rsid w:val="00AE2BD9"/>
    <w:rsid w:val="00AE37B4"/>
    <w:rsid w:val="00AE43B2"/>
    <w:rsid w:val="00AE5F68"/>
    <w:rsid w:val="00AE616B"/>
    <w:rsid w:val="00AE6837"/>
    <w:rsid w:val="00AE77F2"/>
    <w:rsid w:val="00AF10BE"/>
    <w:rsid w:val="00AF1641"/>
    <w:rsid w:val="00AF1F6B"/>
    <w:rsid w:val="00AF21EF"/>
    <w:rsid w:val="00AF3539"/>
    <w:rsid w:val="00AF4A68"/>
    <w:rsid w:val="00AF5F8D"/>
    <w:rsid w:val="00B02E44"/>
    <w:rsid w:val="00B03A48"/>
    <w:rsid w:val="00B05A78"/>
    <w:rsid w:val="00B06D76"/>
    <w:rsid w:val="00B07E3D"/>
    <w:rsid w:val="00B10D30"/>
    <w:rsid w:val="00B13131"/>
    <w:rsid w:val="00B20AFF"/>
    <w:rsid w:val="00B24C4C"/>
    <w:rsid w:val="00B2541C"/>
    <w:rsid w:val="00B27C68"/>
    <w:rsid w:val="00B3353E"/>
    <w:rsid w:val="00B353F2"/>
    <w:rsid w:val="00B3552C"/>
    <w:rsid w:val="00B408ED"/>
    <w:rsid w:val="00B410DE"/>
    <w:rsid w:val="00B413E1"/>
    <w:rsid w:val="00B4192D"/>
    <w:rsid w:val="00B434E1"/>
    <w:rsid w:val="00B43536"/>
    <w:rsid w:val="00B436C7"/>
    <w:rsid w:val="00B45C8F"/>
    <w:rsid w:val="00B46102"/>
    <w:rsid w:val="00B46746"/>
    <w:rsid w:val="00B520C7"/>
    <w:rsid w:val="00B52453"/>
    <w:rsid w:val="00B53653"/>
    <w:rsid w:val="00B53C77"/>
    <w:rsid w:val="00B56F09"/>
    <w:rsid w:val="00B61F1D"/>
    <w:rsid w:val="00B62590"/>
    <w:rsid w:val="00B640C6"/>
    <w:rsid w:val="00B6431D"/>
    <w:rsid w:val="00B668F7"/>
    <w:rsid w:val="00B66AF6"/>
    <w:rsid w:val="00B66DE1"/>
    <w:rsid w:val="00B67452"/>
    <w:rsid w:val="00B71C17"/>
    <w:rsid w:val="00B7296B"/>
    <w:rsid w:val="00B738E3"/>
    <w:rsid w:val="00B74533"/>
    <w:rsid w:val="00B76268"/>
    <w:rsid w:val="00B81E7E"/>
    <w:rsid w:val="00B83662"/>
    <w:rsid w:val="00B85ACC"/>
    <w:rsid w:val="00B86258"/>
    <w:rsid w:val="00B86C0A"/>
    <w:rsid w:val="00B86E14"/>
    <w:rsid w:val="00B86F1E"/>
    <w:rsid w:val="00B86FAE"/>
    <w:rsid w:val="00B90546"/>
    <w:rsid w:val="00B91967"/>
    <w:rsid w:val="00B9316D"/>
    <w:rsid w:val="00B9582A"/>
    <w:rsid w:val="00B96B35"/>
    <w:rsid w:val="00B97262"/>
    <w:rsid w:val="00B97BE7"/>
    <w:rsid w:val="00BA144E"/>
    <w:rsid w:val="00BA21B4"/>
    <w:rsid w:val="00BB2E53"/>
    <w:rsid w:val="00BB3DEE"/>
    <w:rsid w:val="00BB4F9D"/>
    <w:rsid w:val="00BC14CA"/>
    <w:rsid w:val="00BC26BA"/>
    <w:rsid w:val="00BC32F9"/>
    <w:rsid w:val="00BC38D5"/>
    <w:rsid w:val="00BC3C38"/>
    <w:rsid w:val="00BC56A1"/>
    <w:rsid w:val="00BC6E29"/>
    <w:rsid w:val="00BC7119"/>
    <w:rsid w:val="00BD04B7"/>
    <w:rsid w:val="00BD10C9"/>
    <w:rsid w:val="00BD2BA6"/>
    <w:rsid w:val="00BD647F"/>
    <w:rsid w:val="00BE145E"/>
    <w:rsid w:val="00BE2B9E"/>
    <w:rsid w:val="00BE4ECB"/>
    <w:rsid w:val="00BE784D"/>
    <w:rsid w:val="00BF137A"/>
    <w:rsid w:val="00BF1A3C"/>
    <w:rsid w:val="00BF36A2"/>
    <w:rsid w:val="00C0111A"/>
    <w:rsid w:val="00C035B4"/>
    <w:rsid w:val="00C043E2"/>
    <w:rsid w:val="00C10B2C"/>
    <w:rsid w:val="00C14A8E"/>
    <w:rsid w:val="00C15960"/>
    <w:rsid w:val="00C15F68"/>
    <w:rsid w:val="00C176F3"/>
    <w:rsid w:val="00C17AAF"/>
    <w:rsid w:val="00C20FA9"/>
    <w:rsid w:val="00C217AA"/>
    <w:rsid w:val="00C21E50"/>
    <w:rsid w:val="00C2329C"/>
    <w:rsid w:val="00C23FCE"/>
    <w:rsid w:val="00C2473A"/>
    <w:rsid w:val="00C24C9B"/>
    <w:rsid w:val="00C25A22"/>
    <w:rsid w:val="00C26591"/>
    <w:rsid w:val="00C2690A"/>
    <w:rsid w:val="00C30429"/>
    <w:rsid w:val="00C3117B"/>
    <w:rsid w:val="00C31B0E"/>
    <w:rsid w:val="00C31EA7"/>
    <w:rsid w:val="00C34781"/>
    <w:rsid w:val="00C375D1"/>
    <w:rsid w:val="00C37C26"/>
    <w:rsid w:val="00C41AC8"/>
    <w:rsid w:val="00C4439F"/>
    <w:rsid w:val="00C44C4C"/>
    <w:rsid w:val="00C457FA"/>
    <w:rsid w:val="00C45A96"/>
    <w:rsid w:val="00C46963"/>
    <w:rsid w:val="00C477FF"/>
    <w:rsid w:val="00C5070C"/>
    <w:rsid w:val="00C512DB"/>
    <w:rsid w:val="00C53038"/>
    <w:rsid w:val="00C53B7B"/>
    <w:rsid w:val="00C53C36"/>
    <w:rsid w:val="00C6206E"/>
    <w:rsid w:val="00C64EF9"/>
    <w:rsid w:val="00C70A6A"/>
    <w:rsid w:val="00C72AB3"/>
    <w:rsid w:val="00C73506"/>
    <w:rsid w:val="00C7543C"/>
    <w:rsid w:val="00C75DC4"/>
    <w:rsid w:val="00C76413"/>
    <w:rsid w:val="00C80EC1"/>
    <w:rsid w:val="00C85028"/>
    <w:rsid w:val="00C86209"/>
    <w:rsid w:val="00C8672B"/>
    <w:rsid w:val="00C87A99"/>
    <w:rsid w:val="00C90F74"/>
    <w:rsid w:val="00C9174A"/>
    <w:rsid w:val="00C917F5"/>
    <w:rsid w:val="00C91AC9"/>
    <w:rsid w:val="00C91DAA"/>
    <w:rsid w:val="00C93A0B"/>
    <w:rsid w:val="00C951DB"/>
    <w:rsid w:val="00C97FA9"/>
    <w:rsid w:val="00CA129C"/>
    <w:rsid w:val="00CA218B"/>
    <w:rsid w:val="00CA3CD9"/>
    <w:rsid w:val="00CA466E"/>
    <w:rsid w:val="00CA4C2C"/>
    <w:rsid w:val="00CA5C42"/>
    <w:rsid w:val="00CA5E22"/>
    <w:rsid w:val="00CB1AA2"/>
    <w:rsid w:val="00CB1CDD"/>
    <w:rsid w:val="00CB459E"/>
    <w:rsid w:val="00CB4CB5"/>
    <w:rsid w:val="00CB547A"/>
    <w:rsid w:val="00CB7298"/>
    <w:rsid w:val="00CB72F3"/>
    <w:rsid w:val="00CC3264"/>
    <w:rsid w:val="00CC3525"/>
    <w:rsid w:val="00CC63FD"/>
    <w:rsid w:val="00CC7C9C"/>
    <w:rsid w:val="00CD3D41"/>
    <w:rsid w:val="00CD3DF6"/>
    <w:rsid w:val="00CE2EC3"/>
    <w:rsid w:val="00CE32A5"/>
    <w:rsid w:val="00CE4FB1"/>
    <w:rsid w:val="00CE6E9C"/>
    <w:rsid w:val="00CE7378"/>
    <w:rsid w:val="00CF3385"/>
    <w:rsid w:val="00D00769"/>
    <w:rsid w:val="00D04DA9"/>
    <w:rsid w:val="00D066A2"/>
    <w:rsid w:val="00D06D34"/>
    <w:rsid w:val="00D100BB"/>
    <w:rsid w:val="00D110E1"/>
    <w:rsid w:val="00D12E27"/>
    <w:rsid w:val="00D141CF"/>
    <w:rsid w:val="00D14477"/>
    <w:rsid w:val="00D15B45"/>
    <w:rsid w:val="00D172B6"/>
    <w:rsid w:val="00D24801"/>
    <w:rsid w:val="00D3114F"/>
    <w:rsid w:val="00D324CC"/>
    <w:rsid w:val="00D3309F"/>
    <w:rsid w:val="00D35093"/>
    <w:rsid w:val="00D36A9C"/>
    <w:rsid w:val="00D40038"/>
    <w:rsid w:val="00D420D6"/>
    <w:rsid w:val="00D45BFC"/>
    <w:rsid w:val="00D4786C"/>
    <w:rsid w:val="00D502CC"/>
    <w:rsid w:val="00D50E4A"/>
    <w:rsid w:val="00D53BCD"/>
    <w:rsid w:val="00D559D8"/>
    <w:rsid w:val="00D57BC4"/>
    <w:rsid w:val="00D61052"/>
    <w:rsid w:val="00D63806"/>
    <w:rsid w:val="00D63E33"/>
    <w:rsid w:val="00D64F2C"/>
    <w:rsid w:val="00D66538"/>
    <w:rsid w:val="00D667FF"/>
    <w:rsid w:val="00D66E00"/>
    <w:rsid w:val="00D7181D"/>
    <w:rsid w:val="00D743EC"/>
    <w:rsid w:val="00D74DEF"/>
    <w:rsid w:val="00D758EC"/>
    <w:rsid w:val="00D775F8"/>
    <w:rsid w:val="00D80BAF"/>
    <w:rsid w:val="00D80C19"/>
    <w:rsid w:val="00D81E5F"/>
    <w:rsid w:val="00D834F3"/>
    <w:rsid w:val="00D83E2E"/>
    <w:rsid w:val="00D84F7C"/>
    <w:rsid w:val="00D86158"/>
    <w:rsid w:val="00D872EE"/>
    <w:rsid w:val="00D91588"/>
    <w:rsid w:val="00D93F77"/>
    <w:rsid w:val="00D96A47"/>
    <w:rsid w:val="00DA12DD"/>
    <w:rsid w:val="00DA1534"/>
    <w:rsid w:val="00DA1790"/>
    <w:rsid w:val="00DA1BFA"/>
    <w:rsid w:val="00DA2D91"/>
    <w:rsid w:val="00DA3D8D"/>
    <w:rsid w:val="00DA4042"/>
    <w:rsid w:val="00DA435D"/>
    <w:rsid w:val="00DA562F"/>
    <w:rsid w:val="00DB3D17"/>
    <w:rsid w:val="00DB3EB4"/>
    <w:rsid w:val="00DB4A66"/>
    <w:rsid w:val="00DB61E1"/>
    <w:rsid w:val="00DB688D"/>
    <w:rsid w:val="00DC2418"/>
    <w:rsid w:val="00DC4CE1"/>
    <w:rsid w:val="00DC5C19"/>
    <w:rsid w:val="00DC76DD"/>
    <w:rsid w:val="00DC7C1A"/>
    <w:rsid w:val="00DD0288"/>
    <w:rsid w:val="00DD0913"/>
    <w:rsid w:val="00DD0B3F"/>
    <w:rsid w:val="00DD0BC4"/>
    <w:rsid w:val="00DD12EB"/>
    <w:rsid w:val="00DD3B5C"/>
    <w:rsid w:val="00DD406D"/>
    <w:rsid w:val="00DD4757"/>
    <w:rsid w:val="00DD60E9"/>
    <w:rsid w:val="00DE0421"/>
    <w:rsid w:val="00DE0748"/>
    <w:rsid w:val="00DE306F"/>
    <w:rsid w:val="00DE4F0A"/>
    <w:rsid w:val="00DE50B8"/>
    <w:rsid w:val="00DE5190"/>
    <w:rsid w:val="00DE6161"/>
    <w:rsid w:val="00DE636E"/>
    <w:rsid w:val="00DE6675"/>
    <w:rsid w:val="00DE6C2D"/>
    <w:rsid w:val="00DE72A4"/>
    <w:rsid w:val="00DE7394"/>
    <w:rsid w:val="00DF50C2"/>
    <w:rsid w:val="00DF5D8D"/>
    <w:rsid w:val="00DF6638"/>
    <w:rsid w:val="00DF679B"/>
    <w:rsid w:val="00DF6FBA"/>
    <w:rsid w:val="00E009CF"/>
    <w:rsid w:val="00E0135C"/>
    <w:rsid w:val="00E02642"/>
    <w:rsid w:val="00E113C3"/>
    <w:rsid w:val="00E130DC"/>
    <w:rsid w:val="00E147FE"/>
    <w:rsid w:val="00E16D33"/>
    <w:rsid w:val="00E17043"/>
    <w:rsid w:val="00E1712D"/>
    <w:rsid w:val="00E17B8B"/>
    <w:rsid w:val="00E20D40"/>
    <w:rsid w:val="00E21C9B"/>
    <w:rsid w:val="00E22330"/>
    <w:rsid w:val="00E226AA"/>
    <w:rsid w:val="00E234E9"/>
    <w:rsid w:val="00E23D0A"/>
    <w:rsid w:val="00E24AB1"/>
    <w:rsid w:val="00E24DC9"/>
    <w:rsid w:val="00E27227"/>
    <w:rsid w:val="00E337F3"/>
    <w:rsid w:val="00E36027"/>
    <w:rsid w:val="00E378DC"/>
    <w:rsid w:val="00E44185"/>
    <w:rsid w:val="00E44BFF"/>
    <w:rsid w:val="00E44EBB"/>
    <w:rsid w:val="00E47DE7"/>
    <w:rsid w:val="00E52572"/>
    <w:rsid w:val="00E5574A"/>
    <w:rsid w:val="00E61198"/>
    <w:rsid w:val="00E61D2F"/>
    <w:rsid w:val="00E64BE8"/>
    <w:rsid w:val="00E66880"/>
    <w:rsid w:val="00E737B5"/>
    <w:rsid w:val="00E73DC2"/>
    <w:rsid w:val="00E747BE"/>
    <w:rsid w:val="00E753DC"/>
    <w:rsid w:val="00E76DAB"/>
    <w:rsid w:val="00E8033F"/>
    <w:rsid w:val="00E863DF"/>
    <w:rsid w:val="00E86963"/>
    <w:rsid w:val="00E90240"/>
    <w:rsid w:val="00E90594"/>
    <w:rsid w:val="00E90E32"/>
    <w:rsid w:val="00E910F9"/>
    <w:rsid w:val="00E91E73"/>
    <w:rsid w:val="00E9611E"/>
    <w:rsid w:val="00E976B7"/>
    <w:rsid w:val="00E9793D"/>
    <w:rsid w:val="00EB06E0"/>
    <w:rsid w:val="00EB17C2"/>
    <w:rsid w:val="00EB1A23"/>
    <w:rsid w:val="00EB2B04"/>
    <w:rsid w:val="00EB2EB1"/>
    <w:rsid w:val="00EB477D"/>
    <w:rsid w:val="00EB493B"/>
    <w:rsid w:val="00EB5176"/>
    <w:rsid w:val="00EB5BE0"/>
    <w:rsid w:val="00EB6D4A"/>
    <w:rsid w:val="00EC0058"/>
    <w:rsid w:val="00EC0B0B"/>
    <w:rsid w:val="00EC1F2A"/>
    <w:rsid w:val="00EC43E7"/>
    <w:rsid w:val="00EC564D"/>
    <w:rsid w:val="00EC6238"/>
    <w:rsid w:val="00EC693E"/>
    <w:rsid w:val="00ED041B"/>
    <w:rsid w:val="00ED0445"/>
    <w:rsid w:val="00ED2132"/>
    <w:rsid w:val="00ED2709"/>
    <w:rsid w:val="00ED29A5"/>
    <w:rsid w:val="00ED3FFE"/>
    <w:rsid w:val="00ED4308"/>
    <w:rsid w:val="00ED4B5D"/>
    <w:rsid w:val="00ED4CCC"/>
    <w:rsid w:val="00ED4D06"/>
    <w:rsid w:val="00ED5B4E"/>
    <w:rsid w:val="00ED61C4"/>
    <w:rsid w:val="00ED631F"/>
    <w:rsid w:val="00ED6ACC"/>
    <w:rsid w:val="00EE2D85"/>
    <w:rsid w:val="00EE2F3C"/>
    <w:rsid w:val="00EE33EC"/>
    <w:rsid w:val="00EE48DB"/>
    <w:rsid w:val="00EE48FC"/>
    <w:rsid w:val="00EE4A79"/>
    <w:rsid w:val="00EE4DA2"/>
    <w:rsid w:val="00EE53B5"/>
    <w:rsid w:val="00EE70D4"/>
    <w:rsid w:val="00EE7784"/>
    <w:rsid w:val="00EE792E"/>
    <w:rsid w:val="00EE7FCE"/>
    <w:rsid w:val="00EF2384"/>
    <w:rsid w:val="00EF281B"/>
    <w:rsid w:val="00EF58C9"/>
    <w:rsid w:val="00EF615C"/>
    <w:rsid w:val="00EF6581"/>
    <w:rsid w:val="00EF73CE"/>
    <w:rsid w:val="00F012C9"/>
    <w:rsid w:val="00F01383"/>
    <w:rsid w:val="00F044D8"/>
    <w:rsid w:val="00F07FAD"/>
    <w:rsid w:val="00F127BD"/>
    <w:rsid w:val="00F1796B"/>
    <w:rsid w:val="00F17AD4"/>
    <w:rsid w:val="00F201F2"/>
    <w:rsid w:val="00F21F1A"/>
    <w:rsid w:val="00F2216C"/>
    <w:rsid w:val="00F257A2"/>
    <w:rsid w:val="00F265EC"/>
    <w:rsid w:val="00F332AD"/>
    <w:rsid w:val="00F34C20"/>
    <w:rsid w:val="00F35E4A"/>
    <w:rsid w:val="00F43ECA"/>
    <w:rsid w:val="00F4462B"/>
    <w:rsid w:val="00F46556"/>
    <w:rsid w:val="00F474D5"/>
    <w:rsid w:val="00F51B3E"/>
    <w:rsid w:val="00F52192"/>
    <w:rsid w:val="00F53245"/>
    <w:rsid w:val="00F5374E"/>
    <w:rsid w:val="00F5553D"/>
    <w:rsid w:val="00F57280"/>
    <w:rsid w:val="00F62F58"/>
    <w:rsid w:val="00F652A1"/>
    <w:rsid w:val="00F65433"/>
    <w:rsid w:val="00F65804"/>
    <w:rsid w:val="00F667E5"/>
    <w:rsid w:val="00F71463"/>
    <w:rsid w:val="00F71B08"/>
    <w:rsid w:val="00F73187"/>
    <w:rsid w:val="00F73672"/>
    <w:rsid w:val="00F73A02"/>
    <w:rsid w:val="00F75952"/>
    <w:rsid w:val="00F7764A"/>
    <w:rsid w:val="00F8065F"/>
    <w:rsid w:val="00F87707"/>
    <w:rsid w:val="00F90AB7"/>
    <w:rsid w:val="00F91251"/>
    <w:rsid w:val="00F92BC9"/>
    <w:rsid w:val="00F92E68"/>
    <w:rsid w:val="00F96145"/>
    <w:rsid w:val="00F96B03"/>
    <w:rsid w:val="00F96E31"/>
    <w:rsid w:val="00FA0AB2"/>
    <w:rsid w:val="00FA1A0E"/>
    <w:rsid w:val="00FA25E7"/>
    <w:rsid w:val="00FA4959"/>
    <w:rsid w:val="00FA5CD9"/>
    <w:rsid w:val="00FB084D"/>
    <w:rsid w:val="00FB1F77"/>
    <w:rsid w:val="00FB2D96"/>
    <w:rsid w:val="00FB4290"/>
    <w:rsid w:val="00FB679B"/>
    <w:rsid w:val="00FB6833"/>
    <w:rsid w:val="00FC0E03"/>
    <w:rsid w:val="00FC12CD"/>
    <w:rsid w:val="00FC6DDA"/>
    <w:rsid w:val="00FD0C95"/>
    <w:rsid w:val="00FD16F8"/>
    <w:rsid w:val="00FD19BF"/>
    <w:rsid w:val="00FD2760"/>
    <w:rsid w:val="00FD330C"/>
    <w:rsid w:val="00FD3419"/>
    <w:rsid w:val="00FD3744"/>
    <w:rsid w:val="00FD59B2"/>
    <w:rsid w:val="00FD61A3"/>
    <w:rsid w:val="00FD6EAE"/>
    <w:rsid w:val="00FD73CF"/>
    <w:rsid w:val="00FD7A3A"/>
    <w:rsid w:val="00FD7EB4"/>
    <w:rsid w:val="00FE1327"/>
    <w:rsid w:val="00FF0A15"/>
    <w:rsid w:val="00FF2B91"/>
    <w:rsid w:val="00FF3815"/>
    <w:rsid w:val="00FF59EA"/>
    <w:rsid w:val="00FF6B75"/>
    <w:rsid w:val="00FF70FA"/>
    <w:rsid w:val="21B67CD3"/>
    <w:rsid w:val="7F282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4EFD54"/>
  <w15:docId w15:val="{BC4D10D6-EFDD-42EC-B4B7-8FF66C77E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36494D"/>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84669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494D"/>
    <w:rPr>
      <w:b/>
      <w:bCs/>
      <w:kern w:val="44"/>
      <w:sz w:val="44"/>
      <w:szCs w:val="44"/>
    </w:rPr>
  </w:style>
  <w:style w:type="character" w:customStyle="1" w:styleId="30">
    <w:name w:val="标题 3 字符"/>
    <w:basedOn w:val="a0"/>
    <w:link w:val="3"/>
    <w:uiPriority w:val="9"/>
    <w:semiHidden/>
    <w:rsid w:val="0084669E"/>
    <w:rPr>
      <w:b/>
      <w:bCs/>
      <w:kern w:val="2"/>
      <w:sz w:val="32"/>
      <w:szCs w:val="32"/>
    </w:rPr>
  </w:style>
  <w:style w:type="paragraph" w:styleId="a3">
    <w:name w:val="Plain Text"/>
    <w:basedOn w:val="a"/>
    <w:link w:val="a4"/>
    <w:pPr>
      <w:widowControl/>
      <w:spacing w:before="100" w:beforeAutospacing="1" w:after="100" w:afterAutospacing="1"/>
      <w:jc w:val="left"/>
    </w:pPr>
    <w:rPr>
      <w:rFonts w:ascii="宋体" w:eastAsia="宋体" w:hAnsi="宋体" w:cs="Times New Roman"/>
      <w:kern w:val="0"/>
      <w:sz w:val="24"/>
      <w:szCs w:val="24"/>
      <w:lang w:val="zh-CN"/>
    </w:rPr>
  </w:style>
  <w:style w:type="character" w:customStyle="1" w:styleId="a4">
    <w:name w:val="纯文本 字符"/>
    <w:basedOn w:val="a0"/>
    <w:link w:val="a3"/>
    <w:rPr>
      <w:rFonts w:ascii="宋体" w:eastAsia="宋体" w:hAnsi="宋体" w:cs="Times New Roman"/>
      <w:kern w:val="0"/>
      <w:sz w:val="24"/>
      <w:szCs w:val="24"/>
      <w:lang w:val="zh-CN" w:eastAsia="zh-CN"/>
    </w:rPr>
  </w:style>
  <w:style w:type="paragraph" w:styleId="a5">
    <w:name w:val="Date"/>
    <w:basedOn w:val="a"/>
    <w:next w:val="a"/>
    <w:link w:val="a6"/>
    <w:semiHidden/>
    <w:pPr>
      <w:ind w:leftChars="2500" w:left="100"/>
    </w:pPr>
    <w:rPr>
      <w:rFonts w:ascii="宋体" w:eastAsia="宋体" w:hAnsi="宋体" w:cs="Times New Roman"/>
      <w:szCs w:val="27"/>
    </w:rPr>
  </w:style>
  <w:style w:type="character" w:customStyle="1" w:styleId="a6">
    <w:name w:val="日期 字符"/>
    <w:basedOn w:val="a0"/>
    <w:link w:val="a5"/>
    <w:semiHidden/>
    <w:rPr>
      <w:rFonts w:ascii="宋体" w:eastAsia="宋体" w:hAnsi="宋体" w:cs="Times New Roman"/>
      <w:szCs w:val="27"/>
    </w:rPr>
  </w:style>
  <w:style w:type="paragraph" w:styleId="a7">
    <w:name w:val="Balloon Text"/>
    <w:basedOn w:val="a"/>
    <w:link w:val="a8"/>
    <w:uiPriority w:val="99"/>
    <w:semiHidden/>
    <w:unhideWhenUsed/>
    <w:rPr>
      <w:sz w:val="18"/>
      <w:szCs w:val="18"/>
    </w:rPr>
  </w:style>
  <w:style w:type="character" w:customStyle="1" w:styleId="a8">
    <w:name w:val="批注框文本 字符"/>
    <w:basedOn w:val="a0"/>
    <w:link w:val="a7"/>
    <w:uiPriority w:val="99"/>
    <w:semiHidden/>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character" w:customStyle="1" w:styleId="aa">
    <w:name w:val="页脚 字符"/>
    <w:basedOn w:val="a0"/>
    <w:link w:val="a9"/>
    <w:uiPriority w:val="99"/>
    <w:qFormat/>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Pr>
      <w:sz w:val="18"/>
      <w:szCs w:val="18"/>
    </w:rPr>
  </w:style>
  <w:style w:type="table" w:styleId="ad">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pPr>
      <w:ind w:firstLineChars="200" w:firstLine="420"/>
    </w:pPr>
  </w:style>
  <w:style w:type="paragraph" w:styleId="af">
    <w:name w:val="footnote text"/>
    <w:basedOn w:val="a"/>
    <w:link w:val="af0"/>
    <w:uiPriority w:val="99"/>
    <w:semiHidden/>
    <w:unhideWhenUsed/>
    <w:rsid w:val="0036494D"/>
    <w:pPr>
      <w:snapToGrid w:val="0"/>
      <w:jc w:val="left"/>
    </w:pPr>
    <w:rPr>
      <w:rFonts w:ascii="Times New Roman" w:eastAsia="宋体" w:hAnsi="Times New Roman" w:cs="Times New Roman"/>
      <w:sz w:val="18"/>
      <w:szCs w:val="18"/>
    </w:rPr>
  </w:style>
  <w:style w:type="character" w:customStyle="1" w:styleId="af0">
    <w:name w:val="脚注文本 字符"/>
    <w:basedOn w:val="a0"/>
    <w:link w:val="af"/>
    <w:uiPriority w:val="99"/>
    <w:semiHidden/>
    <w:rsid w:val="0036494D"/>
    <w:rPr>
      <w:rFonts w:ascii="Times New Roman" w:eastAsia="宋体" w:hAnsi="Times New Roman" w:cs="Times New Roman"/>
      <w:kern w:val="2"/>
      <w:sz w:val="18"/>
      <w:szCs w:val="18"/>
    </w:rPr>
  </w:style>
  <w:style w:type="character" w:styleId="af1">
    <w:name w:val="footnote reference"/>
    <w:basedOn w:val="a0"/>
    <w:uiPriority w:val="99"/>
    <w:semiHidden/>
    <w:unhideWhenUsed/>
    <w:rsid w:val="0036494D"/>
    <w:rPr>
      <w:vertAlign w:val="superscript"/>
    </w:rPr>
  </w:style>
  <w:style w:type="paragraph" w:customStyle="1" w:styleId="af2">
    <w:name w:val="一级标题"/>
    <w:basedOn w:val="1"/>
    <w:link w:val="Char"/>
    <w:rsid w:val="0036494D"/>
    <w:pPr>
      <w:keepNext w:val="0"/>
      <w:keepLines w:val="0"/>
      <w:spacing w:beforeLines="50" w:before="156" w:after="0" w:line="360" w:lineRule="auto"/>
      <w:jc w:val="center"/>
    </w:pPr>
    <w:rPr>
      <w:rFonts w:ascii="黑体" w:eastAsia="黑体" w:hAnsi="黑体" w:cs="Times New Roman"/>
      <w:b w:val="0"/>
      <w:sz w:val="32"/>
      <w:szCs w:val="32"/>
    </w:rPr>
  </w:style>
  <w:style w:type="character" w:customStyle="1" w:styleId="Char">
    <w:name w:val="一级标题 Char"/>
    <w:link w:val="af2"/>
    <w:rsid w:val="0036494D"/>
    <w:rPr>
      <w:rFonts w:ascii="黑体" w:eastAsia="黑体" w:hAnsi="黑体" w:cs="Times New Roman"/>
      <w:bCs/>
      <w:kern w:val="44"/>
      <w:sz w:val="32"/>
      <w:szCs w:val="32"/>
    </w:rPr>
  </w:style>
  <w:style w:type="paragraph" w:customStyle="1" w:styleId="af3">
    <w:name w:val="二级标题"/>
    <w:basedOn w:val="1"/>
    <w:link w:val="Char0"/>
    <w:rsid w:val="0036494D"/>
    <w:pPr>
      <w:keepNext w:val="0"/>
      <w:keepLines w:val="0"/>
      <w:spacing w:before="0" w:after="0" w:line="360" w:lineRule="auto"/>
      <w:outlineLvl w:val="1"/>
    </w:pPr>
    <w:rPr>
      <w:rFonts w:asciiTheme="majorEastAsia" w:eastAsiaTheme="majorEastAsia" w:hAnsiTheme="majorEastAsia" w:cs="Times New Roman"/>
      <w:sz w:val="28"/>
      <w:szCs w:val="28"/>
    </w:rPr>
  </w:style>
  <w:style w:type="character" w:customStyle="1" w:styleId="Char0">
    <w:name w:val="二级标题 Char"/>
    <w:link w:val="af3"/>
    <w:rsid w:val="0036494D"/>
    <w:rPr>
      <w:rFonts w:asciiTheme="majorEastAsia" w:eastAsiaTheme="majorEastAsia" w:hAnsiTheme="majorEastAsia" w:cs="Times New Roman"/>
      <w:b/>
      <w:bCs/>
      <w:kern w:val="44"/>
      <w:sz w:val="28"/>
      <w:szCs w:val="28"/>
    </w:rPr>
  </w:style>
  <w:style w:type="character" w:styleId="af4">
    <w:name w:val="Placeholder Text"/>
    <w:basedOn w:val="a0"/>
    <w:uiPriority w:val="99"/>
    <w:semiHidden/>
    <w:rsid w:val="00106E90"/>
    <w:rPr>
      <w:color w:val="808080"/>
    </w:rPr>
  </w:style>
  <w:style w:type="character" w:styleId="af5">
    <w:name w:val="Hyperlink"/>
    <w:basedOn w:val="a0"/>
    <w:uiPriority w:val="99"/>
    <w:unhideWhenUsed/>
    <w:rsid w:val="00AE77F2"/>
    <w:rPr>
      <w:color w:val="0000FF" w:themeColor="hyperlink"/>
      <w:u w:val="single"/>
    </w:rPr>
  </w:style>
  <w:style w:type="character" w:styleId="af6">
    <w:name w:val="Unresolved Mention"/>
    <w:basedOn w:val="a0"/>
    <w:uiPriority w:val="99"/>
    <w:semiHidden/>
    <w:unhideWhenUsed/>
    <w:rsid w:val="00AE77F2"/>
    <w:rPr>
      <w:color w:val="605E5C"/>
      <w:shd w:val="clear" w:color="auto" w:fill="E1DFDD"/>
    </w:rPr>
  </w:style>
  <w:style w:type="character" w:customStyle="1" w:styleId="sc0">
    <w:name w:val="sc0"/>
    <w:basedOn w:val="a0"/>
    <w:rsid w:val="00E8033F"/>
    <w:rPr>
      <w:rFonts w:ascii="Courier New" w:hAnsi="Courier New" w:cs="Courier New" w:hint="default"/>
      <w:color w:val="000000"/>
      <w:sz w:val="20"/>
      <w:szCs w:val="20"/>
    </w:rPr>
  </w:style>
  <w:style w:type="character" w:customStyle="1" w:styleId="sc11">
    <w:name w:val="sc11"/>
    <w:basedOn w:val="a0"/>
    <w:rsid w:val="00E8033F"/>
    <w:rPr>
      <w:rFonts w:ascii="Courier New" w:hAnsi="Courier New" w:cs="Courier New" w:hint="default"/>
      <w:color w:val="000000"/>
      <w:sz w:val="20"/>
      <w:szCs w:val="20"/>
    </w:rPr>
  </w:style>
  <w:style w:type="character" w:customStyle="1" w:styleId="sc51">
    <w:name w:val="sc51"/>
    <w:basedOn w:val="a0"/>
    <w:rsid w:val="00E8033F"/>
    <w:rPr>
      <w:rFonts w:ascii="Courier New" w:hAnsi="Courier New" w:cs="Courier New" w:hint="default"/>
      <w:b/>
      <w:bCs/>
      <w:color w:val="0000FF"/>
      <w:sz w:val="20"/>
      <w:szCs w:val="20"/>
    </w:rPr>
  </w:style>
  <w:style w:type="character" w:customStyle="1" w:styleId="sc101">
    <w:name w:val="sc101"/>
    <w:basedOn w:val="a0"/>
    <w:rsid w:val="00E8033F"/>
    <w:rPr>
      <w:rFonts w:ascii="Courier New" w:hAnsi="Courier New" w:cs="Courier New" w:hint="default"/>
      <w:b/>
      <w:bCs/>
      <w:color w:val="000080"/>
      <w:sz w:val="20"/>
      <w:szCs w:val="20"/>
    </w:rPr>
  </w:style>
  <w:style w:type="character" w:customStyle="1" w:styleId="sc21">
    <w:name w:val="sc21"/>
    <w:basedOn w:val="a0"/>
    <w:rsid w:val="00E8033F"/>
    <w:rPr>
      <w:rFonts w:ascii="Courier New" w:hAnsi="Courier New" w:cs="Courier New" w:hint="default"/>
      <w:color w:val="FF0000"/>
      <w:sz w:val="20"/>
      <w:szCs w:val="20"/>
    </w:rPr>
  </w:style>
  <w:style w:type="character" w:customStyle="1" w:styleId="sc41">
    <w:name w:val="sc41"/>
    <w:basedOn w:val="a0"/>
    <w:rsid w:val="00E8033F"/>
    <w:rPr>
      <w:rFonts w:ascii="Courier New" w:hAnsi="Courier New" w:cs="Courier New" w:hint="default"/>
      <w:color w:val="808080"/>
      <w:sz w:val="20"/>
      <w:szCs w:val="20"/>
    </w:rPr>
  </w:style>
  <w:style w:type="character" w:customStyle="1" w:styleId="sc91">
    <w:name w:val="sc91"/>
    <w:basedOn w:val="a0"/>
    <w:rsid w:val="00E8033F"/>
    <w:rPr>
      <w:rFonts w:ascii="Courier New" w:hAnsi="Courier New" w:cs="Courier New" w:hint="default"/>
      <w:color w:val="FF00FF"/>
      <w:sz w:val="20"/>
      <w:szCs w:val="20"/>
    </w:rPr>
  </w:style>
  <w:style w:type="character" w:customStyle="1" w:styleId="sc81">
    <w:name w:val="sc81"/>
    <w:basedOn w:val="a0"/>
    <w:rsid w:val="00E8033F"/>
    <w:rPr>
      <w:rFonts w:ascii="Courier New" w:hAnsi="Courier New" w:cs="Courier New" w:hint="default"/>
      <w:b/>
      <w:bCs/>
      <w:color w:val="000000"/>
      <w:sz w:val="20"/>
      <w:szCs w:val="20"/>
    </w:rPr>
  </w:style>
  <w:style w:type="character" w:customStyle="1" w:styleId="sc12">
    <w:name w:val="sc12"/>
    <w:basedOn w:val="a0"/>
    <w:rsid w:val="00E8033F"/>
    <w:rPr>
      <w:rFonts w:ascii="Courier New" w:hAnsi="Courier New" w:cs="Courier New" w:hint="default"/>
      <w:color w:val="008000"/>
      <w:sz w:val="20"/>
      <w:szCs w:val="20"/>
    </w:rPr>
  </w:style>
  <w:style w:type="character" w:customStyle="1" w:styleId="sc31">
    <w:name w:val="sc31"/>
    <w:basedOn w:val="a0"/>
    <w:rsid w:val="00E8033F"/>
    <w:rPr>
      <w:rFonts w:ascii="Courier New" w:hAnsi="Courier New" w:cs="Courier New" w:hint="default"/>
      <w:color w:val="808080"/>
      <w:sz w:val="20"/>
      <w:szCs w:val="20"/>
    </w:rPr>
  </w:style>
  <w:style w:type="character" w:customStyle="1" w:styleId="sc8">
    <w:name w:val="sc8"/>
    <w:basedOn w:val="a0"/>
    <w:rsid w:val="00E8033F"/>
    <w:rPr>
      <w:rFonts w:ascii="Courier New" w:hAnsi="Courier New" w:cs="Courier New" w:hint="default"/>
      <w:color w:val="000000"/>
      <w:sz w:val="20"/>
      <w:szCs w:val="20"/>
    </w:rPr>
  </w:style>
  <w:style w:type="character" w:customStyle="1" w:styleId="sc71">
    <w:name w:val="sc71"/>
    <w:basedOn w:val="a0"/>
    <w:rsid w:val="00E8033F"/>
    <w:rPr>
      <w:rFonts w:ascii="Courier New" w:hAnsi="Courier New" w:cs="Courier New" w:hint="default"/>
      <w:b/>
      <w:bCs/>
      <w:color w:val="804000"/>
      <w:sz w:val="20"/>
      <w:szCs w:val="20"/>
    </w:rPr>
  </w:style>
  <w:style w:type="character" w:customStyle="1" w:styleId="sc111">
    <w:name w:val="sc111"/>
    <w:basedOn w:val="a0"/>
    <w:rsid w:val="00E8033F"/>
    <w:rPr>
      <w:rFonts w:ascii="Courier New" w:hAnsi="Courier New" w:cs="Courier New" w:hint="default"/>
      <w:b/>
      <w:bCs/>
      <w:color w:val="804040"/>
      <w:sz w:val="20"/>
      <w:szCs w:val="20"/>
      <w:shd w:val="clear" w:color="auto" w:fill="E1FFF3"/>
    </w:rPr>
  </w:style>
  <w:style w:type="character" w:customStyle="1" w:styleId="sc5">
    <w:name w:val="sc5"/>
    <w:basedOn w:val="a0"/>
    <w:rsid w:val="00E8033F"/>
    <w:rPr>
      <w:rFonts w:ascii="Courier New" w:hAnsi="Courier New" w:cs="Courier New" w:hint="default"/>
      <w:color w:val="000000"/>
      <w:sz w:val="20"/>
      <w:szCs w:val="20"/>
    </w:rPr>
  </w:style>
  <w:style w:type="character" w:customStyle="1" w:styleId="sc61">
    <w:name w:val="sc61"/>
    <w:basedOn w:val="a0"/>
    <w:rsid w:val="00E8033F"/>
    <w:rPr>
      <w:rFonts w:ascii="Courier New" w:hAnsi="Courier New" w:cs="Courier New" w:hint="default"/>
      <w:color w:val="808080"/>
      <w:sz w:val="20"/>
      <w:szCs w:val="20"/>
    </w:rPr>
  </w:style>
  <w:style w:type="character" w:customStyle="1" w:styleId="sc191">
    <w:name w:val="sc191"/>
    <w:basedOn w:val="a0"/>
    <w:rsid w:val="00E8033F"/>
    <w:rPr>
      <w:rFonts w:ascii="Courier New" w:hAnsi="Courier New" w:cs="Courier New" w:hint="default"/>
      <w:b/>
      <w:bCs/>
      <w:color w:val="804000"/>
      <w:sz w:val="20"/>
      <w:szCs w:val="20"/>
    </w:rPr>
  </w:style>
  <w:style w:type="paragraph" w:customStyle="1" w:styleId="msonormal0">
    <w:name w:val="msonormal"/>
    <w:basedOn w:val="a"/>
    <w:rsid w:val="00E8033F"/>
    <w:pPr>
      <w:widowControl/>
      <w:spacing w:before="100" w:beforeAutospacing="1" w:after="100" w:afterAutospacing="1"/>
      <w:jc w:val="left"/>
    </w:pPr>
    <w:rPr>
      <w:rFonts w:ascii="宋体" w:eastAsia="宋体" w:hAnsi="宋体" w:cs="宋体"/>
      <w:kern w:val="0"/>
      <w:sz w:val="24"/>
      <w:szCs w:val="24"/>
    </w:rPr>
  </w:style>
  <w:style w:type="paragraph" w:customStyle="1" w:styleId="sc2">
    <w:name w:val="sc2"/>
    <w:basedOn w:val="a"/>
    <w:rsid w:val="00E8033F"/>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4">
    <w:name w:val="sc4"/>
    <w:basedOn w:val="a"/>
    <w:rsid w:val="00E8033F"/>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6">
    <w:name w:val="sc6"/>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7">
    <w:name w:val="sc7"/>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10">
    <w:name w:val="sc10"/>
    <w:basedOn w:val="a"/>
    <w:rsid w:val="00E8033F"/>
    <w:pPr>
      <w:widowControl/>
      <w:spacing w:before="100" w:beforeAutospacing="1" w:after="100" w:afterAutospacing="1"/>
      <w:jc w:val="left"/>
    </w:pPr>
    <w:rPr>
      <w:rFonts w:ascii="宋体" w:eastAsia="宋体" w:hAnsi="宋体" w:cs="宋体"/>
      <w:b/>
      <w:bCs/>
      <w:color w:val="000080"/>
      <w:kern w:val="0"/>
      <w:sz w:val="24"/>
      <w:szCs w:val="24"/>
    </w:rPr>
  </w:style>
  <w:style w:type="paragraph" w:customStyle="1" w:styleId="sc16">
    <w:name w:val="sc16"/>
    <w:basedOn w:val="a"/>
    <w:rsid w:val="00E8033F"/>
    <w:pPr>
      <w:widowControl/>
      <w:spacing w:before="100" w:beforeAutospacing="1" w:after="100" w:afterAutospacing="1"/>
      <w:jc w:val="left"/>
    </w:pPr>
    <w:rPr>
      <w:rFonts w:ascii="宋体" w:eastAsia="宋体" w:hAnsi="宋体" w:cs="宋体"/>
      <w:color w:val="8000FF"/>
      <w:kern w:val="0"/>
      <w:sz w:val="24"/>
      <w:szCs w:val="24"/>
    </w:rPr>
  </w:style>
  <w:style w:type="paragraph" w:customStyle="1" w:styleId="sc19">
    <w:name w:val="sc19"/>
    <w:basedOn w:val="a"/>
    <w:rsid w:val="00E8033F"/>
    <w:pPr>
      <w:widowControl/>
      <w:spacing w:before="100" w:beforeAutospacing="1" w:after="100" w:afterAutospacing="1"/>
      <w:jc w:val="left"/>
    </w:pPr>
    <w:rPr>
      <w:rFonts w:ascii="宋体" w:eastAsia="宋体" w:hAnsi="宋体" w:cs="宋体"/>
      <w:b/>
      <w:bCs/>
      <w:color w:val="804000"/>
      <w:kern w:val="0"/>
      <w:sz w:val="24"/>
      <w:szCs w:val="24"/>
    </w:rPr>
  </w:style>
  <w:style w:type="character" w:customStyle="1" w:styleId="sc161">
    <w:name w:val="sc161"/>
    <w:basedOn w:val="a0"/>
    <w:rsid w:val="00E8033F"/>
    <w:rPr>
      <w:rFonts w:ascii="Courier New" w:hAnsi="Courier New" w:cs="Courier New" w:hint="default"/>
      <w:color w:val="8000FF"/>
      <w:sz w:val="20"/>
      <w:szCs w:val="20"/>
    </w:rPr>
  </w:style>
  <w:style w:type="character" w:styleId="af7">
    <w:name w:val="annotation reference"/>
    <w:basedOn w:val="a0"/>
    <w:uiPriority w:val="99"/>
    <w:semiHidden/>
    <w:unhideWhenUsed/>
    <w:rsid w:val="00114800"/>
    <w:rPr>
      <w:sz w:val="21"/>
      <w:szCs w:val="21"/>
    </w:rPr>
  </w:style>
  <w:style w:type="paragraph" w:styleId="af8">
    <w:name w:val="annotation text"/>
    <w:basedOn w:val="a"/>
    <w:link w:val="af9"/>
    <w:uiPriority w:val="99"/>
    <w:semiHidden/>
    <w:unhideWhenUsed/>
    <w:rsid w:val="00114800"/>
    <w:pPr>
      <w:jc w:val="left"/>
    </w:pPr>
  </w:style>
  <w:style w:type="character" w:customStyle="1" w:styleId="af9">
    <w:name w:val="批注文字 字符"/>
    <w:basedOn w:val="a0"/>
    <w:link w:val="af8"/>
    <w:uiPriority w:val="99"/>
    <w:semiHidden/>
    <w:rsid w:val="00114800"/>
    <w:rPr>
      <w:kern w:val="2"/>
      <w:sz w:val="21"/>
      <w:szCs w:val="22"/>
    </w:rPr>
  </w:style>
  <w:style w:type="paragraph" w:styleId="afa">
    <w:name w:val="annotation subject"/>
    <w:basedOn w:val="af8"/>
    <w:next w:val="af8"/>
    <w:link w:val="afb"/>
    <w:uiPriority w:val="99"/>
    <w:semiHidden/>
    <w:unhideWhenUsed/>
    <w:rsid w:val="00114800"/>
    <w:rPr>
      <w:b/>
      <w:bCs/>
    </w:rPr>
  </w:style>
  <w:style w:type="character" w:customStyle="1" w:styleId="afb">
    <w:name w:val="批注主题 字符"/>
    <w:basedOn w:val="af9"/>
    <w:link w:val="afa"/>
    <w:uiPriority w:val="99"/>
    <w:semiHidden/>
    <w:rsid w:val="00114800"/>
    <w:rPr>
      <w:b/>
      <w:bCs/>
      <w:kern w:val="2"/>
      <w:sz w:val="21"/>
      <w:szCs w:val="22"/>
    </w:rPr>
  </w:style>
  <w:style w:type="paragraph" w:styleId="TOC">
    <w:name w:val="TOC Heading"/>
    <w:basedOn w:val="1"/>
    <w:next w:val="a"/>
    <w:uiPriority w:val="39"/>
    <w:unhideWhenUsed/>
    <w:qFormat/>
    <w:rsid w:val="00E90594"/>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E90594"/>
  </w:style>
  <w:style w:type="paragraph" w:styleId="TOC2">
    <w:name w:val="toc 2"/>
    <w:basedOn w:val="a"/>
    <w:next w:val="a"/>
    <w:autoRedefine/>
    <w:uiPriority w:val="39"/>
    <w:unhideWhenUsed/>
    <w:rsid w:val="00E90594"/>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183704">
      <w:bodyDiv w:val="1"/>
      <w:marLeft w:val="0"/>
      <w:marRight w:val="0"/>
      <w:marTop w:val="0"/>
      <w:marBottom w:val="0"/>
      <w:divBdr>
        <w:top w:val="none" w:sz="0" w:space="0" w:color="auto"/>
        <w:left w:val="none" w:sz="0" w:space="0" w:color="auto"/>
        <w:bottom w:val="none" w:sz="0" w:space="0" w:color="auto"/>
        <w:right w:val="none" w:sz="0" w:space="0" w:color="auto"/>
      </w:divBdr>
      <w:divsChild>
        <w:div w:id="612909375">
          <w:marLeft w:val="0"/>
          <w:marRight w:val="0"/>
          <w:marTop w:val="0"/>
          <w:marBottom w:val="0"/>
          <w:divBdr>
            <w:top w:val="none" w:sz="0" w:space="0" w:color="auto"/>
            <w:left w:val="none" w:sz="0" w:space="0" w:color="auto"/>
            <w:bottom w:val="none" w:sz="0" w:space="0" w:color="auto"/>
            <w:right w:val="none" w:sz="0" w:space="0" w:color="auto"/>
          </w:divBdr>
        </w:div>
      </w:divsChild>
    </w:div>
    <w:div w:id="935285341">
      <w:bodyDiv w:val="1"/>
      <w:marLeft w:val="0"/>
      <w:marRight w:val="0"/>
      <w:marTop w:val="0"/>
      <w:marBottom w:val="0"/>
      <w:divBdr>
        <w:top w:val="none" w:sz="0" w:space="0" w:color="auto"/>
        <w:left w:val="none" w:sz="0" w:space="0" w:color="auto"/>
        <w:bottom w:val="none" w:sz="0" w:space="0" w:color="auto"/>
        <w:right w:val="none" w:sz="0" w:space="0" w:color="auto"/>
      </w:divBdr>
      <w:divsChild>
        <w:div w:id="431361922">
          <w:marLeft w:val="0"/>
          <w:marRight w:val="0"/>
          <w:marTop w:val="0"/>
          <w:marBottom w:val="0"/>
          <w:divBdr>
            <w:top w:val="none" w:sz="0" w:space="0" w:color="auto"/>
            <w:left w:val="none" w:sz="0" w:space="0" w:color="auto"/>
            <w:bottom w:val="none" w:sz="0" w:space="0" w:color="auto"/>
            <w:right w:val="none" w:sz="0" w:space="0" w:color="auto"/>
          </w:divBdr>
        </w:div>
        <w:div w:id="1450973878">
          <w:marLeft w:val="0"/>
          <w:marRight w:val="0"/>
          <w:marTop w:val="0"/>
          <w:marBottom w:val="0"/>
          <w:divBdr>
            <w:top w:val="none" w:sz="0" w:space="0" w:color="auto"/>
            <w:left w:val="none" w:sz="0" w:space="0" w:color="auto"/>
            <w:bottom w:val="none" w:sz="0" w:space="0" w:color="auto"/>
            <w:right w:val="none" w:sz="0" w:space="0" w:color="auto"/>
          </w:divBdr>
          <w:divsChild>
            <w:div w:id="1559974246">
              <w:marLeft w:val="0"/>
              <w:marRight w:val="0"/>
              <w:marTop w:val="0"/>
              <w:marBottom w:val="0"/>
              <w:divBdr>
                <w:top w:val="none" w:sz="0" w:space="0" w:color="auto"/>
                <w:left w:val="none" w:sz="0" w:space="0" w:color="auto"/>
                <w:bottom w:val="none" w:sz="0" w:space="0" w:color="auto"/>
                <w:right w:val="none" w:sz="0" w:space="0" w:color="auto"/>
              </w:divBdr>
              <w:divsChild>
                <w:div w:id="342047617">
                  <w:marLeft w:val="0"/>
                  <w:marRight w:val="0"/>
                  <w:marTop w:val="0"/>
                  <w:marBottom w:val="0"/>
                  <w:divBdr>
                    <w:top w:val="none" w:sz="0" w:space="0" w:color="auto"/>
                    <w:left w:val="none" w:sz="0" w:space="0" w:color="auto"/>
                    <w:bottom w:val="none" w:sz="0" w:space="0" w:color="auto"/>
                    <w:right w:val="none" w:sz="0" w:space="0" w:color="auto"/>
                  </w:divBdr>
                  <w:divsChild>
                    <w:div w:id="1041591070">
                      <w:marLeft w:val="0"/>
                      <w:marRight w:val="0"/>
                      <w:marTop w:val="0"/>
                      <w:marBottom w:val="0"/>
                      <w:divBdr>
                        <w:top w:val="none" w:sz="0" w:space="0" w:color="auto"/>
                        <w:left w:val="none" w:sz="0" w:space="0" w:color="auto"/>
                        <w:bottom w:val="none" w:sz="0" w:space="0" w:color="auto"/>
                        <w:right w:val="none" w:sz="0" w:space="0" w:color="auto"/>
                      </w:divBdr>
                    </w:div>
                  </w:divsChild>
                </w:div>
                <w:div w:id="474219872">
                  <w:marLeft w:val="0"/>
                  <w:marRight w:val="0"/>
                  <w:marTop w:val="0"/>
                  <w:marBottom w:val="0"/>
                  <w:divBdr>
                    <w:top w:val="none" w:sz="0" w:space="0" w:color="auto"/>
                    <w:left w:val="none" w:sz="0" w:space="0" w:color="auto"/>
                    <w:bottom w:val="none" w:sz="0" w:space="0" w:color="auto"/>
                    <w:right w:val="none" w:sz="0" w:space="0" w:color="auto"/>
                  </w:divBdr>
                  <w:divsChild>
                    <w:div w:id="114761844">
                      <w:marLeft w:val="0"/>
                      <w:marRight w:val="0"/>
                      <w:marTop w:val="0"/>
                      <w:marBottom w:val="0"/>
                      <w:divBdr>
                        <w:top w:val="none" w:sz="0" w:space="0" w:color="auto"/>
                        <w:left w:val="none" w:sz="0" w:space="0" w:color="auto"/>
                        <w:bottom w:val="none" w:sz="0" w:space="0" w:color="auto"/>
                        <w:right w:val="none" w:sz="0" w:space="0" w:color="auto"/>
                      </w:divBdr>
                    </w:div>
                  </w:divsChild>
                </w:div>
                <w:div w:id="1292712289">
                  <w:marLeft w:val="0"/>
                  <w:marRight w:val="0"/>
                  <w:marTop w:val="0"/>
                  <w:marBottom w:val="0"/>
                  <w:divBdr>
                    <w:top w:val="none" w:sz="0" w:space="0" w:color="auto"/>
                    <w:left w:val="none" w:sz="0" w:space="0" w:color="auto"/>
                    <w:bottom w:val="none" w:sz="0" w:space="0" w:color="auto"/>
                    <w:right w:val="none" w:sz="0" w:space="0" w:color="auto"/>
                  </w:divBdr>
                  <w:divsChild>
                    <w:div w:id="1547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60780">
      <w:bodyDiv w:val="1"/>
      <w:marLeft w:val="0"/>
      <w:marRight w:val="0"/>
      <w:marTop w:val="0"/>
      <w:marBottom w:val="0"/>
      <w:divBdr>
        <w:top w:val="none" w:sz="0" w:space="0" w:color="auto"/>
        <w:left w:val="none" w:sz="0" w:space="0" w:color="auto"/>
        <w:bottom w:val="none" w:sz="0" w:space="0" w:color="auto"/>
        <w:right w:val="none" w:sz="0" w:space="0" w:color="auto"/>
      </w:divBdr>
    </w:div>
    <w:div w:id="1623075118">
      <w:bodyDiv w:val="1"/>
      <w:marLeft w:val="0"/>
      <w:marRight w:val="0"/>
      <w:marTop w:val="0"/>
      <w:marBottom w:val="0"/>
      <w:divBdr>
        <w:top w:val="none" w:sz="0" w:space="0" w:color="auto"/>
        <w:left w:val="none" w:sz="0" w:space="0" w:color="auto"/>
        <w:bottom w:val="none" w:sz="0" w:space="0" w:color="auto"/>
        <w:right w:val="none" w:sz="0" w:space="0" w:color="auto"/>
      </w:divBdr>
    </w:div>
    <w:div w:id="2073043758">
      <w:bodyDiv w:val="1"/>
      <w:marLeft w:val="0"/>
      <w:marRight w:val="0"/>
      <w:marTop w:val="0"/>
      <w:marBottom w:val="0"/>
      <w:divBdr>
        <w:top w:val="none" w:sz="0" w:space="0" w:color="auto"/>
        <w:left w:val="none" w:sz="0" w:space="0" w:color="auto"/>
        <w:bottom w:val="none" w:sz="0" w:space="0" w:color="auto"/>
        <w:right w:val="none" w:sz="0" w:space="0" w:color="auto"/>
      </w:divBdr>
      <w:divsChild>
        <w:div w:id="125658626">
          <w:marLeft w:val="0"/>
          <w:marRight w:val="0"/>
          <w:marTop w:val="0"/>
          <w:marBottom w:val="0"/>
          <w:divBdr>
            <w:top w:val="none" w:sz="0" w:space="0" w:color="auto"/>
            <w:left w:val="none" w:sz="0" w:space="0" w:color="auto"/>
            <w:bottom w:val="none" w:sz="0" w:space="0" w:color="auto"/>
            <w:right w:val="none" w:sz="0" w:space="0" w:color="auto"/>
          </w:divBdr>
          <w:divsChild>
            <w:div w:id="10254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68D22721-562A-4228-9D5B-2617AC7E2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4678</TotalTime>
  <Pages>91</Pages>
  <Words>13714</Words>
  <Characters>78176</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91707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Archimboldi Garcia</cp:lastModifiedBy>
  <cp:revision>92</cp:revision>
  <cp:lastPrinted>2021-05-28T02:25:00Z</cp:lastPrinted>
  <dcterms:created xsi:type="dcterms:W3CDTF">2021-05-14T07:07:00Z</dcterms:created>
  <dcterms:modified xsi:type="dcterms:W3CDTF">2021-05-30T01:59:00Z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2052-11.1.0.8412</vt:lpwstr>
  </property>
</Properties>
</file>